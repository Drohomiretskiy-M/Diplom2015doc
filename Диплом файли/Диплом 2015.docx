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E22B22" w:rsidRDefault="004B6DBC" w:rsidP="00BE7F00">
      <w:pPr>
        <w:pStyle w:val="11"/>
        <w:ind w:firstLine="709"/>
        <w:jc w:val="center"/>
        <w:rPr>
          <w:rStyle w:val="af0"/>
          <w:color w:val="auto"/>
          <w:szCs w:val="28"/>
          <w:u w:val="none"/>
        </w:rPr>
      </w:pPr>
      <w:r w:rsidRPr="00E22B22">
        <w:rPr>
          <w:rStyle w:val="af0"/>
          <w:color w:val="auto"/>
          <w:szCs w:val="28"/>
          <w:u w:val="none"/>
        </w:rPr>
        <w:t>ЗМІСТ</w:t>
      </w:r>
    </w:p>
    <w:p w:rsidR="00075059" w:rsidRPr="00E22B22" w:rsidRDefault="00075059" w:rsidP="00075059">
      <w:pPr>
        <w:rPr>
          <w:szCs w:val="28"/>
        </w:rPr>
      </w:pPr>
    </w:p>
    <w:p w:rsidR="00A12D08" w:rsidRPr="00E22B22" w:rsidRDefault="00C60C60">
      <w:pPr>
        <w:pStyle w:val="11"/>
        <w:rPr>
          <w:rFonts w:asciiTheme="minorHAnsi" w:hAnsiTheme="minorHAnsi" w:cstheme="minorBidi"/>
          <w:b w:val="0"/>
          <w:noProof/>
          <w:sz w:val="22"/>
          <w:szCs w:val="22"/>
          <w:lang w:eastAsia="uk-UA" w:bidi="ar-SA"/>
        </w:rPr>
      </w:pPr>
      <w:r w:rsidRPr="00E22B22">
        <w:rPr>
          <w:szCs w:val="28"/>
        </w:rPr>
        <w:fldChar w:fldCharType="begin"/>
      </w:r>
      <w:r w:rsidRPr="00E22B22">
        <w:rPr>
          <w:szCs w:val="28"/>
        </w:rPr>
        <w:instrText xml:space="preserve"> TOC \o "1-3" \h \z \u </w:instrText>
      </w:r>
      <w:r w:rsidRPr="00E22B22">
        <w:rPr>
          <w:szCs w:val="28"/>
        </w:rPr>
        <w:fldChar w:fldCharType="separate"/>
      </w:r>
      <w:hyperlink w:anchor="_Toc419839583" w:history="1">
        <w:r w:rsidR="00A12D08" w:rsidRPr="00E22B22">
          <w:rPr>
            <w:rStyle w:val="af0"/>
            <w:noProof/>
          </w:rPr>
          <w:t>ПЕРЕЛІК УМОВНИХ СКОРОЧЕНЬ</w:t>
        </w:r>
        <w:r w:rsidR="00A12D08" w:rsidRPr="00E22B22">
          <w:rPr>
            <w:b w:val="0"/>
            <w:noProof/>
            <w:webHidden/>
          </w:rPr>
          <w:tab/>
        </w:r>
        <w:r w:rsidR="00A12D08" w:rsidRPr="00E22B22">
          <w:rPr>
            <w:b w:val="0"/>
            <w:noProof/>
            <w:webHidden/>
          </w:rPr>
          <w:fldChar w:fldCharType="begin"/>
        </w:r>
        <w:r w:rsidR="00A12D08" w:rsidRPr="00E22B22">
          <w:rPr>
            <w:b w:val="0"/>
            <w:noProof/>
            <w:webHidden/>
          </w:rPr>
          <w:instrText xml:space="preserve"> PAGEREF _Toc419839583 \h </w:instrText>
        </w:r>
        <w:r w:rsidR="00A12D08" w:rsidRPr="00E22B22">
          <w:rPr>
            <w:b w:val="0"/>
            <w:noProof/>
            <w:webHidden/>
          </w:rPr>
        </w:r>
        <w:r w:rsidR="00A12D08" w:rsidRPr="00E22B22">
          <w:rPr>
            <w:b w:val="0"/>
            <w:noProof/>
            <w:webHidden/>
          </w:rPr>
          <w:fldChar w:fldCharType="separate"/>
        </w:r>
        <w:r w:rsidR="00A12D08" w:rsidRPr="00E22B22">
          <w:rPr>
            <w:b w:val="0"/>
            <w:noProof/>
            <w:webHidden/>
          </w:rPr>
          <w:t>8</w:t>
        </w:r>
        <w:r w:rsidR="00A12D08" w:rsidRPr="00E22B22">
          <w:rPr>
            <w:b w:val="0"/>
            <w:noProof/>
            <w:webHidden/>
          </w:rPr>
          <w:fldChar w:fldCharType="end"/>
        </w:r>
      </w:hyperlink>
    </w:p>
    <w:p w:rsidR="00A12D08" w:rsidRPr="00E22B22" w:rsidRDefault="004D0468">
      <w:pPr>
        <w:pStyle w:val="11"/>
        <w:rPr>
          <w:rFonts w:asciiTheme="minorHAnsi" w:hAnsiTheme="minorHAnsi" w:cstheme="minorBidi"/>
          <w:b w:val="0"/>
          <w:noProof/>
          <w:sz w:val="22"/>
          <w:szCs w:val="22"/>
          <w:lang w:eastAsia="uk-UA" w:bidi="ar-SA"/>
        </w:rPr>
      </w:pPr>
      <w:hyperlink w:anchor="_Toc419839584" w:history="1">
        <w:r w:rsidR="00A12D08" w:rsidRPr="00E22B22">
          <w:rPr>
            <w:rStyle w:val="af0"/>
            <w:noProof/>
          </w:rPr>
          <w:t>ВСТУП</w:t>
        </w:r>
        <w:r w:rsidR="00A12D08" w:rsidRPr="00E22B22">
          <w:rPr>
            <w:b w:val="0"/>
            <w:noProof/>
            <w:webHidden/>
          </w:rPr>
          <w:tab/>
        </w:r>
        <w:r w:rsidR="00A12D08" w:rsidRPr="00E22B22">
          <w:rPr>
            <w:b w:val="0"/>
            <w:noProof/>
            <w:webHidden/>
          </w:rPr>
          <w:fldChar w:fldCharType="begin"/>
        </w:r>
        <w:r w:rsidR="00A12D08" w:rsidRPr="00E22B22">
          <w:rPr>
            <w:b w:val="0"/>
            <w:noProof/>
            <w:webHidden/>
          </w:rPr>
          <w:instrText xml:space="preserve"> PAGEREF _Toc419839584 \h </w:instrText>
        </w:r>
        <w:r w:rsidR="00A12D08" w:rsidRPr="00E22B22">
          <w:rPr>
            <w:b w:val="0"/>
            <w:noProof/>
            <w:webHidden/>
          </w:rPr>
        </w:r>
        <w:r w:rsidR="00A12D08" w:rsidRPr="00E22B22">
          <w:rPr>
            <w:b w:val="0"/>
            <w:noProof/>
            <w:webHidden/>
          </w:rPr>
          <w:fldChar w:fldCharType="separate"/>
        </w:r>
        <w:r w:rsidR="00A12D08" w:rsidRPr="00E22B22">
          <w:rPr>
            <w:b w:val="0"/>
            <w:noProof/>
            <w:webHidden/>
          </w:rPr>
          <w:t>9</w:t>
        </w:r>
        <w:r w:rsidR="00A12D08" w:rsidRPr="00E22B22">
          <w:rPr>
            <w:b w:val="0"/>
            <w:noProof/>
            <w:webHidden/>
          </w:rPr>
          <w:fldChar w:fldCharType="end"/>
        </w:r>
      </w:hyperlink>
    </w:p>
    <w:p w:rsidR="00A12D08" w:rsidRPr="00E22B22" w:rsidRDefault="004D0468" w:rsidP="00A12D08">
      <w:pPr>
        <w:pStyle w:val="11"/>
        <w:jc w:val="left"/>
        <w:rPr>
          <w:rFonts w:asciiTheme="minorHAnsi" w:hAnsiTheme="minorHAnsi" w:cstheme="minorBidi"/>
          <w:b w:val="0"/>
          <w:noProof/>
          <w:sz w:val="22"/>
          <w:szCs w:val="22"/>
          <w:lang w:eastAsia="uk-UA" w:bidi="ar-SA"/>
        </w:rPr>
      </w:pPr>
      <w:hyperlink w:anchor="_Toc419839585" w:history="1">
        <w:r w:rsidR="00A12D08" w:rsidRPr="00E22B22">
          <w:rPr>
            <w:rStyle w:val="af0"/>
            <w:noProof/>
          </w:rPr>
          <w:t>1 ФОТОГРАФІЯ. АНАЛІЗ ТА ДОСЛІДЖЕННЯ ІСНУЮЧИХ ПРОГРАМНИХ РІШЕНЬ ПРЕДСТАВЛЕННЯ ФОТО РОБІТ</w:t>
        </w:r>
        <w:r w:rsidR="00A12D08" w:rsidRPr="00E22B22">
          <w:rPr>
            <w:b w:val="0"/>
            <w:noProof/>
            <w:webHidden/>
          </w:rPr>
          <w:tab/>
        </w:r>
        <w:r w:rsidR="00A12D08" w:rsidRPr="00E22B22">
          <w:rPr>
            <w:b w:val="0"/>
            <w:noProof/>
            <w:webHidden/>
          </w:rPr>
          <w:fldChar w:fldCharType="begin"/>
        </w:r>
        <w:r w:rsidR="00A12D08" w:rsidRPr="00E22B22">
          <w:rPr>
            <w:b w:val="0"/>
            <w:noProof/>
            <w:webHidden/>
          </w:rPr>
          <w:instrText xml:space="preserve"> PAGEREF _Toc419839585 \h </w:instrText>
        </w:r>
        <w:r w:rsidR="00A12D08" w:rsidRPr="00E22B22">
          <w:rPr>
            <w:b w:val="0"/>
            <w:noProof/>
            <w:webHidden/>
          </w:rPr>
        </w:r>
        <w:r w:rsidR="00A12D08" w:rsidRPr="00E22B22">
          <w:rPr>
            <w:b w:val="0"/>
            <w:noProof/>
            <w:webHidden/>
          </w:rPr>
          <w:fldChar w:fldCharType="separate"/>
        </w:r>
        <w:r w:rsidR="00A12D08" w:rsidRPr="00E22B22">
          <w:rPr>
            <w:b w:val="0"/>
            <w:noProof/>
            <w:webHidden/>
          </w:rPr>
          <w:t>10</w:t>
        </w:r>
        <w:r w:rsidR="00A12D08" w:rsidRPr="00E22B22">
          <w:rPr>
            <w:b w:val="0"/>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86" w:history="1">
        <w:r w:rsidR="00A12D08" w:rsidRPr="00E22B22">
          <w:rPr>
            <w:rStyle w:val="af0"/>
            <w:noProof/>
          </w:rPr>
          <w:t>1.1 Мистецтво фотографії та процес її виникнення</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_Toc419839586 \h </w:instrText>
        </w:r>
        <w:r w:rsidR="00A12D08" w:rsidRPr="00E22B22">
          <w:rPr>
            <w:noProof/>
            <w:webHidden/>
          </w:rPr>
        </w:r>
        <w:r w:rsidR="00A12D08" w:rsidRPr="00E22B22">
          <w:rPr>
            <w:noProof/>
            <w:webHidden/>
          </w:rPr>
          <w:fldChar w:fldCharType="separate"/>
        </w:r>
        <w:r w:rsidR="00A12D08" w:rsidRPr="00E22B22">
          <w:rPr>
            <w:noProof/>
            <w:webHidden/>
          </w:rPr>
          <w:t>10</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87" w:history="1">
        <w:r w:rsidR="00A12D08" w:rsidRPr="00E22B22">
          <w:rPr>
            <w:rStyle w:val="af0"/>
            <w:noProof/>
          </w:rPr>
          <w:t>1.2 Аналіз веб ресурсу BEST-WEDDING</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_Toc419839587 \h </w:instrText>
        </w:r>
        <w:r w:rsidR="00A12D08" w:rsidRPr="00E22B22">
          <w:rPr>
            <w:noProof/>
            <w:webHidden/>
          </w:rPr>
        </w:r>
        <w:r w:rsidR="00A12D08" w:rsidRPr="00E22B22">
          <w:rPr>
            <w:noProof/>
            <w:webHidden/>
          </w:rPr>
          <w:fldChar w:fldCharType="separate"/>
        </w:r>
        <w:r w:rsidR="00A12D08" w:rsidRPr="00E22B22">
          <w:rPr>
            <w:noProof/>
            <w:webHidden/>
          </w:rPr>
          <w:t>17</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88" w:history="1">
        <w:r w:rsidR="00A12D08" w:rsidRPr="00E22B22">
          <w:rPr>
            <w:rStyle w:val="af0"/>
            <w:noProof/>
          </w:rPr>
          <w:t>1.3 Огляд персональних сайтів, переваги та їх недоліки</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_Toc419839588 \h </w:instrText>
        </w:r>
        <w:r w:rsidR="00A12D08" w:rsidRPr="00E22B22">
          <w:rPr>
            <w:noProof/>
            <w:webHidden/>
          </w:rPr>
        </w:r>
        <w:r w:rsidR="00A12D08" w:rsidRPr="00E22B22">
          <w:rPr>
            <w:noProof/>
            <w:webHidden/>
          </w:rPr>
          <w:fldChar w:fldCharType="separate"/>
        </w:r>
        <w:r w:rsidR="00A12D08" w:rsidRPr="00E22B22">
          <w:rPr>
            <w:noProof/>
            <w:webHidden/>
          </w:rPr>
          <w:t>20</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89" w:history="1">
        <w:r w:rsidR="00A12D08" w:rsidRPr="00E22B22">
          <w:rPr>
            <w:rStyle w:val="af0"/>
            <w:noProof/>
          </w:rPr>
          <w:t>1.4 Аналіз спеціалізованих інтернет спільнот</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_Toc419839589 \h </w:instrText>
        </w:r>
        <w:r w:rsidR="00A12D08" w:rsidRPr="00E22B22">
          <w:rPr>
            <w:noProof/>
            <w:webHidden/>
          </w:rPr>
        </w:r>
        <w:r w:rsidR="00A12D08" w:rsidRPr="00E22B22">
          <w:rPr>
            <w:noProof/>
            <w:webHidden/>
          </w:rPr>
          <w:fldChar w:fldCharType="separate"/>
        </w:r>
        <w:r w:rsidR="00A12D08" w:rsidRPr="00E22B22">
          <w:rPr>
            <w:noProof/>
            <w:webHidden/>
          </w:rPr>
          <w:t>24</w:t>
        </w:r>
        <w:r w:rsidR="00A12D08" w:rsidRPr="00E22B22">
          <w:rPr>
            <w:noProof/>
            <w:webHidden/>
          </w:rPr>
          <w:fldChar w:fldCharType="end"/>
        </w:r>
      </w:hyperlink>
    </w:p>
    <w:p w:rsidR="00A12D08" w:rsidRPr="00E22B22" w:rsidRDefault="004D0468">
      <w:pPr>
        <w:pStyle w:val="11"/>
        <w:rPr>
          <w:rFonts w:asciiTheme="minorHAnsi" w:hAnsiTheme="minorHAnsi" w:cstheme="minorBidi"/>
          <w:b w:val="0"/>
          <w:noProof/>
          <w:sz w:val="22"/>
          <w:szCs w:val="22"/>
          <w:lang w:eastAsia="uk-UA" w:bidi="ar-SA"/>
        </w:rPr>
      </w:pPr>
      <w:hyperlink w:anchor="_Toc419839590" w:history="1">
        <w:r w:rsidR="00A12D08" w:rsidRPr="00E22B22">
          <w:rPr>
            <w:rStyle w:val="af0"/>
            <w:noProof/>
          </w:rPr>
          <w:t>2 ОГЛЯД  ІНСТРУМЕНТІВ ТА ЗАСОБІВ WEB РОЗРОБКИ</w:t>
        </w:r>
        <w:r w:rsidR="00A12D08" w:rsidRPr="00E22B22">
          <w:rPr>
            <w:b w:val="0"/>
            <w:noProof/>
            <w:webHidden/>
          </w:rPr>
          <w:tab/>
        </w:r>
        <w:r w:rsidR="00A12D08" w:rsidRPr="00E22B22">
          <w:rPr>
            <w:b w:val="0"/>
            <w:noProof/>
            <w:webHidden/>
          </w:rPr>
          <w:fldChar w:fldCharType="begin"/>
        </w:r>
        <w:r w:rsidR="00A12D08" w:rsidRPr="00E22B22">
          <w:rPr>
            <w:b w:val="0"/>
            <w:noProof/>
            <w:webHidden/>
          </w:rPr>
          <w:instrText xml:space="preserve"> PAGEREF _Toc419839590 \h </w:instrText>
        </w:r>
        <w:r w:rsidR="00A12D08" w:rsidRPr="00E22B22">
          <w:rPr>
            <w:b w:val="0"/>
            <w:noProof/>
            <w:webHidden/>
          </w:rPr>
        </w:r>
        <w:r w:rsidR="00A12D08" w:rsidRPr="00E22B22">
          <w:rPr>
            <w:b w:val="0"/>
            <w:noProof/>
            <w:webHidden/>
          </w:rPr>
          <w:fldChar w:fldCharType="separate"/>
        </w:r>
        <w:r w:rsidR="00A12D08" w:rsidRPr="00E22B22">
          <w:rPr>
            <w:b w:val="0"/>
            <w:noProof/>
            <w:webHidden/>
          </w:rPr>
          <w:t>26</w:t>
        </w:r>
        <w:r w:rsidR="00A12D08" w:rsidRPr="00E22B22">
          <w:rPr>
            <w:b w:val="0"/>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91" w:history="1">
        <w:r w:rsidR="00A12D08" w:rsidRPr="00E22B22">
          <w:rPr>
            <w:rStyle w:val="af0"/>
            <w:noProof/>
          </w:rPr>
          <w:t>2.1 Базові відомості про Internet та WEB</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_Toc419839591 \h </w:instrText>
        </w:r>
        <w:r w:rsidR="00A12D08" w:rsidRPr="00E22B22">
          <w:rPr>
            <w:noProof/>
            <w:webHidden/>
          </w:rPr>
        </w:r>
        <w:r w:rsidR="00A12D08" w:rsidRPr="00E22B22">
          <w:rPr>
            <w:noProof/>
            <w:webHidden/>
          </w:rPr>
          <w:fldChar w:fldCharType="separate"/>
        </w:r>
        <w:r w:rsidR="00A12D08" w:rsidRPr="00E22B22">
          <w:rPr>
            <w:noProof/>
            <w:webHidden/>
          </w:rPr>
          <w:t>26</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92" w:history="1">
        <w:r w:rsidR="00A12D08" w:rsidRPr="00E22B22">
          <w:rPr>
            <w:rStyle w:val="af0"/>
            <w:noProof/>
          </w:rPr>
          <w:t>2.2 Скриптова мова програмування PHP</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_Toc419839592 \h </w:instrText>
        </w:r>
        <w:r w:rsidR="00A12D08" w:rsidRPr="00E22B22">
          <w:rPr>
            <w:noProof/>
            <w:webHidden/>
          </w:rPr>
        </w:r>
        <w:r w:rsidR="00A12D08" w:rsidRPr="00E22B22">
          <w:rPr>
            <w:noProof/>
            <w:webHidden/>
          </w:rPr>
          <w:fldChar w:fldCharType="separate"/>
        </w:r>
        <w:r w:rsidR="00A12D08" w:rsidRPr="00E22B22">
          <w:rPr>
            <w:noProof/>
            <w:webHidden/>
          </w:rPr>
          <w:t>32</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93" w:history="1">
        <w:r w:rsidR="00A12D08" w:rsidRPr="00E22B22">
          <w:rPr>
            <w:rStyle w:val="af0"/>
            <w:noProof/>
          </w:rPr>
          <w:t>2.3 Каскадні таблиці стилів CSS. Набір інструментів Twitter Bootstrap</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_Toc419839593 \h </w:instrText>
        </w:r>
        <w:r w:rsidR="00A12D08" w:rsidRPr="00E22B22">
          <w:rPr>
            <w:noProof/>
            <w:webHidden/>
          </w:rPr>
        </w:r>
        <w:r w:rsidR="00A12D08" w:rsidRPr="00E22B22">
          <w:rPr>
            <w:noProof/>
            <w:webHidden/>
          </w:rPr>
          <w:fldChar w:fldCharType="separate"/>
        </w:r>
        <w:r w:rsidR="00A12D08" w:rsidRPr="00E22B22">
          <w:rPr>
            <w:noProof/>
            <w:webHidden/>
          </w:rPr>
          <w:t>43</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94" w:history="1">
        <w:r w:rsidR="00A12D08" w:rsidRPr="00E22B22">
          <w:rPr>
            <w:rStyle w:val="af0"/>
            <w:noProof/>
          </w:rPr>
          <w:t>2.4 СУБД MySQL</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_Toc419839594 \h </w:instrText>
        </w:r>
        <w:r w:rsidR="00A12D08" w:rsidRPr="00E22B22">
          <w:rPr>
            <w:noProof/>
            <w:webHidden/>
          </w:rPr>
        </w:r>
        <w:r w:rsidR="00A12D08" w:rsidRPr="00E22B22">
          <w:rPr>
            <w:noProof/>
            <w:webHidden/>
          </w:rPr>
          <w:fldChar w:fldCharType="separate"/>
        </w:r>
        <w:r w:rsidR="00A12D08" w:rsidRPr="00E22B22">
          <w:rPr>
            <w:noProof/>
            <w:webHidden/>
          </w:rPr>
          <w:t>46</w:t>
        </w:r>
        <w:r w:rsidR="00A12D08" w:rsidRPr="00E22B22">
          <w:rPr>
            <w:noProof/>
            <w:webHidden/>
          </w:rPr>
          <w:fldChar w:fldCharType="end"/>
        </w:r>
      </w:hyperlink>
    </w:p>
    <w:p w:rsidR="00A12D08" w:rsidRPr="00E22B22" w:rsidRDefault="004D0468">
      <w:pPr>
        <w:pStyle w:val="11"/>
        <w:rPr>
          <w:rFonts w:asciiTheme="minorHAnsi" w:hAnsiTheme="minorHAnsi" w:cstheme="minorBidi"/>
          <w:b w:val="0"/>
          <w:noProof/>
          <w:sz w:val="22"/>
          <w:szCs w:val="22"/>
          <w:lang w:eastAsia="uk-UA" w:bidi="ar-SA"/>
        </w:rPr>
      </w:pPr>
      <w:hyperlink w:anchor="_Toc419839595" w:history="1">
        <w:r w:rsidR="00A12D08" w:rsidRPr="00E22B22">
          <w:rPr>
            <w:rStyle w:val="af0"/>
            <w:noProof/>
          </w:rPr>
          <w:t>3 РОЗРОБКА ПРОГРАМНОГО ЗАБЕЗПЕЧЕННЯ ВЕБ-РЕСУРСУ ФОРМУВАННЯ РЕЙТИНГУ ПРОФЕСІЙНИХ ФОТОГРАФІВ ТА ЇХ РОБІТ</w:t>
        </w:r>
        <w:r w:rsidR="00A12D08" w:rsidRPr="00E22B22">
          <w:rPr>
            <w:b w:val="0"/>
            <w:noProof/>
            <w:webHidden/>
          </w:rPr>
          <w:tab/>
        </w:r>
        <w:r w:rsidR="00A12D08" w:rsidRPr="00E22B22">
          <w:rPr>
            <w:b w:val="0"/>
            <w:noProof/>
            <w:webHidden/>
          </w:rPr>
          <w:fldChar w:fldCharType="begin"/>
        </w:r>
        <w:r w:rsidR="00A12D08" w:rsidRPr="00E22B22">
          <w:rPr>
            <w:b w:val="0"/>
            <w:noProof/>
            <w:webHidden/>
          </w:rPr>
          <w:instrText xml:space="preserve"> PAGEREF _Toc419839595 \h </w:instrText>
        </w:r>
        <w:r w:rsidR="00A12D08" w:rsidRPr="00E22B22">
          <w:rPr>
            <w:b w:val="0"/>
            <w:noProof/>
            <w:webHidden/>
          </w:rPr>
        </w:r>
        <w:r w:rsidR="00A12D08" w:rsidRPr="00E22B22">
          <w:rPr>
            <w:b w:val="0"/>
            <w:noProof/>
            <w:webHidden/>
          </w:rPr>
          <w:fldChar w:fldCharType="separate"/>
        </w:r>
        <w:r w:rsidR="00A12D08" w:rsidRPr="00E22B22">
          <w:rPr>
            <w:b w:val="0"/>
            <w:noProof/>
            <w:webHidden/>
          </w:rPr>
          <w:t>48</w:t>
        </w:r>
        <w:r w:rsidR="00A12D08" w:rsidRPr="00E22B22">
          <w:rPr>
            <w:b w:val="0"/>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96" w:history="1">
        <w:r w:rsidR="00A12D08" w:rsidRPr="00E22B22">
          <w:rPr>
            <w:rStyle w:val="af0"/>
            <w:noProof/>
          </w:rPr>
          <w:t>3.1. Основні етапи розробки ресурсу. Налаштування робочого місця</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_Toc419839596 \h </w:instrText>
        </w:r>
        <w:r w:rsidR="00A12D08" w:rsidRPr="00E22B22">
          <w:rPr>
            <w:noProof/>
            <w:webHidden/>
          </w:rPr>
        </w:r>
        <w:r w:rsidR="00A12D08" w:rsidRPr="00E22B22">
          <w:rPr>
            <w:noProof/>
            <w:webHidden/>
          </w:rPr>
          <w:fldChar w:fldCharType="separate"/>
        </w:r>
        <w:r w:rsidR="00A12D08" w:rsidRPr="00E22B22">
          <w:rPr>
            <w:noProof/>
            <w:webHidden/>
          </w:rPr>
          <w:t>48</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97" w:history="1">
        <w:r w:rsidR="00A12D08" w:rsidRPr="00E22B22">
          <w:rPr>
            <w:rStyle w:val="af0"/>
            <w:noProof/>
          </w:rPr>
          <w:t>3.2 Програмування дизайну та функціоналу веб-сайту</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_Toc419839597 \h </w:instrText>
        </w:r>
        <w:r w:rsidR="00A12D08" w:rsidRPr="00E22B22">
          <w:rPr>
            <w:noProof/>
            <w:webHidden/>
          </w:rPr>
        </w:r>
        <w:r w:rsidR="00A12D08" w:rsidRPr="00E22B22">
          <w:rPr>
            <w:noProof/>
            <w:webHidden/>
          </w:rPr>
          <w:fldChar w:fldCharType="separate"/>
        </w:r>
        <w:r w:rsidR="00A12D08" w:rsidRPr="00E22B22">
          <w:rPr>
            <w:noProof/>
            <w:webHidden/>
          </w:rPr>
          <w:t>55</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98" w:history="1">
        <w:r w:rsidR="00A12D08" w:rsidRPr="00E22B22">
          <w:rPr>
            <w:rStyle w:val="af0"/>
            <w:noProof/>
          </w:rPr>
          <w:t>3.3 Створення БД ресурсу та розміщення його на сервері</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_Toc419839598 \h </w:instrText>
        </w:r>
        <w:r w:rsidR="00A12D08" w:rsidRPr="00E22B22">
          <w:rPr>
            <w:noProof/>
            <w:webHidden/>
          </w:rPr>
        </w:r>
        <w:r w:rsidR="00A12D08" w:rsidRPr="00E22B22">
          <w:rPr>
            <w:noProof/>
            <w:webHidden/>
          </w:rPr>
          <w:fldChar w:fldCharType="separate"/>
        </w:r>
        <w:r w:rsidR="00A12D08" w:rsidRPr="00E22B22">
          <w:rPr>
            <w:noProof/>
            <w:webHidden/>
          </w:rPr>
          <w:t>73</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599" w:history="1">
        <w:r w:rsidR="00A12D08" w:rsidRPr="00E22B22">
          <w:rPr>
            <w:rStyle w:val="af0"/>
            <w:noProof/>
          </w:rPr>
          <w:t>3.4 Опис функціональних можливостей  та ілюстрація роботи створеного веб додатку</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_Toc419839599 \h </w:instrText>
        </w:r>
        <w:r w:rsidR="00A12D08" w:rsidRPr="00E22B22">
          <w:rPr>
            <w:noProof/>
            <w:webHidden/>
          </w:rPr>
        </w:r>
        <w:r w:rsidR="00A12D08" w:rsidRPr="00E22B22">
          <w:rPr>
            <w:noProof/>
            <w:webHidden/>
          </w:rPr>
          <w:fldChar w:fldCharType="separate"/>
        </w:r>
        <w:r w:rsidR="00A12D08" w:rsidRPr="00E22B22">
          <w:rPr>
            <w:noProof/>
            <w:webHidden/>
          </w:rPr>
          <w:t>78</w:t>
        </w:r>
        <w:r w:rsidR="00A12D08" w:rsidRPr="00E22B22">
          <w:rPr>
            <w:noProof/>
            <w:webHidden/>
          </w:rPr>
          <w:fldChar w:fldCharType="end"/>
        </w:r>
      </w:hyperlink>
    </w:p>
    <w:p w:rsidR="00A12D08" w:rsidRPr="00E22B22" w:rsidRDefault="004D0468">
      <w:pPr>
        <w:pStyle w:val="11"/>
        <w:rPr>
          <w:rFonts w:asciiTheme="minorHAnsi" w:hAnsiTheme="minorHAnsi" w:cstheme="minorBidi"/>
          <w:b w:val="0"/>
          <w:noProof/>
          <w:sz w:val="22"/>
          <w:szCs w:val="22"/>
          <w:lang w:eastAsia="uk-UA" w:bidi="ar-SA"/>
        </w:rPr>
      </w:pPr>
      <w:hyperlink w:anchor="_Toc419839600" w:history="1">
        <w:r w:rsidR="00A12D08" w:rsidRPr="00E22B22">
          <w:rPr>
            <w:rStyle w:val="af0"/>
            <w:noProof/>
          </w:rPr>
          <w:t xml:space="preserve">4. ЕКОНОМІЧНА ДОЦІЛЬНІСТЬ РОЗРОБКИ ТА ВИКОРИСТАННЯ </w:t>
        </w:r>
        <w:r w:rsidR="00A12D08" w:rsidRPr="00E22B22">
          <w:rPr>
            <w:rStyle w:val="af0"/>
            <w:noProof/>
            <w:spacing w:val="-2"/>
          </w:rPr>
          <w:t xml:space="preserve"> ПРОГРАМНОГО ЗАБЕЗПЕЧЕННЯ</w:t>
        </w:r>
        <w:r w:rsidR="00A12D08" w:rsidRPr="00E22B22">
          <w:rPr>
            <w:b w:val="0"/>
            <w:noProof/>
            <w:webHidden/>
          </w:rPr>
          <w:tab/>
        </w:r>
        <w:r w:rsidR="00A12D08" w:rsidRPr="00E22B22">
          <w:rPr>
            <w:b w:val="0"/>
            <w:noProof/>
            <w:webHidden/>
          </w:rPr>
          <w:fldChar w:fldCharType="begin"/>
        </w:r>
        <w:r w:rsidR="00A12D08" w:rsidRPr="00E22B22">
          <w:rPr>
            <w:b w:val="0"/>
            <w:noProof/>
            <w:webHidden/>
          </w:rPr>
          <w:instrText xml:space="preserve"> PAGEREF _Toc419839600 \h </w:instrText>
        </w:r>
        <w:r w:rsidR="00A12D08" w:rsidRPr="00E22B22">
          <w:rPr>
            <w:b w:val="0"/>
            <w:noProof/>
            <w:webHidden/>
          </w:rPr>
        </w:r>
        <w:r w:rsidR="00A12D08" w:rsidRPr="00E22B22">
          <w:rPr>
            <w:b w:val="0"/>
            <w:noProof/>
            <w:webHidden/>
          </w:rPr>
          <w:fldChar w:fldCharType="separate"/>
        </w:r>
        <w:r w:rsidR="00A12D08" w:rsidRPr="00E22B22">
          <w:rPr>
            <w:b w:val="0"/>
            <w:noProof/>
            <w:webHidden/>
          </w:rPr>
          <w:t>83</w:t>
        </w:r>
        <w:r w:rsidR="00A12D08" w:rsidRPr="00E22B22">
          <w:rPr>
            <w:b w:val="0"/>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601" w:history="1">
        <w:r w:rsidR="00A12D08" w:rsidRPr="00E22B22">
          <w:rPr>
            <w:rStyle w:val="af0"/>
            <w:noProof/>
          </w:rPr>
          <w:t>4.1.  Обґрунтування ринкової доцільності розробки веб ресурсу</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_Toc419839601 \h </w:instrText>
        </w:r>
        <w:r w:rsidR="00A12D08" w:rsidRPr="00E22B22">
          <w:rPr>
            <w:noProof/>
            <w:webHidden/>
          </w:rPr>
        </w:r>
        <w:r w:rsidR="00A12D08" w:rsidRPr="00E22B22">
          <w:rPr>
            <w:noProof/>
            <w:webHidden/>
          </w:rPr>
          <w:fldChar w:fldCharType="separate"/>
        </w:r>
        <w:r w:rsidR="00A12D08" w:rsidRPr="00E22B22">
          <w:rPr>
            <w:noProof/>
            <w:webHidden/>
          </w:rPr>
          <w:t>83</w:t>
        </w:r>
        <w:r w:rsidR="00A12D08" w:rsidRPr="00E22B22">
          <w:rPr>
            <w:noProof/>
            <w:webHidden/>
          </w:rPr>
          <w:fldChar w:fldCharType="end"/>
        </w:r>
      </w:hyperlink>
    </w:p>
    <w:p w:rsidR="00A12D08" w:rsidRPr="00E22B22" w:rsidRDefault="004D0468">
      <w:pPr>
        <w:pStyle w:val="23"/>
        <w:rPr>
          <w:rStyle w:val="af0"/>
          <w:noProof/>
        </w:rPr>
      </w:pPr>
      <w:hyperlink w:anchor="_Toc419839602" w:history="1">
        <w:r w:rsidR="00A12D08" w:rsidRPr="00E22B22">
          <w:rPr>
            <w:rStyle w:val="af0"/>
            <w:noProof/>
          </w:rPr>
          <w:t xml:space="preserve">4.2. Розрахунок собівартості й ціни розробки </w:t>
        </w:r>
        <w:r w:rsidR="00A12D08" w:rsidRPr="00E22B22">
          <w:rPr>
            <w:rStyle w:val="af0"/>
            <w:noProof/>
            <w:spacing w:val="-2"/>
          </w:rPr>
          <w:t>веб додатку</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_Toc419839602 \h </w:instrText>
        </w:r>
        <w:r w:rsidR="00A12D08" w:rsidRPr="00E22B22">
          <w:rPr>
            <w:noProof/>
            <w:webHidden/>
          </w:rPr>
        </w:r>
        <w:r w:rsidR="00A12D08" w:rsidRPr="00E22B22">
          <w:rPr>
            <w:noProof/>
            <w:webHidden/>
          </w:rPr>
          <w:fldChar w:fldCharType="separate"/>
        </w:r>
        <w:r w:rsidR="00A12D08" w:rsidRPr="00E22B22">
          <w:rPr>
            <w:noProof/>
            <w:webHidden/>
          </w:rPr>
          <w:t>85</w:t>
        </w:r>
        <w:r w:rsidR="00A12D08" w:rsidRPr="00E22B22">
          <w:rPr>
            <w:noProof/>
            <w:webHidden/>
          </w:rPr>
          <w:fldChar w:fldCharType="end"/>
        </w:r>
      </w:hyperlink>
    </w:p>
    <w:p w:rsidR="00A12D08" w:rsidRPr="00E22B22" w:rsidRDefault="00A12D08" w:rsidP="00A12D08">
      <w:pPr>
        <w:rPr>
          <w:rStyle w:val="af0"/>
          <w:noProof/>
        </w:rPr>
      </w:pPr>
      <w:r w:rsidRPr="00E22B22">
        <w:rPr>
          <w:rStyle w:val="af0"/>
          <w:noProof/>
        </w:rPr>
        <w:br w:type="page"/>
      </w:r>
    </w:p>
    <w:p w:rsidR="00A12D08" w:rsidRPr="00E22B22" w:rsidRDefault="004D0468">
      <w:pPr>
        <w:pStyle w:val="23"/>
        <w:rPr>
          <w:rFonts w:asciiTheme="minorHAnsi" w:hAnsiTheme="minorHAnsi" w:cstheme="minorBidi"/>
          <w:noProof/>
          <w:sz w:val="22"/>
          <w:szCs w:val="22"/>
          <w:lang w:eastAsia="uk-UA" w:bidi="ar-SA"/>
        </w:rPr>
      </w:pPr>
      <w:hyperlink w:anchor="_Toc419839603" w:history="1">
        <w:r w:rsidR="00A12D08" w:rsidRPr="00E22B22">
          <w:rPr>
            <w:rStyle w:val="af0"/>
            <w:noProof/>
          </w:rPr>
          <w:t>4.3. Розрахунок можливого прибутку фірми-розробника та терміну окупності розробки.</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_Toc419839603 \h </w:instrText>
        </w:r>
        <w:r w:rsidR="00A12D08" w:rsidRPr="00E22B22">
          <w:rPr>
            <w:noProof/>
            <w:webHidden/>
          </w:rPr>
        </w:r>
        <w:r w:rsidR="00A12D08" w:rsidRPr="00E22B22">
          <w:rPr>
            <w:noProof/>
            <w:webHidden/>
          </w:rPr>
          <w:fldChar w:fldCharType="separate"/>
        </w:r>
        <w:r w:rsidR="00A12D08" w:rsidRPr="00E22B22">
          <w:rPr>
            <w:noProof/>
            <w:webHidden/>
          </w:rPr>
          <w:t>89</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604" w:history="1">
        <w:r w:rsidR="00A12D08" w:rsidRPr="00E22B22">
          <w:rPr>
            <w:rStyle w:val="af0"/>
            <w:noProof/>
          </w:rPr>
          <w:t>4.4 . Аналіз конкурентоспроможності розробки веб сайту</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_Toc419839604 \h </w:instrText>
        </w:r>
        <w:r w:rsidR="00A12D08" w:rsidRPr="00E22B22">
          <w:rPr>
            <w:noProof/>
            <w:webHidden/>
          </w:rPr>
        </w:r>
        <w:r w:rsidR="00A12D08" w:rsidRPr="00E22B22">
          <w:rPr>
            <w:noProof/>
            <w:webHidden/>
          </w:rPr>
          <w:fldChar w:fldCharType="separate"/>
        </w:r>
        <w:r w:rsidR="00A12D08" w:rsidRPr="00E22B22">
          <w:rPr>
            <w:noProof/>
            <w:webHidden/>
          </w:rPr>
          <w:t>90</w:t>
        </w:r>
        <w:r w:rsidR="00A12D08" w:rsidRPr="00E22B22">
          <w:rPr>
            <w:noProof/>
            <w:webHidden/>
          </w:rPr>
          <w:fldChar w:fldCharType="end"/>
        </w:r>
      </w:hyperlink>
    </w:p>
    <w:p w:rsidR="00A12D08" w:rsidRPr="00E22B22" w:rsidRDefault="004D0468">
      <w:pPr>
        <w:pStyle w:val="11"/>
        <w:rPr>
          <w:rFonts w:asciiTheme="minorHAnsi" w:hAnsiTheme="minorHAnsi" w:cstheme="minorBidi"/>
          <w:b w:val="0"/>
          <w:noProof/>
          <w:sz w:val="22"/>
          <w:szCs w:val="22"/>
          <w:lang w:eastAsia="uk-UA" w:bidi="ar-SA"/>
        </w:rPr>
      </w:pPr>
      <w:hyperlink w:anchor="_Toc419839605" w:history="1">
        <w:r w:rsidR="00A12D08" w:rsidRPr="00E22B22">
          <w:rPr>
            <w:rStyle w:val="af0"/>
            <w:noProof/>
          </w:rPr>
          <w:t>5 ОХОРОНА ПРАЦІ</w:t>
        </w:r>
        <w:r w:rsidR="00A12D08" w:rsidRPr="00E22B22">
          <w:rPr>
            <w:b w:val="0"/>
            <w:noProof/>
            <w:webHidden/>
          </w:rPr>
          <w:tab/>
        </w:r>
        <w:r w:rsidR="00A12D08" w:rsidRPr="00E22B22">
          <w:rPr>
            <w:b w:val="0"/>
            <w:noProof/>
            <w:webHidden/>
          </w:rPr>
          <w:fldChar w:fldCharType="begin"/>
        </w:r>
        <w:r w:rsidR="00A12D08" w:rsidRPr="00E22B22">
          <w:rPr>
            <w:b w:val="0"/>
            <w:noProof/>
            <w:webHidden/>
          </w:rPr>
          <w:instrText xml:space="preserve"> PAGEREF _Toc419839605 \h </w:instrText>
        </w:r>
        <w:r w:rsidR="00A12D08" w:rsidRPr="00E22B22">
          <w:rPr>
            <w:b w:val="0"/>
            <w:noProof/>
            <w:webHidden/>
          </w:rPr>
        </w:r>
        <w:r w:rsidR="00A12D08" w:rsidRPr="00E22B22">
          <w:rPr>
            <w:b w:val="0"/>
            <w:noProof/>
            <w:webHidden/>
          </w:rPr>
          <w:fldChar w:fldCharType="separate"/>
        </w:r>
        <w:r w:rsidR="00A12D08" w:rsidRPr="00E22B22">
          <w:rPr>
            <w:b w:val="0"/>
            <w:noProof/>
            <w:webHidden/>
          </w:rPr>
          <w:t>93</w:t>
        </w:r>
        <w:r w:rsidR="00A12D08" w:rsidRPr="00E22B22">
          <w:rPr>
            <w:b w:val="0"/>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606" w:history="1">
        <w:r w:rsidR="00A12D08" w:rsidRPr="00E22B22">
          <w:rPr>
            <w:rStyle w:val="af0"/>
            <w:noProof/>
          </w:rPr>
          <w:t>5.1 Значення охорони праці для користувачів ПК</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_Toc419839606 \h </w:instrText>
        </w:r>
        <w:r w:rsidR="00A12D08" w:rsidRPr="00E22B22">
          <w:rPr>
            <w:noProof/>
            <w:webHidden/>
          </w:rPr>
        </w:r>
        <w:r w:rsidR="00A12D08" w:rsidRPr="00E22B22">
          <w:rPr>
            <w:noProof/>
            <w:webHidden/>
          </w:rPr>
          <w:fldChar w:fldCharType="separate"/>
        </w:r>
        <w:r w:rsidR="00A12D08" w:rsidRPr="00E22B22">
          <w:rPr>
            <w:noProof/>
            <w:webHidden/>
          </w:rPr>
          <w:t>93</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607" w:history="1">
        <w:r w:rsidR="00A12D08" w:rsidRPr="00E22B22">
          <w:rPr>
            <w:rStyle w:val="af0"/>
            <w:noProof/>
          </w:rPr>
          <w:t>5.2 Забезпечення нормальних умов праці та Розрахунок освітленості робочого місця</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_Toc419839607 \h </w:instrText>
        </w:r>
        <w:r w:rsidR="00A12D08" w:rsidRPr="00E22B22">
          <w:rPr>
            <w:noProof/>
            <w:webHidden/>
          </w:rPr>
        </w:r>
        <w:r w:rsidR="00A12D08" w:rsidRPr="00E22B22">
          <w:rPr>
            <w:noProof/>
            <w:webHidden/>
          </w:rPr>
          <w:fldChar w:fldCharType="separate"/>
        </w:r>
        <w:r w:rsidR="00A12D08" w:rsidRPr="00E22B22">
          <w:rPr>
            <w:noProof/>
            <w:webHidden/>
          </w:rPr>
          <w:t>97</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608" w:history="1">
        <w:r w:rsidR="00A12D08" w:rsidRPr="00E22B22">
          <w:rPr>
            <w:rStyle w:val="af0"/>
            <w:noProof/>
          </w:rPr>
          <w:t>5.3 Забезпечення електробезпеки</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_Toc419839608 \h </w:instrText>
        </w:r>
        <w:r w:rsidR="00A12D08" w:rsidRPr="00E22B22">
          <w:rPr>
            <w:noProof/>
            <w:webHidden/>
          </w:rPr>
        </w:r>
        <w:r w:rsidR="00A12D08" w:rsidRPr="00E22B22">
          <w:rPr>
            <w:noProof/>
            <w:webHidden/>
          </w:rPr>
          <w:fldChar w:fldCharType="separate"/>
        </w:r>
        <w:r w:rsidR="00A12D08" w:rsidRPr="00E22B22">
          <w:rPr>
            <w:noProof/>
            <w:webHidden/>
          </w:rPr>
          <w:t>103</w:t>
        </w:r>
        <w:r w:rsidR="00A12D08" w:rsidRPr="00E22B22">
          <w:rPr>
            <w:noProof/>
            <w:webHidden/>
          </w:rPr>
          <w:fldChar w:fldCharType="end"/>
        </w:r>
      </w:hyperlink>
    </w:p>
    <w:p w:rsidR="00A12D08" w:rsidRPr="00E22B22" w:rsidRDefault="004D0468">
      <w:pPr>
        <w:pStyle w:val="23"/>
        <w:rPr>
          <w:rFonts w:asciiTheme="minorHAnsi" w:hAnsiTheme="minorHAnsi" w:cstheme="minorBidi"/>
          <w:noProof/>
          <w:sz w:val="22"/>
          <w:szCs w:val="22"/>
          <w:lang w:eastAsia="uk-UA" w:bidi="ar-SA"/>
        </w:rPr>
      </w:pPr>
      <w:hyperlink w:anchor="_Toc419839609" w:history="1">
        <w:r w:rsidR="00A12D08" w:rsidRPr="00E22B22">
          <w:rPr>
            <w:rStyle w:val="af0"/>
            <w:noProof/>
          </w:rPr>
          <w:t>5.4 Пожежна безпека</w:t>
        </w:r>
        <w:r w:rsidR="00A12D08" w:rsidRPr="00E22B22">
          <w:rPr>
            <w:noProof/>
            <w:webHidden/>
          </w:rPr>
          <w:tab/>
        </w:r>
        <w:r w:rsidR="00A12D08" w:rsidRPr="00E22B22">
          <w:rPr>
            <w:noProof/>
            <w:webHidden/>
          </w:rPr>
          <w:fldChar w:fldCharType="begin"/>
        </w:r>
        <w:r w:rsidR="00A12D08" w:rsidRPr="00E22B22">
          <w:rPr>
            <w:noProof/>
            <w:webHidden/>
          </w:rPr>
          <w:instrText xml:space="preserve"> PAGEREF _Toc419839609 \h </w:instrText>
        </w:r>
        <w:r w:rsidR="00A12D08" w:rsidRPr="00E22B22">
          <w:rPr>
            <w:noProof/>
            <w:webHidden/>
          </w:rPr>
        </w:r>
        <w:r w:rsidR="00A12D08" w:rsidRPr="00E22B22">
          <w:rPr>
            <w:noProof/>
            <w:webHidden/>
          </w:rPr>
          <w:fldChar w:fldCharType="separate"/>
        </w:r>
        <w:r w:rsidR="00A12D08" w:rsidRPr="00E22B22">
          <w:rPr>
            <w:noProof/>
            <w:webHidden/>
          </w:rPr>
          <w:t>104</w:t>
        </w:r>
        <w:r w:rsidR="00A12D08" w:rsidRPr="00E22B22">
          <w:rPr>
            <w:noProof/>
            <w:webHidden/>
          </w:rPr>
          <w:fldChar w:fldCharType="end"/>
        </w:r>
      </w:hyperlink>
    </w:p>
    <w:p w:rsidR="00A12D08" w:rsidRPr="00E22B22" w:rsidRDefault="004D0468">
      <w:pPr>
        <w:pStyle w:val="11"/>
        <w:rPr>
          <w:rFonts w:asciiTheme="minorHAnsi" w:hAnsiTheme="minorHAnsi" w:cstheme="minorBidi"/>
          <w:b w:val="0"/>
          <w:noProof/>
          <w:sz w:val="22"/>
          <w:szCs w:val="22"/>
          <w:lang w:eastAsia="uk-UA" w:bidi="ar-SA"/>
        </w:rPr>
      </w:pPr>
      <w:hyperlink w:anchor="_Toc419839610" w:history="1">
        <w:r w:rsidR="00A12D08" w:rsidRPr="00E22B22">
          <w:rPr>
            <w:rStyle w:val="af0"/>
            <w:noProof/>
          </w:rPr>
          <w:t>ВИСНОВКИ</w:t>
        </w:r>
        <w:r w:rsidR="00A12D08" w:rsidRPr="00E22B22">
          <w:rPr>
            <w:b w:val="0"/>
            <w:noProof/>
            <w:webHidden/>
          </w:rPr>
          <w:tab/>
        </w:r>
        <w:r w:rsidR="00A12D08" w:rsidRPr="00E22B22">
          <w:rPr>
            <w:b w:val="0"/>
            <w:noProof/>
            <w:webHidden/>
          </w:rPr>
          <w:fldChar w:fldCharType="begin"/>
        </w:r>
        <w:r w:rsidR="00A12D08" w:rsidRPr="00E22B22">
          <w:rPr>
            <w:b w:val="0"/>
            <w:noProof/>
            <w:webHidden/>
          </w:rPr>
          <w:instrText xml:space="preserve"> PAGEREF _Toc419839610 \h </w:instrText>
        </w:r>
        <w:r w:rsidR="00A12D08" w:rsidRPr="00E22B22">
          <w:rPr>
            <w:b w:val="0"/>
            <w:noProof/>
            <w:webHidden/>
          </w:rPr>
        </w:r>
        <w:r w:rsidR="00A12D08" w:rsidRPr="00E22B22">
          <w:rPr>
            <w:b w:val="0"/>
            <w:noProof/>
            <w:webHidden/>
          </w:rPr>
          <w:fldChar w:fldCharType="separate"/>
        </w:r>
        <w:r w:rsidR="00A12D08" w:rsidRPr="00E22B22">
          <w:rPr>
            <w:b w:val="0"/>
            <w:noProof/>
            <w:webHidden/>
          </w:rPr>
          <w:t>107</w:t>
        </w:r>
        <w:r w:rsidR="00A12D08" w:rsidRPr="00E22B22">
          <w:rPr>
            <w:b w:val="0"/>
            <w:noProof/>
            <w:webHidden/>
          </w:rPr>
          <w:fldChar w:fldCharType="end"/>
        </w:r>
      </w:hyperlink>
    </w:p>
    <w:p w:rsidR="00A12D08" w:rsidRPr="00E22B22" w:rsidRDefault="004D0468">
      <w:pPr>
        <w:pStyle w:val="11"/>
        <w:rPr>
          <w:rFonts w:asciiTheme="minorHAnsi" w:hAnsiTheme="minorHAnsi" w:cstheme="minorBidi"/>
          <w:b w:val="0"/>
          <w:noProof/>
          <w:sz w:val="22"/>
          <w:szCs w:val="22"/>
          <w:lang w:eastAsia="uk-UA" w:bidi="ar-SA"/>
        </w:rPr>
      </w:pPr>
      <w:hyperlink w:anchor="_Toc419839611" w:history="1">
        <w:r w:rsidR="00A12D08" w:rsidRPr="00E22B22">
          <w:rPr>
            <w:rStyle w:val="af0"/>
            <w:noProof/>
          </w:rPr>
          <w:t>СПИСОК ПОСИЛАНЬ НА ДЖЕРЕЛА</w:t>
        </w:r>
        <w:r w:rsidR="00A12D08" w:rsidRPr="00E22B22">
          <w:rPr>
            <w:b w:val="0"/>
            <w:noProof/>
            <w:webHidden/>
          </w:rPr>
          <w:tab/>
        </w:r>
        <w:r w:rsidR="00A12D08" w:rsidRPr="00E22B22">
          <w:rPr>
            <w:b w:val="0"/>
            <w:noProof/>
            <w:webHidden/>
          </w:rPr>
          <w:fldChar w:fldCharType="begin"/>
        </w:r>
        <w:r w:rsidR="00A12D08" w:rsidRPr="00E22B22">
          <w:rPr>
            <w:b w:val="0"/>
            <w:noProof/>
            <w:webHidden/>
          </w:rPr>
          <w:instrText xml:space="preserve"> PAGEREF _Toc419839611 \h </w:instrText>
        </w:r>
        <w:r w:rsidR="00A12D08" w:rsidRPr="00E22B22">
          <w:rPr>
            <w:b w:val="0"/>
            <w:noProof/>
            <w:webHidden/>
          </w:rPr>
        </w:r>
        <w:r w:rsidR="00A12D08" w:rsidRPr="00E22B22">
          <w:rPr>
            <w:b w:val="0"/>
            <w:noProof/>
            <w:webHidden/>
          </w:rPr>
          <w:fldChar w:fldCharType="separate"/>
        </w:r>
        <w:r w:rsidR="00A12D08" w:rsidRPr="00E22B22">
          <w:rPr>
            <w:b w:val="0"/>
            <w:noProof/>
            <w:webHidden/>
          </w:rPr>
          <w:t>108</w:t>
        </w:r>
        <w:r w:rsidR="00A12D08" w:rsidRPr="00E22B22">
          <w:rPr>
            <w:b w:val="0"/>
            <w:noProof/>
            <w:webHidden/>
          </w:rPr>
          <w:fldChar w:fldCharType="end"/>
        </w:r>
      </w:hyperlink>
    </w:p>
    <w:p w:rsidR="00A12D08" w:rsidRPr="00E22B22" w:rsidRDefault="004D0468">
      <w:pPr>
        <w:pStyle w:val="11"/>
        <w:rPr>
          <w:rFonts w:asciiTheme="minorHAnsi" w:hAnsiTheme="minorHAnsi" w:cstheme="minorBidi"/>
          <w:b w:val="0"/>
          <w:noProof/>
          <w:sz w:val="22"/>
          <w:szCs w:val="22"/>
          <w:lang w:eastAsia="uk-UA" w:bidi="ar-SA"/>
        </w:rPr>
      </w:pPr>
      <w:hyperlink w:anchor="_Toc419839612" w:history="1">
        <w:r w:rsidR="00A12D08" w:rsidRPr="00E22B22">
          <w:rPr>
            <w:rStyle w:val="af0"/>
            <w:noProof/>
          </w:rPr>
          <w:t>ДОДАТКИ</w:t>
        </w:r>
      </w:hyperlink>
    </w:p>
    <w:p w:rsidR="00A12D08" w:rsidRPr="00E22B22" w:rsidRDefault="004D0468">
      <w:pPr>
        <w:pStyle w:val="11"/>
        <w:rPr>
          <w:rFonts w:asciiTheme="minorHAnsi" w:hAnsiTheme="minorHAnsi" w:cstheme="minorBidi"/>
          <w:b w:val="0"/>
          <w:noProof/>
          <w:sz w:val="22"/>
          <w:szCs w:val="22"/>
          <w:lang w:eastAsia="uk-UA" w:bidi="ar-SA"/>
        </w:rPr>
      </w:pPr>
      <w:hyperlink w:anchor="_Toc419839613" w:history="1">
        <w:r w:rsidR="00A12D08" w:rsidRPr="00E22B22">
          <w:rPr>
            <w:rStyle w:val="af0"/>
            <w:noProof/>
          </w:rPr>
          <w:t>БІБЛІОГРАФІЧНА ДОВІДКА</w:t>
        </w:r>
      </w:hyperlink>
    </w:p>
    <w:p w:rsidR="00C60C60" w:rsidRPr="00E22B22" w:rsidRDefault="00C60C60" w:rsidP="00C60C60">
      <w:pPr>
        <w:tabs>
          <w:tab w:val="left" w:pos="3464"/>
        </w:tabs>
        <w:rPr>
          <w:szCs w:val="28"/>
        </w:rPr>
      </w:pPr>
      <w:r w:rsidRPr="00E22B22">
        <w:rPr>
          <w:szCs w:val="28"/>
        </w:rPr>
        <w:fldChar w:fldCharType="end"/>
      </w:r>
      <w:r w:rsidRPr="00E22B22">
        <w:rPr>
          <w:szCs w:val="28"/>
        </w:rPr>
        <w:tab/>
      </w:r>
    </w:p>
    <w:p w:rsidR="004C3DDA" w:rsidRPr="00E22B22" w:rsidRDefault="004C3DDA" w:rsidP="00DA349D">
      <w:pPr>
        <w:rPr>
          <w:rStyle w:val="af0"/>
          <w:b/>
          <w:color w:val="auto"/>
          <w:szCs w:val="28"/>
          <w:u w:val="none"/>
        </w:rPr>
      </w:pPr>
      <w:r w:rsidRPr="00E22B22">
        <w:rPr>
          <w:rStyle w:val="af0"/>
          <w:color w:val="auto"/>
          <w:szCs w:val="28"/>
          <w:u w:val="none"/>
        </w:rPr>
        <w:br w:type="page"/>
      </w:r>
    </w:p>
    <w:p w:rsidR="005920BD" w:rsidRPr="00E22B22" w:rsidRDefault="005920BD" w:rsidP="00C60C60">
      <w:pPr>
        <w:pStyle w:val="1"/>
        <w:rPr>
          <w:szCs w:val="28"/>
        </w:rPr>
      </w:pPr>
      <w:bookmarkStart w:id="0" w:name="_Toc419309657"/>
      <w:bookmarkStart w:id="1" w:name="_Toc419839583"/>
      <w:r w:rsidRPr="00E22B22">
        <w:rPr>
          <w:szCs w:val="28"/>
        </w:rPr>
        <w:lastRenderedPageBreak/>
        <w:t>ПЕРЕЛІК УМОВНИХ СКОРОЧЕНЬ</w:t>
      </w:r>
      <w:bookmarkEnd w:id="0"/>
      <w:bookmarkEnd w:id="1"/>
    </w:p>
    <w:p w:rsidR="00F52DA4" w:rsidRPr="00E22B22" w:rsidRDefault="00F52DA4" w:rsidP="00BE7F00">
      <w:pPr>
        <w:ind w:firstLine="709"/>
        <w:jc w:val="center"/>
        <w:rPr>
          <w:b/>
          <w:color w:val="000000"/>
          <w:spacing w:val="20"/>
          <w:szCs w:val="28"/>
        </w:rPr>
      </w:pPr>
    </w:p>
    <w:p w:rsidR="009A5130" w:rsidRPr="00E22B22" w:rsidRDefault="009A5130" w:rsidP="001E2EC8">
      <w:pPr>
        <w:rPr>
          <w:szCs w:val="28"/>
        </w:rPr>
      </w:pPr>
      <w:r w:rsidRPr="00E22B22">
        <w:rPr>
          <w:szCs w:val="28"/>
        </w:rPr>
        <w:t xml:space="preserve">PHP </w:t>
      </w:r>
      <w:r w:rsidR="00CC7A5B" w:rsidRPr="00E22B22">
        <w:rPr>
          <w:szCs w:val="28"/>
        </w:rPr>
        <w:t>–</w:t>
      </w:r>
      <w:r w:rsidRPr="00E22B22">
        <w:rPr>
          <w:szCs w:val="28"/>
        </w:rPr>
        <w:t xml:space="preserve"> Hypertext Preprocessor</w:t>
      </w:r>
    </w:p>
    <w:p w:rsidR="00BE7133" w:rsidRPr="00E22B22" w:rsidRDefault="00BE7133" w:rsidP="001E2EC8">
      <w:pPr>
        <w:rPr>
          <w:szCs w:val="28"/>
        </w:rPr>
      </w:pPr>
      <w:r w:rsidRPr="00E22B22">
        <w:rPr>
          <w:szCs w:val="28"/>
        </w:rPr>
        <w:t xml:space="preserve">HTML – Hyper Text Markup Language </w:t>
      </w:r>
    </w:p>
    <w:p w:rsidR="005920BD" w:rsidRPr="00E22B22" w:rsidRDefault="00BE7133" w:rsidP="001E2EC8">
      <w:pPr>
        <w:rPr>
          <w:szCs w:val="28"/>
        </w:rPr>
      </w:pPr>
      <w:r w:rsidRPr="00E22B22">
        <w:rPr>
          <w:szCs w:val="28"/>
        </w:rPr>
        <w:t>CSS</w:t>
      </w:r>
      <w:r w:rsidR="005920BD" w:rsidRPr="00E22B22">
        <w:rPr>
          <w:szCs w:val="28"/>
        </w:rPr>
        <w:t xml:space="preserve"> – </w:t>
      </w:r>
      <w:r w:rsidRPr="00E22B22">
        <w:rPr>
          <w:szCs w:val="28"/>
        </w:rPr>
        <w:t>Cascading Style Sheets</w:t>
      </w:r>
      <w:r w:rsidR="005920BD" w:rsidRPr="00E22B22">
        <w:rPr>
          <w:szCs w:val="28"/>
        </w:rPr>
        <w:t xml:space="preserve"> </w:t>
      </w:r>
    </w:p>
    <w:p w:rsidR="005920BD" w:rsidRPr="00E22B22" w:rsidRDefault="00BE7133" w:rsidP="001E2EC8">
      <w:pPr>
        <w:rPr>
          <w:szCs w:val="28"/>
        </w:rPr>
      </w:pPr>
      <w:r w:rsidRPr="00E22B22">
        <w:rPr>
          <w:szCs w:val="28"/>
        </w:rPr>
        <w:t xml:space="preserve">jQuery </w:t>
      </w:r>
      <w:r w:rsidR="00044F7E" w:rsidRPr="00E22B22">
        <w:rPr>
          <w:szCs w:val="28"/>
        </w:rPr>
        <w:t>-</w:t>
      </w:r>
      <w:r w:rsidRPr="00E22B22">
        <w:rPr>
          <w:szCs w:val="28"/>
        </w:rPr>
        <w:t>JavaScript-бібліотека</w:t>
      </w:r>
    </w:p>
    <w:p w:rsidR="005920BD" w:rsidRPr="00E22B22" w:rsidRDefault="00BE7133" w:rsidP="001E2EC8">
      <w:pPr>
        <w:rPr>
          <w:szCs w:val="28"/>
        </w:rPr>
      </w:pPr>
      <w:r w:rsidRPr="00E22B22">
        <w:rPr>
          <w:szCs w:val="28"/>
        </w:rPr>
        <w:t xml:space="preserve">ORM </w:t>
      </w:r>
      <w:r w:rsidR="00CC7A5B" w:rsidRPr="00E22B22">
        <w:rPr>
          <w:szCs w:val="28"/>
        </w:rPr>
        <w:t>–</w:t>
      </w:r>
      <w:r w:rsidRPr="00E22B22">
        <w:rPr>
          <w:szCs w:val="28"/>
        </w:rPr>
        <w:t xml:space="preserve"> Object-relational mapping</w:t>
      </w:r>
    </w:p>
    <w:p w:rsidR="009A5130" w:rsidRPr="00E22B22" w:rsidRDefault="009A5130" w:rsidP="001E2EC8">
      <w:pPr>
        <w:rPr>
          <w:szCs w:val="28"/>
        </w:rPr>
      </w:pPr>
      <w:r w:rsidRPr="00E22B22">
        <w:rPr>
          <w:szCs w:val="28"/>
        </w:rPr>
        <w:t>URL</w:t>
      </w:r>
      <w:r w:rsidR="00CC7A5B" w:rsidRPr="00E22B22">
        <w:rPr>
          <w:szCs w:val="28"/>
        </w:rPr>
        <w:t xml:space="preserve"> </w:t>
      </w:r>
      <w:r w:rsidRPr="00E22B22">
        <w:rPr>
          <w:szCs w:val="28"/>
        </w:rPr>
        <w:t>– Uniform Resource Locator</w:t>
      </w:r>
    </w:p>
    <w:p w:rsidR="009A5130" w:rsidRPr="00E22B22" w:rsidRDefault="009A5130" w:rsidP="001E2EC8">
      <w:pPr>
        <w:rPr>
          <w:szCs w:val="28"/>
        </w:rPr>
      </w:pPr>
      <w:r w:rsidRPr="00E22B22">
        <w:rPr>
          <w:szCs w:val="28"/>
        </w:rPr>
        <w:t>UML – Unified Modelling Language</w:t>
      </w:r>
    </w:p>
    <w:p w:rsidR="009A5130" w:rsidRPr="00E22B22" w:rsidRDefault="009A5130" w:rsidP="001E2EC8">
      <w:pPr>
        <w:rPr>
          <w:szCs w:val="28"/>
        </w:rPr>
      </w:pPr>
      <w:r w:rsidRPr="00E22B22">
        <w:rPr>
          <w:szCs w:val="28"/>
        </w:rPr>
        <w:t xml:space="preserve">MVC </w:t>
      </w:r>
      <w:r w:rsidR="00CC7A5B" w:rsidRPr="00E22B22">
        <w:rPr>
          <w:szCs w:val="28"/>
        </w:rPr>
        <w:t>–</w:t>
      </w:r>
      <w:r w:rsidRPr="00E22B22">
        <w:rPr>
          <w:szCs w:val="28"/>
        </w:rPr>
        <w:t xml:space="preserve"> Model-view-controller</w:t>
      </w:r>
    </w:p>
    <w:p w:rsidR="00BE7133" w:rsidRPr="00E22B22" w:rsidRDefault="00BE7133" w:rsidP="001E2EC8">
      <w:pPr>
        <w:rPr>
          <w:szCs w:val="28"/>
        </w:rPr>
      </w:pPr>
      <w:r w:rsidRPr="00E22B22">
        <w:rPr>
          <w:szCs w:val="28"/>
        </w:rPr>
        <w:t>Kohana</w:t>
      </w:r>
      <w:r w:rsidR="00044F7E" w:rsidRPr="00E22B22">
        <w:rPr>
          <w:szCs w:val="28"/>
        </w:rPr>
        <w:t>-</w:t>
      </w:r>
      <w:r w:rsidRPr="00E22B22">
        <w:rPr>
          <w:szCs w:val="28"/>
        </w:rPr>
        <w:t xml:space="preserve"> </w:t>
      </w:r>
      <w:r w:rsidR="00CC7A5B" w:rsidRPr="00E22B22">
        <w:rPr>
          <w:szCs w:val="28"/>
        </w:rPr>
        <w:t>В</w:t>
      </w:r>
      <w:r w:rsidRPr="00E22B22">
        <w:rPr>
          <w:szCs w:val="28"/>
        </w:rPr>
        <w:t>еб-фреймворк на мові PHP</w:t>
      </w:r>
    </w:p>
    <w:p w:rsidR="005920BD" w:rsidRPr="00E22B22" w:rsidRDefault="00BE7133" w:rsidP="001E2EC8">
      <w:pPr>
        <w:rPr>
          <w:szCs w:val="28"/>
        </w:rPr>
      </w:pPr>
      <w:r w:rsidRPr="00E22B22">
        <w:rPr>
          <w:szCs w:val="28"/>
        </w:rPr>
        <w:t>Auth</w:t>
      </w:r>
      <w:r w:rsidR="005920BD" w:rsidRPr="00E22B22">
        <w:rPr>
          <w:szCs w:val="28"/>
        </w:rPr>
        <w:t xml:space="preserve"> –  </w:t>
      </w:r>
      <w:r w:rsidRPr="00E22B22">
        <w:rPr>
          <w:rStyle w:val="kbtopicscopy"/>
          <w:szCs w:val="28"/>
        </w:rPr>
        <w:t>Модуль авторизації</w:t>
      </w:r>
    </w:p>
    <w:p w:rsidR="005920BD" w:rsidRPr="00E22B22" w:rsidRDefault="009A5130" w:rsidP="001E2EC8">
      <w:pPr>
        <w:rPr>
          <w:szCs w:val="28"/>
        </w:rPr>
      </w:pPr>
      <w:r w:rsidRPr="00E22B22">
        <w:rPr>
          <w:szCs w:val="28"/>
        </w:rPr>
        <w:t>СУБД – Система управління базами даних</w:t>
      </w:r>
    </w:p>
    <w:p w:rsidR="00FF3375" w:rsidRPr="00E22B22" w:rsidRDefault="00FF3375" w:rsidP="001E2EC8">
      <w:pPr>
        <w:rPr>
          <w:szCs w:val="28"/>
        </w:rPr>
      </w:pPr>
      <w:r w:rsidRPr="00E22B22">
        <w:rPr>
          <w:szCs w:val="28"/>
        </w:rPr>
        <w:t>ПК – Персональний комп’ютер</w:t>
      </w:r>
    </w:p>
    <w:p w:rsidR="00AA3AC8" w:rsidRPr="00E22B22" w:rsidRDefault="00AA3AC8" w:rsidP="001E2EC8">
      <w:pPr>
        <w:rPr>
          <w:szCs w:val="28"/>
        </w:rPr>
      </w:pPr>
      <w:r w:rsidRPr="00E22B22">
        <w:rPr>
          <w:szCs w:val="28"/>
        </w:rPr>
        <w:t>ПП – Програмний продукт</w:t>
      </w:r>
    </w:p>
    <w:p w:rsidR="00FF3375" w:rsidRPr="00E22B22" w:rsidRDefault="00FF3375" w:rsidP="001E2EC8">
      <w:pPr>
        <w:rPr>
          <w:szCs w:val="28"/>
        </w:rPr>
      </w:pPr>
      <w:r w:rsidRPr="00E22B22">
        <w:rPr>
          <w:szCs w:val="28"/>
        </w:rPr>
        <w:t>ЕОМ – Електронно-обчислюванні машини</w:t>
      </w:r>
    </w:p>
    <w:p w:rsidR="00BE7133" w:rsidRPr="00E22B22" w:rsidRDefault="00BE7133" w:rsidP="001E2EC8">
      <w:pPr>
        <w:rPr>
          <w:szCs w:val="28"/>
        </w:rPr>
      </w:pPr>
      <w:r w:rsidRPr="00E22B22">
        <w:rPr>
          <w:szCs w:val="28"/>
        </w:rPr>
        <w:t>phpMyAdmin</w:t>
      </w:r>
      <w:r w:rsidR="00CC7A5B" w:rsidRPr="00E22B22">
        <w:rPr>
          <w:szCs w:val="28"/>
        </w:rPr>
        <w:t xml:space="preserve"> – В</w:t>
      </w:r>
      <w:r w:rsidRPr="00E22B22">
        <w:rPr>
          <w:szCs w:val="28"/>
        </w:rPr>
        <w:t>еб-застосунок з відкритим кодом на мові PHP</w:t>
      </w:r>
    </w:p>
    <w:p w:rsidR="00BE7133" w:rsidRPr="00E22B22" w:rsidRDefault="00BE7133" w:rsidP="001E2EC8">
      <w:pPr>
        <w:rPr>
          <w:szCs w:val="28"/>
        </w:rPr>
      </w:pPr>
      <w:r w:rsidRPr="00E22B22">
        <w:rPr>
          <w:szCs w:val="28"/>
        </w:rPr>
        <w:t>Git</w:t>
      </w:r>
      <w:r w:rsidR="00CC7A5B" w:rsidRPr="00E22B22">
        <w:rPr>
          <w:szCs w:val="28"/>
        </w:rPr>
        <w:t xml:space="preserve"> – Р</w:t>
      </w:r>
      <w:r w:rsidRPr="00E22B22">
        <w:rPr>
          <w:szCs w:val="28"/>
        </w:rPr>
        <w:t>озподілена система керування версіями файлів</w:t>
      </w:r>
    </w:p>
    <w:p w:rsidR="005920BD" w:rsidRPr="00E22B22" w:rsidRDefault="005920BD" w:rsidP="00537FBC">
      <w:pPr>
        <w:pStyle w:val="1"/>
        <w:rPr>
          <w:szCs w:val="28"/>
        </w:rPr>
      </w:pPr>
      <w:r w:rsidRPr="00E22B22">
        <w:rPr>
          <w:szCs w:val="28"/>
        </w:rPr>
        <w:br w:type="page"/>
      </w:r>
      <w:bookmarkStart w:id="2" w:name="_Toc419309658"/>
      <w:bookmarkStart w:id="3" w:name="_Toc419839584"/>
      <w:r w:rsidRPr="00E22B22">
        <w:rPr>
          <w:szCs w:val="28"/>
        </w:rPr>
        <w:lastRenderedPageBreak/>
        <w:t>ВСТУП</w:t>
      </w:r>
      <w:bookmarkEnd w:id="2"/>
      <w:bookmarkEnd w:id="3"/>
    </w:p>
    <w:p w:rsidR="005920BD" w:rsidRPr="00E22B22" w:rsidRDefault="005920BD" w:rsidP="00537FBC">
      <w:pPr>
        <w:rPr>
          <w:szCs w:val="28"/>
        </w:rPr>
      </w:pPr>
      <w:r w:rsidRPr="00E22B22">
        <w:rPr>
          <w:szCs w:val="28"/>
        </w:rPr>
        <w:t xml:space="preserve"> </w:t>
      </w:r>
    </w:p>
    <w:p w:rsidR="00D91244" w:rsidRPr="00E22B22" w:rsidRDefault="00D91244" w:rsidP="00AE5756">
      <w:pPr>
        <w:ind w:firstLine="720"/>
        <w:rPr>
          <w:szCs w:val="28"/>
        </w:rPr>
      </w:pPr>
      <w:r w:rsidRPr="00E22B22">
        <w:rPr>
          <w:szCs w:val="28"/>
        </w:rPr>
        <w:t>На сучасному рівні розвитку інформаційних технологій використання</w:t>
      </w:r>
      <w:r w:rsidR="001F7934" w:rsidRPr="00E22B22">
        <w:rPr>
          <w:szCs w:val="28"/>
        </w:rPr>
        <w:t xml:space="preserve"> </w:t>
      </w:r>
      <w:r w:rsidRPr="00E22B22">
        <w:rPr>
          <w:szCs w:val="28"/>
        </w:rPr>
        <w:t>комп’ютера для збереження</w:t>
      </w:r>
      <w:r w:rsidR="001F7934" w:rsidRPr="00E22B22">
        <w:rPr>
          <w:szCs w:val="28"/>
        </w:rPr>
        <w:t xml:space="preserve"> та представлення </w:t>
      </w:r>
      <w:r w:rsidRPr="00E22B22">
        <w:rPr>
          <w:szCs w:val="28"/>
        </w:rPr>
        <w:t xml:space="preserve"> будь-яких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близько 9 млн. жителів України. </w:t>
      </w:r>
      <w:r w:rsidRPr="00E22B22">
        <w:rPr>
          <w:szCs w:val="28"/>
        </w:rPr>
        <w:tab/>
      </w:r>
      <w:r w:rsidR="00B6727E" w:rsidRPr="00E22B22">
        <w:rPr>
          <w:szCs w:val="28"/>
        </w:rPr>
        <w:t xml:space="preserve">Серед яких є </w:t>
      </w:r>
      <w:r w:rsidR="00693C8D" w:rsidRPr="00E22B22">
        <w:rPr>
          <w:szCs w:val="28"/>
        </w:rPr>
        <w:t xml:space="preserve">і </w:t>
      </w:r>
      <w:r w:rsidR="00B6727E" w:rsidRPr="00E22B22">
        <w:rPr>
          <w:szCs w:val="28"/>
        </w:rPr>
        <w:t xml:space="preserve">велике коло фотографів. </w:t>
      </w:r>
      <w:r w:rsidRPr="00E22B22">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E22B22">
        <w:rPr>
          <w:szCs w:val="28"/>
        </w:rPr>
        <w:t>ів</w:t>
      </w:r>
      <w:r w:rsidRPr="00E22B22">
        <w:rPr>
          <w:szCs w:val="28"/>
        </w:rPr>
        <w:t>. За допомогою мережі Internet забезпечується доступ до більш як п'яти мільйонів інформаційних Web-сайтів. Якщо прийняти до уваги кількісні показники українського сегменту Internet, то вони налічують 200-300 тисяч користувачів, загальна кількість Web-серверів на сьогодні досягла позначки 4,5 тисяч.</w:t>
      </w:r>
    </w:p>
    <w:p w:rsidR="00D91244" w:rsidRPr="00E22B22" w:rsidRDefault="00D91244" w:rsidP="00AE5756">
      <w:pPr>
        <w:ind w:firstLine="720"/>
        <w:rPr>
          <w:szCs w:val="28"/>
        </w:rPr>
      </w:pPr>
      <w:r w:rsidRPr="00E22B22">
        <w:rPr>
          <w:szCs w:val="28"/>
        </w:rPr>
        <w:t>З самого початку розвитку Internet, а особливо з появою Web-технологій, мережа орієнтована на інформаційне забезпечення своїх користувачів.</w:t>
      </w:r>
      <w:r w:rsidR="00B6727E" w:rsidRPr="00E22B22">
        <w:rPr>
          <w:szCs w:val="28"/>
        </w:rPr>
        <w:t xml:space="preserve"> Цим вдало навчилися користуватися і фотографи, які за допомогою Web-сайтів можуть представляти свої роботи та мати можливість підтримувати он-лайн зв'язок з потенційними замовниками.</w:t>
      </w:r>
      <w:r w:rsidR="00693C8D" w:rsidRPr="00E22B22">
        <w:rPr>
          <w:szCs w:val="28"/>
        </w:rPr>
        <w:t xml:space="preserve"> </w:t>
      </w:r>
      <w:r w:rsidR="00B6727E" w:rsidRPr="00E22B22">
        <w:rPr>
          <w:szCs w:val="28"/>
        </w:rPr>
        <w:t xml:space="preserve"> </w:t>
      </w:r>
    </w:p>
    <w:p w:rsidR="00D91244" w:rsidRPr="00E22B22" w:rsidRDefault="00B6727E" w:rsidP="00AE5756">
      <w:pPr>
        <w:ind w:firstLine="720"/>
        <w:rPr>
          <w:szCs w:val="28"/>
        </w:rPr>
      </w:pPr>
      <w:r w:rsidRPr="00E22B22">
        <w:rPr>
          <w:szCs w:val="28"/>
        </w:rPr>
        <w:t xml:space="preserve">Метою даного </w:t>
      </w:r>
      <w:r w:rsidR="00FF5D78" w:rsidRPr="00E22B22">
        <w:rPr>
          <w:szCs w:val="28"/>
        </w:rPr>
        <w:t xml:space="preserve">дипломного проекту </w:t>
      </w:r>
      <w:r w:rsidR="00D91244" w:rsidRPr="00E22B22">
        <w:rPr>
          <w:szCs w:val="28"/>
        </w:rPr>
        <w:t xml:space="preserve">є </w:t>
      </w:r>
      <w:r w:rsidR="002D5E32" w:rsidRPr="00E22B22">
        <w:rPr>
          <w:szCs w:val="28"/>
        </w:rPr>
        <w:t>“Розробка алгоритмічного та програмного забезпечення веб-ресурсу формування рейтингу професійних фотографів та їх робіт</w:t>
      </w:r>
      <w:r w:rsidR="00FF5D78" w:rsidRPr="00E22B22">
        <w:rPr>
          <w:szCs w:val="28"/>
        </w:rPr>
        <w:t xml:space="preserve"> </w:t>
      </w:r>
      <w:r w:rsidR="00D91244" w:rsidRPr="00E22B22">
        <w:rPr>
          <w:szCs w:val="28"/>
        </w:rPr>
        <w:t>”.</w:t>
      </w:r>
    </w:p>
    <w:p w:rsidR="00D91244" w:rsidRPr="00E22B22" w:rsidRDefault="00D91244" w:rsidP="00AE5756">
      <w:pPr>
        <w:ind w:firstLine="720"/>
        <w:rPr>
          <w:szCs w:val="28"/>
        </w:rPr>
      </w:pPr>
      <w:r w:rsidRPr="00E22B22">
        <w:rPr>
          <w:szCs w:val="28"/>
        </w:rPr>
        <w:t xml:space="preserve">На сьогодні представлення </w:t>
      </w:r>
      <w:r w:rsidR="002D5E32" w:rsidRPr="00E22B22">
        <w:rPr>
          <w:szCs w:val="28"/>
        </w:rPr>
        <w:t>своїх робі фотографами</w:t>
      </w:r>
      <w:r w:rsidRPr="00E22B22">
        <w:rPr>
          <w:szCs w:val="28"/>
        </w:rPr>
        <w:t xml:space="preserve"> у мережі Internet є необхідним </w:t>
      </w:r>
      <w:r w:rsidR="002D5E32" w:rsidRPr="00E22B22">
        <w:rPr>
          <w:szCs w:val="28"/>
        </w:rPr>
        <w:t xml:space="preserve">для підвищення кількості </w:t>
      </w:r>
      <w:r w:rsidR="00537FBC" w:rsidRPr="00E22B22">
        <w:rPr>
          <w:szCs w:val="28"/>
        </w:rPr>
        <w:t>клієнтської бази фотографів</w:t>
      </w:r>
      <w:r w:rsidR="002D5E32" w:rsidRPr="00E22B22">
        <w:rPr>
          <w:szCs w:val="28"/>
        </w:rPr>
        <w:t xml:space="preserve"> та отримання замовлень на виконання даного роду робіт. Розроблюваний ресурс покращить </w:t>
      </w:r>
      <w:r w:rsidRPr="00E22B22">
        <w:rPr>
          <w:szCs w:val="28"/>
        </w:rPr>
        <w:t>обмін інформацією між усіма учасниками ринкового</w:t>
      </w:r>
      <w:r w:rsidR="004E0A77">
        <w:rPr>
          <w:szCs w:val="28"/>
        </w:rPr>
        <w:t xml:space="preserve"> </w:t>
      </w:r>
      <w:r w:rsidRPr="00E22B22">
        <w:rPr>
          <w:szCs w:val="28"/>
        </w:rPr>
        <w:t xml:space="preserve"> процесу </w:t>
      </w:r>
      <w:r w:rsidR="004E0A77">
        <w:rPr>
          <w:szCs w:val="28"/>
        </w:rPr>
        <w:t xml:space="preserve"> </w:t>
      </w:r>
      <w:r w:rsidRPr="00E22B22">
        <w:rPr>
          <w:szCs w:val="28"/>
        </w:rPr>
        <w:t>та</w:t>
      </w:r>
      <w:r w:rsidR="004E0A77">
        <w:rPr>
          <w:szCs w:val="28"/>
        </w:rPr>
        <w:t xml:space="preserve"> </w:t>
      </w:r>
      <w:r w:rsidRPr="00E22B22">
        <w:rPr>
          <w:szCs w:val="28"/>
        </w:rPr>
        <w:t xml:space="preserve"> способом </w:t>
      </w:r>
      <w:r w:rsidR="004E0A77">
        <w:rPr>
          <w:szCs w:val="28"/>
        </w:rPr>
        <w:t xml:space="preserve"> </w:t>
      </w:r>
      <w:r w:rsidRPr="00E22B22">
        <w:rPr>
          <w:szCs w:val="28"/>
        </w:rPr>
        <w:t>заявити про свою діяльність великому загалу користувачів глобальної мережі.</w:t>
      </w:r>
    </w:p>
    <w:p w:rsidR="001E2EC8" w:rsidRPr="00E22B22" w:rsidRDefault="001E2EC8">
      <w:pPr>
        <w:spacing w:after="200" w:line="276" w:lineRule="auto"/>
        <w:jc w:val="left"/>
        <w:rPr>
          <w:rStyle w:val="af0"/>
          <w:rFonts w:eastAsiaTheme="majorEastAsia"/>
          <w:b/>
          <w:bCs/>
          <w:color w:val="auto"/>
          <w:kern w:val="32"/>
          <w:szCs w:val="28"/>
          <w:u w:val="none"/>
        </w:rPr>
      </w:pPr>
      <w:bookmarkStart w:id="4" w:name="_Toc419309659"/>
      <w:r w:rsidRPr="00E22B22">
        <w:rPr>
          <w:rStyle w:val="af0"/>
          <w:color w:val="auto"/>
          <w:szCs w:val="28"/>
          <w:u w:val="none"/>
        </w:rPr>
        <w:br w:type="page"/>
      </w:r>
    </w:p>
    <w:p w:rsidR="00F52DA4" w:rsidRPr="00E22B22" w:rsidRDefault="00E11324" w:rsidP="00537FBC">
      <w:pPr>
        <w:pStyle w:val="1"/>
        <w:rPr>
          <w:szCs w:val="28"/>
        </w:rPr>
      </w:pPr>
      <w:bookmarkStart w:id="5" w:name="_Toc419839585"/>
      <w:r w:rsidRPr="00E22B22">
        <w:rPr>
          <w:rStyle w:val="af0"/>
          <w:color w:val="auto"/>
          <w:szCs w:val="28"/>
          <w:u w:val="none"/>
        </w:rPr>
        <w:lastRenderedPageBreak/>
        <w:t xml:space="preserve">1 </w:t>
      </w:r>
      <w:r w:rsidR="00C66FAB" w:rsidRPr="00E22B22">
        <w:rPr>
          <w:rStyle w:val="af0"/>
          <w:color w:val="auto"/>
          <w:szCs w:val="28"/>
          <w:u w:val="none"/>
        </w:rPr>
        <w:t>ФОТОГРАФІЯ</w:t>
      </w:r>
      <w:r w:rsidR="006D1543" w:rsidRPr="00E22B22">
        <w:rPr>
          <w:rStyle w:val="af0"/>
          <w:color w:val="auto"/>
          <w:szCs w:val="28"/>
          <w:u w:val="none"/>
        </w:rPr>
        <w:t xml:space="preserve">. </w:t>
      </w:r>
      <w:r w:rsidR="000C0993" w:rsidRPr="00E22B22">
        <w:rPr>
          <w:rStyle w:val="af0"/>
          <w:color w:val="auto"/>
          <w:szCs w:val="28"/>
          <w:u w:val="none"/>
        </w:rPr>
        <w:t>АНАЛІЗ ТА ДОСЛІДЖЕН</w:t>
      </w:r>
      <w:r w:rsidR="001E2EC8" w:rsidRPr="00E22B22">
        <w:rPr>
          <w:rStyle w:val="af0"/>
          <w:color w:val="auto"/>
          <w:szCs w:val="28"/>
          <w:u w:val="none"/>
        </w:rPr>
        <w:t xml:space="preserve">НЯ ІСНУЮЧИХ ПРОГРАМНИХ РІШЕНЬ </w:t>
      </w:r>
      <w:r w:rsidR="000C0993" w:rsidRPr="00E22B22">
        <w:rPr>
          <w:rStyle w:val="af0"/>
          <w:color w:val="auto"/>
          <w:szCs w:val="28"/>
          <w:u w:val="none"/>
        </w:rPr>
        <w:t>ПРЕДСТАВЛЕННЯ ФОТО</w:t>
      </w:r>
      <w:r w:rsidR="006D1543" w:rsidRPr="00E22B22">
        <w:rPr>
          <w:rStyle w:val="af0"/>
          <w:color w:val="auto"/>
          <w:szCs w:val="28"/>
          <w:u w:val="none"/>
        </w:rPr>
        <w:t xml:space="preserve"> РОБІТ</w:t>
      </w:r>
      <w:bookmarkEnd w:id="4"/>
      <w:bookmarkEnd w:id="5"/>
    </w:p>
    <w:p w:rsidR="00F52DA4" w:rsidRPr="00E22B22" w:rsidRDefault="00F52DA4" w:rsidP="00537FBC">
      <w:pPr>
        <w:ind w:firstLine="709"/>
        <w:jc w:val="center"/>
        <w:rPr>
          <w:b/>
          <w:szCs w:val="28"/>
        </w:rPr>
      </w:pPr>
    </w:p>
    <w:p w:rsidR="000E356A" w:rsidRPr="00E22B22" w:rsidRDefault="006B67A0" w:rsidP="00537FBC">
      <w:pPr>
        <w:pStyle w:val="2"/>
        <w:spacing w:before="0"/>
      </w:pPr>
      <w:bookmarkStart w:id="6" w:name="_Toc419839586"/>
      <w:r w:rsidRPr="00E22B22">
        <w:t>1.</w:t>
      </w:r>
      <w:r w:rsidR="009F3FDB" w:rsidRPr="00E22B22">
        <w:t>1</w:t>
      </w:r>
      <w:r w:rsidRPr="00E22B22">
        <w:t xml:space="preserve"> </w:t>
      </w:r>
      <w:r w:rsidR="000E356A" w:rsidRPr="00E22B22">
        <w:t>Мистецтво фотографії</w:t>
      </w:r>
      <w:r w:rsidR="00761265" w:rsidRPr="00E22B22">
        <w:t xml:space="preserve"> та </w:t>
      </w:r>
      <w:r w:rsidR="007540B8" w:rsidRPr="00E22B22">
        <w:t>п</w:t>
      </w:r>
      <w:r w:rsidR="00507888" w:rsidRPr="00E22B22">
        <w:t>роцес її виникнення</w:t>
      </w:r>
      <w:bookmarkEnd w:id="6"/>
      <w:r w:rsidR="00507888" w:rsidRPr="00E22B22">
        <w:t xml:space="preserve"> </w:t>
      </w:r>
    </w:p>
    <w:p w:rsidR="000E356A" w:rsidRPr="00E22B22" w:rsidRDefault="000E356A" w:rsidP="00537FBC">
      <w:pPr>
        <w:ind w:firstLine="709"/>
        <w:rPr>
          <w:szCs w:val="28"/>
        </w:rPr>
      </w:pPr>
    </w:p>
    <w:p w:rsidR="008A6AA2" w:rsidRPr="00E22B22" w:rsidRDefault="000E356A" w:rsidP="00896C60">
      <w:pPr>
        <w:rPr>
          <w:szCs w:val="28"/>
        </w:rPr>
      </w:pPr>
      <w:r w:rsidRPr="00E22B22">
        <w:rPr>
          <w:szCs w:val="28"/>
        </w:rPr>
        <w:t xml:space="preserve">Бажання зберегти красу швидкоплинною життя створило дивовижний інший вид мистецтва – фотографію. Історія фотографії – це захоплююча історія зародження і впровадження мрії про фіксації і тривалому збереженні зображень навколишніх явищ і предметів, одне із найбільш яскравих та буремних етапів розвитку сучасної інформаційної технології. </w:t>
      </w:r>
    </w:p>
    <w:p w:rsidR="00410479" w:rsidRPr="00E22B22" w:rsidRDefault="002A731F" w:rsidP="00590708">
      <w:pPr>
        <w:ind w:firstLine="720"/>
        <w:rPr>
          <w:szCs w:val="28"/>
        </w:rPr>
      </w:pPr>
      <w:r w:rsidRPr="00E22B22">
        <w:rPr>
          <w:szCs w:val="28"/>
        </w:rPr>
        <w:t xml:space="preserve">Історія фотографії [1] </w:t>
      </w:r>
      <w:r w:rsidR="008A6AA2" w:rsidRPr="00E22B22">
        <w:rPr>
          <w:szCs w:val="28"/>
        </w:rPr>
        <w:t>почала розроблятися лише останнім часом, в основному в післявоєнні роки. У різних країнах саме в цей час стали виходити книги, присвячені як вітчизняної фотографії, так і зарубіжним фотографічним школам. Довгий час за фотографією заперечувалося право на естетичне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 щоб хоч якось подолати бездушність технічного засобу - фотоапарата, багато фотографів минулого витрачали чимало сил і уяви, створюючи знімок неадекватний фіксованій натурі. Вони широко використовували монтаж і печатку з декількох негативів, чаклували з пензлем у руках над обробкою відбитка, складали і ставили, подібно театральним режисерам, сцени на міфологічні сюжети.</w:t>
      </w:r>
      <w:r w:rsidR="00410479" w:rsidRPr="00E22B22">
        <w:rPr>
          <w:szCs w:val="28"/>
        </w:rPr>
        <w:t xml:space="preserve"> </w:t>
      </w:r>
    </w:p>
    <w:p w:rsidR="00410479" w:rsidRPr="00E22B22" w:rsidRDefault="00410479" w:rsidP="00590708">
      <w:pPr>
        <w:ind w:firstLine="720"/>
        <w:rPr>
          <w:szCs w:val="28"/>
        </w:rPr>
      </w:pPr>
      <w:r w:rsidRPr="00E22B22">
        <w:rPr>
          <w:szCs w:val="28"/>
        </w:rPr>
        <w:t xml:space="preserve">Історія фотографії  починається в глибокій старовині.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Найпершу камеру-обскуру можна назвати </w:t>
      </w:r>
      <w:r w:rsidR="004E0A77">
        <w:rPr>
          <w:szCs w:val="28"/>
        </w:rPr>
        <w:t>«</w:t>
      </w:r>
      <w:r w:rsidRPr="00E22B22">
        <w:rPr>
          <w:szCs w:val="28"/>
        </w:rPr>
        <w:t>кімнатою, частина якої освітлена сонцем</w:t>
      </w:r>
      <w:r w:rsidR="004E0A77">
        <w:rPr>
          <w:szCs w:val="28"/>
        </w:rPr>
        <w:t>»</w:t>
      </w:r>
      <w:r w:rsidRPr="00E22B22">
        <w:rPr>
          <w:szCs w:val="28"/>
        </w:rPr>
        <w:t xml:space="preserve">. Арабська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 - зображення проходило через невеликий круглий отвір </w:t>
      </w:r>
      <w:r w:rsidRPr="00E22B22">
        <w:rPr>
          <w:szCs w:val="28"/>
        </w:rPr>
        <w:lastRenderedPageBreak/>
        <w:t>в стіні, у відкритому запоні намети або драпірування. Альгазена користувався камерою-обскура для спостережень за затемненнями сонця, знаючи, що шкідливо дивитися на сонце неозброєним оком.</w:t>
      </w:r>
    </w:p>
    <w:p w:rsidR="00410479" w:rsidRPr="00E22B22" w:rsidRDefault="00410479" w:rsidP="00590708">
      <w:pPr>
        <w:ind w:firstLine="720"/>
        <w:rPr>
          <w:szCs w:val="28"/>
        </w:rPr>
      </w:pPr>
      <w:r w:rsidRPr="00E22B22">
        <w:rPr>
          <w:szCs w:val="28"/>
        </w:rPr>
        <w:t xml:space="preserve">Першою людиною, хто довів, що світло, а не тепло робить срібну сіль темною, був Йоганн </w:t>
      </w:r>
      <w:r w:rsidR="002223C9" w:rsidRPr="00E22B22">
        <w:rPr>
          <w:szCs w:val="28"/>
        </w:rPr>
        <w:t>Генріх</w:t>
      </w:r>
      <w:r w:rsidRPr="00E22B22">
        <w:rPr>
          <w:szCs w:val="28"/>
        </w:rPr>
        <w:t xml:space="preserve"> Шульце (1687-1744), фізик, професор </w:t>
      </w:r>
      <w:r w:rsidR="002223C9" w:rsidRPr="00E22B22">
        <w:rPr>
          <w:szCs w:val="28"/>
        </w:rPr>
        <w:t>Галльського</w:t>
      </w:r>
      <w:r w:rsidRPr="00E22B22">
        <w:rPr>
          <w:szCs w:val="28"/>
        </w:rPr>
        <w:t xml:space="preserve"> університету в Німеччині. У 1725 році, намагаючись приготувати світиться речовина,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 - виходили фотографічні відбитки на посріблені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ins w:id="7" w:author="Михайло Дрогомирецький" w:date="2015-05-14T21:48:00Z">
        <w:r w:rsidR="00075A2E" w:rsidRPr="00E22B22">
          <w:rPr>
            <w:szCs w:val="28"/>
          </w:rPr>
          <w:t>т</w:t>
        </w:r>
      </w:ins>
      <w:del w:id="8" w:author="Михайло Дрогомирецький" w:date="2015-05-14T21:48:00Z">
        <w:r w:rsidRPr="00E22B22" w:rsidDel="00075A2E">
          <w:rPr>
            <w:szCs w:val="28"/>
          </w:rPr>
          <w:delText>т</w:delText>
        </w:r>
      </w:del>
      <w:r w:rsidRPr="00E22B22">
        <w:rPr>
          <w:szCs w:val="28"/>
        </w:rPr>
        <w:t xml:space="preserve">тів і винаходів в хімії, які через трохи більше століття </w:t>
      </w:r>
      <w:r w:rsidR="00590708" w:rsidRPr="00E22B22">
        <w:rPr>
          <w:szCs w:val="28"/>
        </w:rPr>
        <w:t>привели до винаходу фотографії.</w:t>
      </w:r>
      <w:ins w:id="9" w:author="Михайло Дрогомирецький" w:date="2015-05-14T21:48:00Z">
        <w:r w:rsidR="00075A2E" w:rsidRPr="00E22B22">
          <w:rPr>
            <w:szCs w:val="28"/>
          </w:rPr>
          <w:t xml:space="preserve"> </w:t>
        </w:r>
      </w:ins>
      <w:r w:rsidRPr="00E22B22">
        <w:rPr>
          <w:szCs w:val="28"/>
        </w:rPr>
        <w:t>Поступово, однак, все чіткіше і ширше стала поширюватися думка, згідно з якою фотомистецтво, якщо таке може існувати, повинно виникнути не на шляхах проходження Наприклад живопису, а на власній основі. На основі неповторних, тільки їй, фотографії, властивих творчих здібностей. І тут знову дало себе знати незвичайне властивість камери запам'ятовувати життя в її документально-справжньої формі. Стало очевидним, що та мова, якою так добре користується фотожурналістика, і є специфічний для всякої фотографії, в тому числі і претендує на естетичне визнання.</w:t>
      </w:r>
    </w:p>
    <w:p w:rsidR="00834008" w:rsidRPr="00E22B22" w:rsidRDefault="00410479" w:rsidP="00590708">
      <w:pPr>
        <w:ind w:firstLine="720"/>
        <w:rPr>
          <w:szCs w:val="28"/>
        </w:rPr>
      </w:pPr>
      <w:r w:rsidRPr="00E22B22">
        <w:rPr>
          <w:szCs w:val="28"/>
        </w:rPr>
        <w:t xml:space="preserve">Такий рішучий поворот в </w:t>
      </w:r>
      <w:r w:rsidR="003F5650" w:rsidRPr="00E22B22">
        <w:rPr>
          <w:szCs w:val="28"/>
        </w:rPr>
        <w:t xml:space="preserve">уявленнях про фото творчість змусив істориків фотографії переглянути поняття про становлення нового виду творчості, по-новому оцінити роль окремих фотографів, переглянути список імен тих </w:t>
      </w:r>
      <w:r w:rsidRPr="00E22B22">
        <w:rPr>
          <w:szCs w:val="28"/>
        </w:rPr>
        <w:t>майстрів, про які можна говорити як про художників світлопису. Тепер в історію фо</w:t>
      </w:r>
      <w:r w:rsidRPr="00E22B22">
        <w:rPr>
          <w:szCs w:val="28"/>
        </w:rPr>
        <w:lastRenderedPageBreak/>
        <w:t>тографії як персони першорядної важливості увійшли ті, кого ще вчора вважали далекими від естетичної творчості журналістами.</w:t>
      </w:r>
    </w:p>
    <w:p w:rsidR="00D73446" w:rsidRPr="00E22B22" w:rsidRDefault="00410479" w:rsidP="00590708">
      <w:pPr>
        <w:ind w:firstLine="720"/>
        <w:rPr>
          <w:szCs w:val="28"/>
        </w:rPr>
      </w:pPr>
      <w:r w:rsidRPr="00E22B22">
        <w:rPr>
          <w:szCs w:val="28"/>
        </w:rPr>
        <w:t xml:space="preserve">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w:t>
      </w:r>
      <w:r w:rsidR="004E0A77">
        <w:rPr>
          <w:szCs w:val="28"/>
        </w:rPr>
        <w:t>«</w:t>
      </w:r>
      <w:r w:rsidRPr="00E22B22">
        <w:rPr>
          <w:szCs w:val="28"/>
        </w:rPr>
        <w:t>вид з вікна</w:t>
      </w:r>
      <w:r w:rsidR="004E0A77">
        <w:rPr>
          <w:szCs w:val="28"/>
        </w:rPr>
        <w:t>»</w:t>
      </w:r>
      <w:r w:rsidRPr="00E22B22">
        <w:rPr>
          <w:szCs w:val="28"/>
        </w:rPr>
        <w:t>, отриманий Ньепсом в 1826 році за допомогою камери-обскури на олов'яної платівці, покритої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будь-якому числі примірників.</w:t>
      </w:r>
    </w:p>
    <w:p w:rsidR="00D73446" w:rsidRPr="00E22B22" w:rsidRDefault="00410479" w:rsidP="00590708">
      <w:pPr>
        <w:ind w:firstLine="720"/>
        <w:rPr>
          <w:szCs w:val="28"/>
        </w:rPr>
      </w:pPr>
      <w:r w:rsidRPr="00E22B22">
        <w:rPr>
          <w:szCs w:val="28"/>
        </w:rPr>
        <w:t xml:space="preserve">У 1839 році француз Луї-Жак Манда Дагер (Jacques Daguerre) опублікував спосіб одержання зображення на мідній пластині, покритої сріблом. Після </w:t>
      </w:r>
      <w:r w:rsidR="002223C9" w:rsidRPr="00E22B22">
        <w:rPr>
          <w:szCs w:val="28"/>
        </w:rPr>
        <w:t>тридцяти хвилинного</w:t>
      </w:r>
      <w:r w:rsidRPr="00E22B22">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 - добре пророблені деталі як у світлі, так і в тінях, однак, копіювання знімка було неможливо. Свій спосіб одержання фотографічного зображення Дагер назвав дагеротипія.</w:t>
      </w:r>
    </w:p>
    <w:p w:rsidR="00D73446" w:rsidRPr="00E22B22" w:rsidRDefault="00410479" w:rsidP="00F201AF">
      <w:pPr>
        <w:ind w:firstLine="720"/>
        <w:rPr>
          <w:szCs w:val="28"/>
        </w:rPr>
      </w:pPr>
      <w:r w:rsidRPr="00E22B22">
        <w:rPr>
          <w:szCs w:val="28"/>
        </w:rPr>
        <w:t>Незабаром вчені, художники і любителі поліпшили процес Дагера. Вони скоротили час експозиції до декількох хвилин. Застосування призми дало можливість зробити зображення на дагеротипією не дзеркальна, а нормальним. Дагеротипією передавали найдрібніші деталі орендованих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E22B22" w:rsidRDefault="00410479" w:rsidP="00896C60">
      <w:pPr>
        <w:rPr>
          <w:szCs w:val="28"/>
        </w:rPr>
      </w:pPr>
      <w:r w:rsidRPr="00E22B22">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E22B22">
        <w:rPr>
          <w:szCs w:val="28"/>
        </w:rPr>
        <w:t xml:space="preserve">них про своє процесі він вже не </w:t>
      </w:r>
      <w:r w:rsidRPr="00E22B22">
        <w:rPr>
          <w:szCs w:val="28"/>
        </w:rPr>
        <w:t>вніс нічого нового в фотографію. До своєї смерті в 1851 він жив в самоті недалеко від Парижа.</w:t>
      </w:r>
    </w:p>
    <w:p w:rsidR="00D73446" w:rsidRPr="00E22B22" w:rsidRDefault="00410479" w:rsidP="00F201AF">
      <w:pPr>
        <w:ind w:firstLine="720"/>
        <w:rPr>
          <w:szCs w:val="28"/>
        </w:rPr>
      </w:pPr>
      <w:r w:rsidRPr="00E22B22">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w:t>
      </w:r>
      <w:r w:rsidRPr="00E22B22">
        <w:rPr>
          <w:szCs w:val="28"/>
        </w:rPr>
        <w:lastRenderedPageBreak/>
        <w:t>калотипією. В якості носія зображення Тальбот використав папір, просочений хлористим сріблом. Ця технологія поєднувала в собі високу якість і можливість копіювання знімків (позитиви друкувалися на аналогічній папері). Експозиція тривала близько години, на знімку - гратчасте вікно будинку Тальбота.</w:t>
      </w:r>
    </w:p>
    <w:p w:rsidR="00410479" w:rsidRPr="00E22B22" w:rsidRDefault="00410479" w:rsidP="00896C60">
      <w:pPr>
        <w:rPr>
          <w:szCs w:val="28"/>
        </w:rPr>
      </w:pPr>
      <w:r w:rsidRPr="00E22B22">
        <w:rPr>
          <w:szCs w:val="28"/>
        </w:rPr>
        <w:t xml:space="preserve">Сам термін </w:t>
      </w:r>
      <w:r w:rsidR="004E0A77">
        <w:rPr>
          <w:szCs w:val="28"/>
        </w:rPr>
        <w:t>«</w:t>
      </w:r>
      <w:r w:rsidRPr="00E22B22">
        <w:rPr>
          <w:szCs w:val="28"/>
        </w:rPr>
        <w:t>фотографія</w:t>
      </w:r>
      <w:r w:rsidR="004E0A77">
        <w:rPr>
          <w:szCs w:val="28"/>
        </w:rPr>
        <w:t>»</w:t>
      </w:r>
      <w:r w:rsidR="002A731F" w:rsidRPr="00E22B22">
        <w:rPr>
          <w:szCs w:val="28"/>
        </w:rPr>
        <w:t xml:space="preserve"> [2]</w:t>
      </w:r>
      <w:r w:rsidRPr="00E22B22">
        <w:rPr>
          <w:szCs w:val="28"/>
        </w:rPr>
        <w:t xml:space="preserve"> з'явився в 1839 році, його використовували одночасно і незалежно два астронома - англійська, Вільям Гершель, і німецька, Йоганн фон Медлер.</w:t>
      </w:r>
    </w:p>
    <w:p w:rsidR="00D73446" w:rsidRPr="00E22B22" w:rsidRDefault="00D73446" w:rsidP="00F201AF">
      <w:pPr>
        <w:ind w:firstLine="720"/>
        <w:rPr>
          <w:szCs w:val="28"/>
        </w:rPr>
      </w:pPr>
      <w:r w:rsidRPr="00E22B22">
        <w:rPr>
          <w:szCs w:val="28"/>
        </w:rPr>
        <w:t xml:space="preserve">Чорно-біла фотографія - історично перший вид фотографії. Після появи кольоровий, а потім і цифрової фотографії, чорно-білі знімки зберегли свою популярність. Найчастіше кольорові фотографії перетворюються в чорно-білі для отримання художнього ефекту. </w:t>
      </w:r>
    </w:p>
    <w:p w:rsidR="00D73446" w:rsidRPr="00E22B22" w:rsidRDefault="00D73446" w:rsidP="00F201AF">
      <w:pPr>
        <w:ind w:firstLine="720"/>
        <w:rPr>
          <w:szCs w:val="28"/>
        </w:rPr>
      </w:pPr>
      <w:r w:rsidRPr="00E22B22">
        <w:rPr>
          <w:szCs w:val="28"/>
        </w:rPr>
        <w:t>Рання кольорова фотографія була зроблена в 1912 році. Кольорова фотографія з'явилася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E22B22" w:rsidRDefault="00D73446" w:rsidP="00F201AF">
      <w:pPr>
        <w:ind w:firstLine="720"/>
        <w:rPr>
          <w:szCs w:val="28"/>
        </w:rPr>
      </w:pPr>
      <w:r w:rsidRPr="00E22B22">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E22B22" w:rsidRDefault="00D73446" w:rsidP="00F201AF">
      <w:pPr>
        <w:ind w:firstLine="720"/>
        <w:rPr>
          <w:szCs w:val="28"/>
        </w:rPr>
      </w:pPr>
      <w:r w:rsidRPr="00E22B22">
        <w:rPr>
          <w:szCs w:val="28"/>
        </w:rPr>
        <w:t xml:space="preserve">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вільний продаж фотопластини </w:t>
      </w:r>
      <w:r w:rsidR="004E0A77">
        <w:rPr>
          <w:szCs w:val="28"/>
        </w:rPr>
        <w:t>«</w:t>
      </w:r>
      <w:r w:rsidRPr="00E22B22">
        <w:rPr>
          <w:szCs w:val="28"/>
        </w:rPr>
        <w:t>Автохром</w:t>
      </w:r>
      <w:r w:rsidR="004E0A77">
        <w:rPr>
          <w:szCs w:val="28"/>
        </w:rPr>
        <w:t>»</w:t>
      </w:r>
      <w:r w:rsidRPr="00E22B22">
        <w:rPr>
          <w:szCs w:val="28"/>
        </w:rPr>
        <w:t xml:space="preserve"> Братів Люм'єр, що дозволяють відносно легко отримувати кольорові фотографії. Незважаючи на численні недоліки (швидке вицвітання фарб, крихкість пластин, зернистість зображення), метод швидко завоював популярність і до 1935 р в світі було вироблено 50 млн</w:t>
      </w:r>
      <w:r w:rsidR="002223C9" w:rsidRPr="00E22B22">
        <w:rPr>
          <w:szCs w:val="28"/>
        </w:rPr>
        <w:t>.</w:t>
      </w:r>
      <w:r w:rsidRPr="00E22B22">
        <w:rPr>
          <w:szCs w:val="28"/>
        </w:rPr>
        <w:t>автохромн</w:t>
      </w:r>
      <w:r w:rsidR="002223C9" w:rsidRPr="00E22B22">
        <w:rPr>
          <w:szCs w:val="28"/>
        </w:rPr>
        <w:t>их</w:t>
      </w:r>
      <w:r w:rsidRPr="00E22B22">
        <w:rPr>
          <w:szCs w:val="28"/>
        </w:rPr>
        <w:t xml:space="preserve"> пластинок.</w:t>
      </w:r>
    </w:p>
    <w:p w:rsidR="00D73446" w:rsidRPr="00E22B22" w:rsidRDefault="00D73446" w:rsidP="00F201AF">
      <w:pPr>
        <w:ind w:firstLine="720"/>
        <w:rPr>
          <w:szCs w:val="28"/>
        </w:rPr>
      </w:pPr>
      <w:r w:rsidRPr="00E22B22">
        <w:rPr>
          <w:szCs w:val="28"/>
        </w:rPr>
        <w:t>Альтернативи цієї технології з'явилися тільки в 1930-х роках: Agfacolor в 1932 році, Kodachrome в 1935, Polaroid в 1963 нею стала цифрова фотографія.</w:t>
      </w:r>
    </w:p>
    <w:p w:rsidR="00D73446" w:rsidRPr="00E22B22" w:rsidRDefault="00D73446" w:rsidP="00F201AF">
      <w:pPr>
        <w:ind w:firstLine="720"/>
        <w:rPr>
          <w:szCs w:val="28"/>
        </w:rPr>
      </w:pPr>
      <w:r w:rsidRPr="00E22B22">
        <w:rPr>
          <w:szCs w:val="28"/>
        </w:rPr>
        <w:t xml:space="preserve">Цифрова фотографія - відносно молода, але популярна технологія, що зародилася в 1981 році, коли компанія Sony випустила на ринок камеру Sony </w:t>
      </w:r>
      <w:r w:rsidRPr="00E22B22">
        <w:rPr>
          <w:szCs w:val="28"/>
        </w:rPr>
        <w:lastRenderedPageBreak/>
        <w:t>Mavica з ПЗС-Матрицею, записуючої знімки на диск. Цей апарат не був цифровим в сучасному розумінні (на диск записувався аналоговий сигнал), проте дозволяв відмовитися від фотоплівки. Перша повноцінна цифрова камера - DCS 100 - була випущена в 1990 році компанією Kodak.</w:t>
      </w:r>
    </w:p>
    <w:p w:rsidR="00D73446" w:rsidRPr="00E22B22" w:rsidRDefault="00D73446" w:rsidP="00F201AF">
      <w:pPr>
        <w:ind w:firstLine="720"/>
        <w:rPr>
          <w:szCs w:val="28"/>
        </w:rPr>
      </w:pPr>
      <w:r w:rsidRPr="00E22B22">
        <w:rPr>
          <w:szCs w:val="28"/>
        </w:rPr>
        <w:t>Принцип роботи цифрової камери полягає у фіксації світлового потоку матрицею і перетворення цієї інформації в цифрову форму.</w:t>
      </w:r>
    </w:p>
    <w:p w:rsidR="00D73446" w:rsidRPr="00E22B22" w:rsidRDefault="00D73446" w:rsidP="00896C60">
      <w:pPr>
        <w:rPr>
          <w:szCs w:val="28"/>
        </w:rPr>
      </w:pPr>
      <w:r w:rsidRPr="00E22B22">
        <w:rPr>
          <w:szCs w:val="28"/>
        </w:rPr>
        <w:t xml:space="preserve">В даний час цифрова фотографія повсюдно витісняє плівкову в більшості галузей. </w:t>
      </w:r>
    </w:p>
    <w:p w:rsidR="00D73446" w:rsidRPr="00E22B22" w:rsidRDefault="00D73446" w:rsidP="00F201AF">
      <w:pPr>
        <w:ind w:firstLine="720"/>
        <w:rPr>
          <w:szCs w:val="28"/>
        </w:rPr>
      </w:pPr>
      <w:r w:rsidRPr="00E22B22">
        <w:rPr>
          <w:szCs w:val="28"/>
        </w:rPr>
        <w:t>Особливе місце і значення фотографії в художній культурі пов'язано з технічної, наукової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зображуваного людини та багато іншого.</w:t>
      </w:r>
    </w:p>
    <w:p w:rsidR="00D73446" w:rsidRPr="00E22B22" w:rsidRDefault="00D73446" w:rsidP="00896C60">
      <w:pPr>
        <w:rPr>
          <w:szCs w:val="28"/>
        </w:rPr>
      </w:pPr>
      <w:r w:rsidRPr="00E22B22">
        <w:rPr>
          <w:szCs w:val="28"/>
        </w:rPr>
        <w:t xml:space="preserve">По своїй суті, фотограф є художником, котрий володіють певними </w:t>
      </w:r>
      <w:r w:rsidR="004E0A77">
        <w:rPr>
          <w:szCs w:val="28"/>
        </w:rPr>
        <w:t>«</w:t>
      </w:r>
      <w:r w:rsidRPr="00E22B22">
        <w:rPr>
          <w:szCs w:val="28"/>
        </w:rPr>
        <w:t>фарбами</w:t>
      </w:r>
      <w:r w:rsidR="004E0A77">
        <w:rPr>
          <w:szCs w:val="28"/>
        </w:rPr>
        <w:t>»</w:t>
      </w:r>
      <w:r w:rsidRPr="00E22B22">
        <w:rPr>
          <w:szCs w:val="28"/>
        </w:rPr>
        <w:t xml:space="preserve"> - фототехнікою та фотоматеріалами.</w:t>
      </w:r>
    </w:p>
    <w:p w:rsidR="00D73446" w:rsidRPr="00E22B22" w:rsidRDefault="00D73446" w:rsidP="00F201AF">
      <w:pPr>
        <w:ind w:firstLine="720"/>
        <w:rPr>
          <w:szCs w:val="28"/>
        </w:rPr>
      </w:pPr>
      <w:r w:rsidRPr="00E22B22">
        <w:rPr>
          <w:szCs w:val="28"/>
        </w:rPr>
        <w:t>Фотограф використовує образотворчі засоби фотографії (точка зйомки, ракурс, лінійна композиція, план, перспектива, освітлення), родинні образотворчим засобам живопису. Додатковим інструментом є хіміко-фотографічна обробка.</w:t>
      </w:r>
    </w:p>
    <w:p w:rsidR="00727ABD" w:rsidRPr="00E22B22" w:rsidRDefault="002A731F" w:rsidP="00F201AF">
      <w:pPr>
        <w:ind w:firstLine="720"/>
        <w:rPr>
          <w:szCs w:val="28"/>
        </w:rPr>
      </w:pPr>
      <w:r w:rsidRPr="00E22B22">
        <w:rPr>
          <w:szCs w:val="28"/>
        </w:rPr>
        <w:t xml:space="preserve">Також  одним із основних видів фотозйомки є  репортажна  зйомка, яку широко використовують при фотографування </w:t>
      </w:r>
      <w:r w:rsidR="002223C9" w:rsidRPr="00E22B22">
        <w:rPr>
          <w:szCs w:val="28"/>
        </w:rPr>
        <w:t>весіль</w:t>
      </w:r>
      <w:r w:rsidRPr="00E22B22">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 - найрізноманітніших подіях. Про будь таку подію зберегти пам'ять допоможе фото. Тому що саме в цьому і полягає основна мета репортажного фото: відобразити певну подію в хронологічному порядку. Іншими словами, якщо Вам необхідна правдива об'єктивна фотозйомка, то Вам необхідний репортажний фотограф.</w:t>
      </w:r>
    </w:p>
    <w:p w:rsidR="00F201AF" w:rsidRPr="00E22B22" w:rsidRDefault="002A731F" w:rsidP="00F201AF">
      <w:pPr>
        <w:ind w:firstLine="720"/>
        <w:rPr>
          <w:szCs w:val="28"/>
        </w:rPr>
      </w:pPr>
      <w:r w:rsidRPr="00E22B22">
        <w:rPr>
          <w:szCs w:val="28"/>
        </w:rPr>
        <w:lastRenderedPageBreak/>
        <w:t>На перший погляд може здатися, що робота репортажного фотографа не складає особливих труднощів - знай собі спостерігай за подіями і тисни на кнопку. Насправді це зовсім не так. У фотографії репортажна зйомка - 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 - найважливіше. Уміння бачити життя через об'єктив ... Репортажне фото - це якийсь розповідь про подію, який не просто викладає подію, а передає його атмосферу.</w:t>
      </w:r>
    </w:p>
    <w:p w:rsidR="002A731F" w:rsidRPr="00E22B22" w:rsidRDefault="002A731F" w:rsidP="00F201AF">
      <w:pPr>
        <w:ind w:firstLine="720"/>
        <w:rPr>
          <w:szCs w:val="28"/>
        </w:rPr>
      </w:pPr>
      <w:r w:rsidRPr="00E22B22">
        <w:rPr>
          <w:szCs w:val="28"/>
        </w:rPr>
        <w:t xml:space="preserve">Особливості справжньою репортажної фотозйомки полягають у тому, що фотограф не може сказати своїй моделі: </w:t>
      </w:r>
      <w:r w:rsidR="004E0A77">
        <w:rPr>
          <w:szCs w:val="28"/>
        </w:rPr>
        <w:t>«</w:t>
      </w:r>
      <w:r w:rsidRPr="00E22B22">
        <w:rPr>
          <w:szCs w:val="28"/>
        </w:rPr>
        <w:t>Станьте, будь</w:t>
      </w:r>
      <w:r w:rsidR="00D715A6" w:rsidRPr="00E22B22">
        <w:rPr>
          <w:szCs w:val="28"/>
        </w:rPr>
        <w:t xml:space="preserve"> ласка, так. Поверніть голову</w:t>
      </w:r>
      <w:r w:rsidR="004E0A77">
        <w:rPr>
          <w:szCs w:val="28"/>
        </w:rPr>
        <w:t>»</w:t>
      </w:r>
      <w:r w:rsidRPr="00E22B22">
        <w:rPr>
          <w:szCs w:val="28"/>
        </w:rPr>
        <w:t xml:space="preserve">. Репортажна зйомка - жива, у ній все по-справжньому. Ловити потрібно кожен момент. Секунда раніше чи секунда пізніше - і фоторепортаж вже не буде так вдалий, точніше фотографії стануть просто безглуздою пачкою паперу, де Ви не побачите самого цікавого. </w:t>
      </w:r>
    </w:p>
    <w:p w:rsidR="002A731F" w:rsidRPr="00E22B22" w:rsidRDefault="002A731F" w:rsidP="00F201AF">
      <w:pPr>
        <w:ind w:firstLine="720"/>
        <w:rPr>
          <w:szCs w:val="28"/>
        </w:rPr>
      </w:pPr>
      <w:r w:rsidRPr="00E22B22">
        <w:rPr>
          <w:szCs w:val="28"/>
        </w:rPr>
        <w:t>У фоторепортажі розрізняють репортажну фотожурналістику і комерційну репортажну зйомку. У цій статті пропоную поговорити про другий.</w:t>
      </w:r>
      <w:r w:rsidRPr="00E22B22">
        <w:rPr>
          <w:szCs w:val="28"/>
        </w:rPr>
        <w:br/>
        <w:t>Отже, сьогодні з'явилося поняття комерційної репортажної фотографії. Тобто це - 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будь-якої події: весільної церемонії, презентації, корпоративу чи іншого заходу.</w:t>
      </w:r>
    </w:p>
    <w:p w:rsidR="002A731F" w:rsidRPr="00E22B22" w:rsidRDefault="002A731F" w:rsidP="00F201AF">
      <w:pPr>
        <w:ind w:firstLine="720"/>
        <w:rPr>
          <w:szCs w:val="28"/>
        </w:rPr>
      </w:pPr>
      <w:r w:rsidRPr="00E22B22">
        <w:rPr>
          <w:szCs w:val="28"/>
        </w:rPr>
        <w:t>У чому особливості комерційної репортажної фотозйомки?</w:t>
      </w:r>
      <w:r w:rsidR="00F201AF" w:rsidRPr="00E22B22">
        <w:rPr>
          <w:szCs w:val="28"/>
        </w:rPr>
        <w:t xml:space="preserve"> </w:t>
      </w:r>
      <w:r w:rsidRPr="00E22B22">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будь-яких позитивних подій, то і фотографії повинні випромінювати позитив. Якщо це репортажна фотозйомка бізнес-семінару чи конференції, то відповідно фотографії повинні передати їх атмос</w:t>
      </w:r>
      <w:r w:rsidRPr="00E22B22">
        <w:rPr>
          <w:szCs w:val="28"/>
        </w:rPr>
        <w:lastRenderedPageBreak/>
        <w:t>феру. У будь-якому випадку перед подібною фотозйомкою фотограф обумовлює акценти із замовником.</w:t>
      </w:r>
    </w:p>
    <w:p w:rsidR="00207F2B" w:rsidRPr="00E22B22" w:rsidRDefault="002A731F" w:rsidP="00F201AF">
      <w:pPr>
        <w:ind w:firstLine="720"/>
        <w:rPr>
          <w:szCs w:val="28"/>
        </w:rPr>
      </w:pPr>
      <w:r w:rsidRPr="00E22B22">
        <w:rPr>
          <w:szCs w:val="28"/>
        </w:rPr>
        <w:t>Як би не дивно це звучало, в репортажної комерційної фотографії повинні бути присутніми елементи художності. Це стосується більшою мірою фотозйомки весіль, свят і т.д. Більше того, комерційна репортажна фотозйомка увазі не просто позитивні кадри, а й якісні різкі фотографії. Тут смислове навантаження кадру також важлива, як і його якість. І зробити це не завжди легко (думаю, багато фотографів з цим погодяться, знаючи з досвіду). Адже коли Ви намагаєтеся зловити приголомшливий емоційно-позитивний момент, складно встежити і за різкістю або виділити композицію. Так що в комерційній репортажної фотозйомки не так все легко, як може здатися на перший погляд.</w:t>
      </w:r>
    </w:p>
    <w:p w:rsidR="00207F2B" w:rsidRPr="00E22B22" w:rsidRDefault="00207F2B" w:rsidP="00F201AF">
      <w:pPr>
        <w:ind w:firstLine="720"/>
        <w:rPr>
          <w:szCs w:val="28"/>
        </w:rPr>
      </w:pPr>
      <w:r w:rsidRPr="00E22B22">
        <w:rPr>
          <w:szCs w:val="28"/>
        </w:rPr>
        <w:t xml:space="preserve">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 - 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w:t>
      </w:r>
      <w:r w:rsidR="004E0A77">
        <w:rPr>
          <w:szCs w:val="28"/>
        </w:rPr>
        <w:t>«</w:t>
      </w:r>
      <w:r w:rsidRPr="00E22B22">
        <w:rPr>
          <w:szCs w:val="28"/>
        </w:rPr>
        <w:t>ідеї</w:t>
      </w:r>
      <w:r w:rsidR="004E0A77">
        <w:rPr>
          <w:szCs w:val="28"/>
        </w:rPr>
        <w:t>»</w:t>
      </w:r>
      <w:r w:rsidRPr="00E22B22">
        <w:rPr>
          <w:szCs w:val="28"/>
        </w:rPr>
        <w:t xml:space="preserve"> фотографії.</w:t>
      </w:r>
    </w:p>
    <w:p w:rsidR="00207F2B" w:rsidRPr="00E22B22" w:rsidRDefault="00207F2B" w:rsidP="00F201AF">
      <w:pPr>
        <w:ind w:firstLine="720"/>
        <w:rPr>
          <w:szCs w:val="28"/>
        </w:rPr>
      </w:pPr>
      <w:r w:rsidRPr="00E22B22">
        <w:rPr>
          <w:szCs w:val="28"/>
        </w:rPr>
        <w:t xml:space="preserve">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w:t>
      </w:r>
      <w:r w:rsidR="004E0A77">
        <w:rPr>
          <w:szCs w:val="28"/>
        </w:rPr>
        <w:t>«</w:t>
      </w:r>
      <w:r w:rsidRPr="00E22B22">
        <w:rPr>
          <w:szCs w:val="28"/>
        </w:rPr>
        <w:t>пташка</w:t>
      </w:r>
      <w:r w:rsidR="004E0A77">
        <w:rPr>
          <w:szCs w:val="28"/>
        </w:rPr>
        <w:t>»</w:t>
      </w:r>
      <w:r w:rsidRPr="00E22B22">
        <w:rPr>
          <w:szCs w:val="28"/>
        </w:rPr>
        <w:t xml:space="preserve"> з громіздкого апарату, сучасна техніка дозволяє робити проф</w:t>
      </w:r>
      <w:r w:rsidR="00353767" w:rsidRPr="00E22B22">
        <w:rPr>
          <w:szCs w:val="28"/>
        </w:rPr>
        <w:t xml:space="preserve">есійні знімки швидко і якісно. </w:t>
      </w:r>
    </w:p>
    <w:p w:rsidR="00207F2B" w:rsidRPr="00E22B22" w:rsidRDefault="00207F2B" w:rsidP="00F201AF">
      <w:pPr>
        <w:ind w:firstLine="720"/>
        <w:rPr>
          <w:szCs w:val="28"/>
        </w:rPr>
      </w:pPr>
      <w:r w:rsidRPr="00E22B22">
        <w:rPr>
          <w:szCs w:val="28"/>
        </w:rPr>
        <w:t>Соціальна значущість професії в суспільстві: 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всіляких галереях. Рекламні агентства, різного роду лабораторії і, звичайно, криміналістика також потребують їх послугах, але й це ще не все. Адже свій день народження, шкільний випуск, весілля, корпоративну вечірку - все це ми хочемо ві</w:t>
      </w:r>
      <w:r w:rsidRPr="00E22B22">
        <w:rPr>
          <w:szCs w:val="28"/>
        </w:rPr>
        <w:lastRenderedPageBreak/>
        <w:t>добразити на пам'ять. Крім того, нам потрібні якісні фотографії для різного роду документів - це, знову ж, робота для професійного фотографа.</w:t>
      </w:r>
    </w:p>
    <w:p w:rsidR="00207F2B" w:rsidRPr="00E22B22" w:rsidRDefault="00207F2B" w:rsidP="005E40DC">
      <w:pPr>
        <w:ind w:firstLine="720"/>
        <w:rPr>
          <w:szCs w:val="28"/>
        </w:rPr>
      </w:pPr>
      <w:r w:rsidRPr="00E22B22">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353767" w:rsidRPr="00E22B22" w:rsidRDefault="00207F2B" w:rsidP="005E40DC">
      <w:pPr>
        <w:ind w:firstLine="720"/>
        <w:rPr>
          <w:szCs w:val="28"/>
        </w:rPr>
      </w:pPr>
      <w:r w:rsidRPr="00E22B22">
        <w:rPr>
          <w:szCs w:val="28"/>
        </w:rPr>
        <w:t xml:space="preserve">Працювати фотографом сьогодні престижно і прибутково, але спочатку потрібно добре себе зарекомендувати і </w:t>
      </w:r>
      <w:r w:rsidR="004E0A77">
        <w:rPr>
          <w:szCs w:val="28"/>
        </w:rPr>
        <w:t>«</w:t>
      </w:r>
      <w:r w:rsidRPr="00E22B22">
        <w:rPr>
          <w:szCs w:val="28"/>
        </w:rPr>
        <w:t>завоювати</w:t>
      </w:r>
      <w:r w:rsidR="004E0A77">
        <w:rPr>
          <w:szCs w:val="28"/>
        </w:rPr>
        <w:t>»</w:t>
      </w:r>
      <w:r w:rsidRPr="00E22B22">
        <w:rPr>
          <w:szCs w:val="28"/>
        </w:rPr>
        <w:t xml:space="preserve"> своїх клієнтів в досить серйозному конкурентному оточенні. Особлива краса цієї професії - вільний графік роботи і відсутність рутинних обов'язків.</w:t>
      </w:r>
    </w:p>
    <w:p w:rsidR="00927FD2" w:rsidRPr="00E22B22" w:rsidRDefault="00207F2B" w:rsidP="00896C60">
      <w:pPr>
        <w:rPr>
          <w:szCs w:val="28"/>
        </w:rPr>
      </w:pPr>
      <w:r w:rsidRPr="00E22B22">
        <w:rPr>
          <w:szCs w:val="28"/>
        </w:rPr>
        <w:t xml:space="preserve"> </w:t>
      </w:r>
      <w:r w:rsidR="00353767" w:rsidRPr="00E22B22">
        <w:rPr>
          <w:szCs w:val="28"/>
        </w:rPr>
        <w:t>Отже з розвитком фотографії та широким попитом на них 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interne</w:t>
      </w:r>
      <w:r w:rsidR="00E615BB" w:rsidRPr="00E22B22">
        <w:rPr>
          <w:szCs w:val="28"/>
        </w:rPr>
        <w:t>t</w:t>
      </w:r>
      <w:r w:rsidR="00353767" w:rsidRPr="00E22B22">
        <w:rPr>
          <w:szCs w:val="28"/>
        </w:rPr>
        <w:t xml:space="preserve"> стало доцільно розміщати свої  роботи на різних веб ресурсах. </w:t>
      </w:r>
    </w:p>
    <w:p w:rsidR="00FF30C9" w:rsidRPr="00E22B22" w:rsidRDefault="00FF30C9" w:rsidP="00537FBC">
      <w:pPr>
        <w:shd w:val="clear" w:color="auto" w:fill="FFFFFF"/>
        <w:ind w:firstLine="709"/>
        <w:rPr>
          <w:szCs w:val="28"/>
        </w:rPr>
      </w:pPr>
    </w:p>
    <w:p w:rsidR="00FF30C9" w:rsidRPr="00E22B22" w:rsidRDefault="00172B2D" w:rsidP="00537FBC">
      <w:pPr>
        <w:pStyle w:val="2"/>
        <w:spacing w:before="0"/>
      </w:pPr>
      <w:bookmarkStart w:id="10" w:name="_Toc419839587"/>
      <w:r w:rsidRPr="00E22B22">
        <w:t xml:space="preserve">1.2 </w:t>
      </w:r>
      <w:r w:rsidR="00FF30C9" w:rsidRPr="00E22B22">
        <w:t>Аналіз веб ресурсу BEST-WEDDING</w:t>
      </w:r>
      <w:bookmarkEnd w:id="10"/>
    </w:p>
    <w:p w:rsidR="00FF30C9" w:rsidRPr="00E22B22" w:rsidRDefault="00FF30C9" w:rsidP="00537FBC">
      <w:pPr>
        <w:rPr>
          <w:szCs w:val="28"/>
        </w:rPr>
      </w:pPr>
    </w:p>
    <w:p w:rsidR="00E306BA" w:rsidRPr="00E22B22" w:rsidRDefault="00E306BA" w:rsidP="00896C60">
      <w:pPr>
        <w:rPr>
          <w:szCs w:val="28"/>
        </w:rPr>
      </w:pPr>
      <w:r w:rsidRPr="00E22B22">
        <w:rPr>
          <w:szCs w:val="28"/>
        </w:rPr>
        <w:tab/>
        <w:t xml:space="preserve">Одним з найпоширеніших в нашому регіоні веб порталом який дозволяє фотографам представити свої роботи є портал </w:t>
      </w:r>
      <w:r w:rsidR="004E0A77">
        <w:rPr>
          <w:szCs w:val="28"/>
        </w:rPr>
        <w:t>«</w:t>
      </w:r>
      <w:r w:rsidRPr="00E22B22">
        <w:rPr>
          <w:szCs w:val="28"/>
        </w:rPr>
        <w:t>best-wedding</w:t>
      </w:r>
      <w:r w:rsidR="004E0A77">
        <w:rPr>
          <w:szCs w:val="28"/>
        </w:rPr>
        <w:t>»</w:t>
      </w:r>
      <w:r w:rsidRPr="00E22B22">
        <w:rPr>
          <w:szCs w:val="28"/>
        </w:rPr>
        <w:t xml:space="preserve">, який знаходиться за </w:t>
      </w:r>
      <w:r w:rsidR="00FB0D1B" w:rsidRPr="00E22B22">
        <w:rPr>
          <w:szCs w:val="28"/>
        </w:rPr>
        <w:t>адресую</w:t>
      </w:r>
      <w:r w:rsidRPr="00E22B22">
        <w:rPr>
          <w:szCs w:val="28"/>
        </w:rPr>
        <w:t xml:space="preserve"> </w:t>
      </w:r>
      <w:hyperlink r:id="rId8" w:history="1">
        <w:r w:rsidRPr="00E22B22">
          <w:rPr>
            <w:rStyle w:val="af0"/>
            <w:color w:val="auto"/>
            <w:szCs w:val="28"/>
            <w:u w:val="none"/>
          </w:rPr>
          <w:t>http://www.best-wedding.com.ua/</w:t>
        </w:r>
      </w:hyperlink>
      <w:r w:rsidRPr="00E22B22">
        <w:rPr>
          <w:szCs w:val="28"/>
        </w:rPr>
        <w:t>. Даний сайт є комплексним представленням всіх даних про:</w:t>
      </w:r>
    </w:p>
    <w:p w:rsidR="00E306BA" w:rsidRPr="00E22B22" w:rsidRDefault="00E306BA" w:rsidP="00E72EC3">
      <w:pPr>
        <w:pStyle w:val="afa"/>
        <w:numPr>
          <w:ilvl w:val="0"/>
          <w:numId w:val="17"/>
        </w:numPr>
        <w:rPr>
          <w:szCs w:val="28"/>
        </w:rPr>
      </w:pPr>
      <w:r w:rsidRPr="00E22B22">
        <w:rPr>
          <w:szCs w:val="28"/>
        </w:rPr>
        <w:t>Фотографів;</w:t>
      </w:r>
    </w:p>
    <w:p w:rsidR="00E306BA" w:rsidRPr="00E22B22" w:rsidRDefault="00E306BA" w:rsidP="00E72EC3">
      <w:pPr>
        <w:pStyle w:val="afa"/>
        <w:numPr>
          <w:ilvl w:val="0"/>
          <w:numId w:val="17"/>
        </w:numPr>
        <w:rPr>
          <w:szCs w:val="28"/>
        </w:rPr>
      </w:pPr>
      <w:r w:rsidRPr="00E22B22">
        <w:rPr>
          <w:szCs w:val="28"/>
        </w:rPr>
        <w:t>Відеооператорів;</w:t>
      </w:r>
    </w:p>
    <w:p w:rsidR="00E306BA" w:rsidRPr="00E22B22" w:rsidRDefault="00E306BA" w:rsidP="00E72EC3">
      <w:pPr>
        <w:pStyle w:val="afa"/>
        <w:numPr>
          <w:ilvl w:val="0"/>
          <w:numId w:val="17"/>
        </w:numPr>
        <w:rPr>
          <w:szCs w:val="28"/>
        </w:rPr>
      </w:pPr>
      <w:r w:rsidRPr="00E22B22">
        <w:rPr>
          <w:szCs w:val="28"/>
        </w:rPr>
        <w:t>Ведучих на весілля;</w:t>
      </w:r>
    </w:p>
    <w:p w:rsidR="00E306BA" w:rsidRPr="00E22B22" w:rsidRDefault="00E306BA" w:rsidP="00E72EC3">
      <w:pPr>
        <w:pStyle w:val="afa"/>
        <w:numPr>
          <w:ilvl w:val="0"/>
          <w:numId w:val="17"/>
        </w:numPr>
        <w:rPr>
          <w:szCs w:val="28"/>
        </w:rPr>
      </w:pPr>
      <w:r w:rsidRPr="00E22B22">
        <w:rPr>
          <w:szCs w:val="28"/>
        </w:rPr>
        <w:t>Салони суконь;</w:t>
      </w:r>
    </w:p>
    <w:p w:rsidR="00E306BA" w:rsidRPr="00E22B22" w:rsidRDefault="00E306BA" w:rsidP="00E72EC3">
      <w:pPr>
        <w:pStyle w:val="afa"/>
        <w:numPr>
          <w:ilvl w:val="0"/>
          <w:numId w:val="17"/>
        </w:numPr>
        <w:rPr>
          <w:szCs w:val="28"/>
        </w:rPr>
      </w:pPr>
      <w:r w:rsidRPr="00E22B22">
        <w:rPr>
          <w:szCs w:val="28"/>
        </w:rPr>
        <w:t>Музикантів;</w:t>
      </w:r>
    </w:p>
    <w:p w:rsidR="00E306BA" w:rsidRPr="00E22B22" w:rsidRDefault="00E306BA" w:rsidP="00E72EC3">
      <w:pPr>
        <w:pStyle w:val="afa"/>
        <w:numPr>
          <w:ilvl w:val="0"/>
          <w:numId w:val="17"/>
        </w:numPr>
        <w:rPr>
          <w:szCs w:val="28"/>
        </w:rPr>
      </w:pPr>
      <w:r w:rsidRPr="00E22B22">
        <w:rPr>
          <w:szCs w:val="28"/>
        </w:rPr>
        <w:t>Ресторани;</w:t>
      </w:r>
    </w:p>
    <w:p w:rsidR="00E306BA" w:rsidRPr="00E22B22" w:rsidRDefault="00E306BA" w:rsidP="00E72EC3">
      <w:pPr>
        <w:pStyle w:val="afa"/>
        <w:numPr>
          <w:ilvl w:val="0"/>
          <w:numId w:val="17"/>
        </w:numPr>
        <w:rPr>
          <w:szCs w:val="28"/>
        </w:rPr>
      </w:pPr>
      <w:r w:rsidRPr="00E22B22">
        <w:rPr>
          <w:szCs w:val="28"/>
        </w:rPr>
        <w:t>Тощо.</w:t>
      </w:r>
    </w:p>
    <w:p w:rsidR="00E306BA" w:rsidRPr="00E22B22" w:rsidRDefault="00E306BA" w:rsidP="002A39DA">
      <w:pPr>
        <w:ind w:firstLine="360"/>
        <w:rPr>
          <w:szCs w:val="28"/>
        </w:rPr>
      </w:pPr>
      <w:r w:rsidRPr="00E22B22">
        <w:rPr>
          <w:szCs w:val="28"/>
        </w:rPr>
        <w:t>Загальний вигляд цього ресурсу представлений на рисунку 1.1</w:t>
      </w:r>
    </w:p>
    <w:p w:rsidR="00E306BA" w:rsidRPr="00E22B22" w:rsidRDefault="00E306BA" w:rsidP="00BE7F00">
      <w:pPr>
        <w:pStyle w:val="afa"/>
        <w:ind w:left="0"/>
        <w:jc w:val="center"/>
        <w:rPr>
          <w:szCs w:val="28"/>
        </w:rPr>
      </w:pPr>
      <w:r w:rsidRPr="00E22B22">
        <w:rPr>
          <w:noProof/>
          <w:szCs w:val="28"/>
          <w:lang w:eastAsia="uk-UA" w:bidi="ar-SA"/>
        </w:rPr>
        <w:lastRenderedPageBreak/>
        <w:drawing>
          <wp:inline distT="0" distB="0" distL="0" distR="0" wp14:anchorId="7DE7D710" wp14:editId="42326CB6">
            <wp:extent cx="3274747" cy="189039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srcRect l="3421" t="4155" r="9034" b="5817"/>
                    <a:stretch>
                      <a:fillRect/>
                    </a:stretch>
                  </pic:blipFill>
                  <pic:spPr bwMode="auto">
                    <a:xfrm>
                      <a:off x="0" y="0"/>
                      <a:ext cx="3296596" cy="1903008"/>
                    </a:xfrm>
                    <a:prstGeom prst="rect">
                      <a:avLst/>
                    </a:prstGeom>
                    <a:noFill/>
                    <a:ln w="9525">
                      <a:noFill/>
                      <a:miter lim="800000"/>
                      <a:headEnd/>
                      <a:tailEnd/>
                    </a:ln>
                  </pic:spPr>
                </pic:pic>
              </a:graphicData>
            </a:graphic>
          </wp:inline>
        </w:drawing>
      </w:r>
    </w:p>
    <w:p w:rsidR="00E306BA" w:rsidRPr="00E22B22" w:rsidRDefault="00E306BA" w:rsidP="00BE7F00">
      <w:pPr>
        <w:pStyle w:val="afa"/>
        <w:ind w:left="0"/>
        <w:jc w:val="center"/>
        <w:rPr>
          <w:szCs w:val="28"/>
        </w:rPr>
      </w:pPr>
      <w:r w:rsidRPr="00E22B22">
        <w:rPr>
          <w:szCs w:val="28"/>
        </w:rPr>
        <w:t>Рисунок 1.1 – Загальний вигляд веб сайту</w:t>
      </w:r>
    </w:p>
    <w:p w:rsidR="00E306BA" w:rsidRPr="00E22B22" w:rsidRDefault="00E306BA" w:rsidP="00BE7F00">
      <w:pPr>
        <w:pStyle w:val="afa"/>
        <w:jc w:val="center"/>
        <w:rPr>
          <w:szCs w:val="28"/>
        </w:rPr>
      </w:pPr>
    </w:p>
    <w:p w:rsidR="00E306BA" w:rsidRPr="00E22B22" w:rsidRDefault="00E306BA" w:rsidP="00896C60">
      <w:pPr>
        <w:ind w:firstLine="720"/>
        <w:rPr>
          <w:szCs w:val="28"/>
        </w:rPr>
      </w:pPr>
      <w:r w:rsidRPr="00E22B22">
        <w:rPr>
          <w:szCs w:val="28"/>
        </w:rPr>
        <w:t xml:space="preserve">На даному рисунку ми можемо побачити загальний вигляд головної сторінки, з чого можемо судити що таке представлення не дозволяє сконцентрувати увагу </w:t>
      </w:r>
      <w:r w:rsidR="000D5CD1" w:rsidRPr="00E22B22">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Pr="00E22B22" w:rsidRDefault="009C5AAB" w:rsidP="005E40DC">
      <w:pPr>
        <w:ind w:firstLine="720"/>
        <w:rPr>
          <w:szCs w:val="28"/>
        </w:rPr>
      </w:pPr>
      <w:r w:rsidRPr="00E22B22">
        <w:rPr>
          <w:szCs w:val="28"/>
        </w:rPr>
        <w:t xml:space="preserve">При переході в розділ фотографи ми потрапляємо на сторінку де у випадковому порядку представлені фотографи та фотостудії та є короткий опис про них рисунок 1.2. </w:t>
      </w:r>
    </w:p>
    <w:p w:rsidR="002A39DA" w:rsidRPr="00E22B22" w:rsidRDefault="002A39DA" w:rsidP="005E40DC">
      <w:pPr>
        <w:ind w:firstLine="720"/>
        <w:rPr>
          <w:szCs w:val="28"/>
        </w:rPr>
      </w:pPr>
    </w:p>
    <w:p w:rsidR="009C5AAB" w:rsidRPr="00E22B22" w:rsidRDefault="009C5AAB" w:rsidP="00BE7F00">
      <w:pPr>
        <w:pStyle w:val="afa"/>
        <w:ind w:left="0"/>
        <w:jc w:val="center"/>
        <w:rPr>
          <w:szCs w:val="28"/>
        </w:rPr>
      </w:pPr>
      <w:r w:rsidRPr="00E22B22">
        <w:rPr>
          <w:noProof/>
          <w:szCs w:val="28"/>
          <w:lang w:eastAsia="uk-UA" w:bidi="ar-SA"/>
        </w:rPr>
        <w:drawing>
          <wp:inline distT="0" distB="0" distL="0" distR="0" wp14:anchorId="23814B2D" wp14:editId="322DB4A5">
            <wp:extent cx="3485515" cy="1590675"/>
            <wp:effectExtent l="1905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a:srcRect l="21461" t="31579" r="21632" b="22161"/>
                    <a:stretch>
                      <a:fillRect/>
                    </a:stretch>
                  </pic:blipFill>
                  <pic:spPr bwMode="auto">
                    <a:xfrm>
                      <a:off x="0" y="0"/>
                      <a:ext cx="3485515" cy="1590675"/>
                    </a:xfrm>
                    <a:prstGeom prst="rect">
                      <a:avLst/>
                    </a:prstGeom>
                    <a:noFill/>
                    <a:ln w="9525">
                      <a:noFill/>
                      <a:miter lim="800000"/>
                      <a:headEnd/>
                      <a:tailEnd/>
                    </a:ln>
                  </pic:spPr>
                </pic:pic>
              </a:graphicData>
            </a:graphic>
          </wp:inline>
        </w:drawing>
      </w:r>
    </w:p>
    <w:p w:rsidR="009C5AAB" w:rsidRPr="00E22B22" w:rsidRDefault="009C5AAB" w:rsidP="00BE7F00">
      <w:pPr>
        <w:pStyle w:val="afa"/>
        <w:ind w:left="0"/>
        <w:jc w:val="center"/>
        <w:rPr>
          <w:szCs w:val="28"/>
        </w:rPr>
      </w:pPr>
      <w:r w:rsidRPr="00E22B22">
        <w:rPr>
          <w:szCs w:val="28"/>
        </w:rPr>
        <w:t>Рисунок 1.2 – Список фотографів та фотостудій</w:t>
      </w:r>
    </w:p>
    <w:p w:rsidR="00537FBC" w:rsidRPr="00E22B22" w:rsidRDefault="00537FBC" w:rsidP="00BE7F00">
      <w:pPr>
        <w:pStyle w:val="afa"/>
        <w:ind w:left="0"/>
        <w:jc w:val="center"/>
        <w:rPr>
          <w:szCs w:val="28"/>
        </w:rPr>
      </w:pPr>
    </w:p>
    <w:p w:rsidR="009C5AAB" w:rsidRPr="00E22B22" w:rsidRDefault="00BE2CE8" w:rsidP="00896C60">
      <w:pPr>
        <w:ind w:firstLine="720"/>
        <w:rPr>
          <w:szCs w:val="28"/>
        </w:rPr>
      </w:pPr>
      <w:r w:rsidRPr="00E22B22">
        <w:rPr>
          <w:szCs w:val="28"/>
        </w:rPr>
        <w:t xml:space="preserve">На цій сторінці ще є присутній фільтр, що дозволяє формувати список фотографів за ціною, датою реєстрації, кількістю переглядів </w:t>
      </w:r>
      <w:r w:rsidR="00075A2E" w:rsidRPr="00E22B22">
        <w:rPr>
          <w:szCs w:val="28"/>
        </w:rPr>
        <w:t>замовчуванням</w:t>
      </w:r>
      <w:r w:rsidR="004B1D19" w:rsidRPr="00E22B22">
        <w:rPr>
          <w:szCs w:val="28"/>
        </w:rPr>
        <w:t xml:space="preserve">. </w:t>
      </w:r>
      <w:r w:rsidR="00442625" w:rsidRPr="00E22B22">
        <w:rPr>
          <w:szCs w:val="28"/>
        </w:rPr>
        <w:lastRenderedPageBreak/>
        <w:t>Але даний фільтр не дозволяє зробити регіональний пошук чи пошук популярністю. Асами ці фактори саме більше цікавлять потенційних замовників фотографів.</w:t>
      </w:r>
    </w:p>
    <w:p w:rsidR="00442625" w:rsidRPr="00E22B22" w:rsidRDefault="00442625" w:rsidP="00896C60">
      <w:pPr>
        <w:ind w:firstLine="720"/>
        <w:rPr>
          <w:szCs w:val="28"/>
        </w:rPr>
      </w:pPr>
      <w:r w:rsidRPr="00E22B22">
        <w:rPr>
          <w:szCs w:val="28"/>
        </w:rPr>
        <w:t>Після вибору фотографа ми потрапляємо у галерею де представлено фотороботи та контактна інформація того чи іншого фотографа рисунок 1.3.</w:t>
      </w:r>
    </w:p>
    <w:p w:rsidR="00024EF7" w:rsidRPr="00E22B22" w:rsidRDefault="00024EF7" w:rsidP="00BE7F00">
      <w:pPr>
        <w:pStyle w:val="afa"/>
        <w:ind w:left="0" w:firstLine="720"/>
        <w:rPr>
          <w:szCs w:val="28"/>
        </w:rPr>
      </w:pPr>
    </w:p>
    <w:p w:rsidR="00442625" w:rsidRPr="00E22B22" w:rsidRDefault="00442625" w:rsidP="00BE7F00">
      <w:pPr>
        <w:pStyle w:val="afa"/>
        <w:ind w:left="0"/>
        <w:jc w:val="center"/>
        <w:rPr>
          <w:szCs w:val="28"/>
        </w:rPr>
      </w:pPr>
      <w:r w:rsidRPr="00E22B22">
        <w:rPr>
          <w:noProof/>
          <w:szCs w:val="28"/>
          <w:lang w:eastAsia="uk-UA" w:bidi="ar-SA"/>
        </w:rPr>
        <w:drawing>
          <wp:inline distT="0" distB="0" distL="0" distR="0" wp14:anchorId="1E77F9BB" wp14:editId="7BB441F6">
            <wp:extent cx="3238500" cy="18495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a:srcRect l="3265" t="18560" r="24586" b="8033"/>
                    <a:stretch>
                      <a:fillRect/>
                    </a:stretch>
                  </pic:blipFill>
                  <pic:spPr bwMode="auto">
                    <a:xfrm>
                      <a:off x="0" y="0"/>
                      <a:ext cx="3259865" cy="1861777"/>
                    </a:xfrm>
                    <a:prstGeom prst="rect">
                      <a:avLst/>
                    </a:prstGeom>
                    <a:noFill/>
                    <a:ln w="9525">
                      <a:noFill/>
                      <a:miter lim="800000"/>
                      <a:headEnd/>
                      <a:tailEnd/>
                    </a:ln>
                  </pic:spPr>
                </pic:pic>
              </a:graphicData>
            </a:graphic>
          </wp:inline>
        </w:drawing>
      </w:r>
    </w:p>
    <w:p w:rsidR="00442625" w:rsidRPr="00E22B22" w:rsidRDefault="00442625" w:rsidP="00BE7F00">
      <w:pPr>
        <w:pStyle w:val="afa"/>
        <w:ind w:left="0"/>
        <w:jc w:val="center"/>
        <w:rPr>
          <w:szCs w:val="28"/>
        </w:rPr>
      </w:pPr>
      <w:r w:rsidRPr="00E22B22">
        <w:rPr>
          <w:szCs w:val="28"/>
        </w:rPr>
        <w:t>Рисунок 1.3 – Представлення фото робіт фотографа</w:t>
      </w:r>
    </w:p>
    <w:p w:rsidR="00024EF7" w:rsidRPr="00E22B22" w:rsidRDefault="00024EF7" w:rsidP="00BE7F00">
      <w:pPr>
        <w:pStyle w:val="afa"/>
        <w:ind w:left="0" w:firstLine="720"/>
        <w:jc w:val="center"/>
        <w:rPr>
          <w:szCs w:val="28"/>
        </w:rPr>
      </w:pPr>
    </w:p>
    <w:p w:rsidR="004B1E00" w:rsidRPr="00E22B22" w:rsidRDefault="004B1E00" w:rsidP="00BE7F00">
      <w:pPr>
        <w:pStyle w:val="afa"/>
        <w:ind w:left="0" w:firstLine="720"/>
        <w:rPr>
          <w:szCs w:val="28"/>
        </w:rPr>
      </w:pPr>
      <w:r w:rsidRPr="00E22B22">
        <w:rPr>
          <w:szCs w:val="28"/>
        </w:rPr>
        <w:t>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best-wedding.</w:t>
      </w:r>
      <w:r w:rsidR="00586296" w:rsidRPr="00E22B22">
        <w:rPr>
          <w:szCs w:val="28"/>
        </w:rPr>
        <w:t xml:space="preserve"> Після чого ми потрапляємо в особистий кабінет де можемо керувати своєю інформацією. Особистий кабінет виглядає наступним чином так як представлено на рисунку 1.4.</w:t>
      </w:r>
    </w:p>
    <w:p w:rsidR="001B3789" w:rsidRPr="00E22B22" w:rsidRDefault="001B3789" w:rsidP="00BE7F00">
      <w:pPr>
        <w:pStyle w:val="afa"/>
        <w:ind w:left="0"/>
        <w:jc w:val="center"/>
        <w:rPr>
          <w:noProof/>
          <w:szCs w:val="28"/>
          <w:lang w:eastAsia="uk-UA" w:bidi="ar-SA"/>
        </w:rPr>
      </w:pPr>
    </w:p>
    <w:p w:rsidR="00586296" w:rsidRPr="00E22B22" w:rsidRDefault="00586296" w:rsidP="00BE7F00">
      <w:pPr>
        <w:pStyle w:val="afa"/>
        <w:ind w:left="0"/>
        <w:jc w:val="center"/>
        <w:rPr>
          <w:szCs w:val="28"/>
        </w:rPr>
      </w:pPr>
      <w:r w:rsidRPr="00E22B22">
        <w:rPr>
          <w:noProof/>
          <w:szCs w:val="28"/>
          <w:lang w:eastAsia="uk-UA" w:bidi="ar-SA"/>
        </w:rPr>
        <w:drawing>
          <wp:inline distT="0" distB="0" distL="0" distR="0" wp14:anchorId="4D538210" wp14:editId="17B177DB">
            <wp:extent cx="3362325" cy="149809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2"/>
                    <a:srcRect l="8863" t="9455" r="9345" b="25624"/>
                    <a:stretch/>
                  </pic:blipFill>
                  <pic:spPr bwMode="auto">
                    <a:xfrm>
                      <a:off x="0" y="0"/>
                      <a:ext cx="3383518" cy="1507540"/>
                    </a:xfrm>
                    <a:prstGeom prst="rect">
                      <a:avLst/>
                    </a:prstGeom>
                    <a:noFill/>
                    <a:ln>
                      <a:noFill/>
                    </a:ln>
                    <a:extLst>
                      <a:ext uri="{53640926-AAD7-44D8-BBD7-CCE9431645EC}">
                        <a14:shadowObscured xmlns:a14="http://schemas.microsoft.com/office/drawing/2010/main"/>
                      </a:ext>
                    </a:extLst>
                  </pic:spPr>
                </pic:pic>
              </a:graphicData>
            </a:graphic>
          </wp:inline>
        </w:drawing>
      </w:r>
    </w:p>
    <w:p w:rsidR="00586296" w:rsidRPr="00E22B22" w:rsidRDefault="00586296" w:rsidP="00BE7F00">
      <w:pPr>
        <w:pStyle w:val="afa"/>
        <w:ind w:left="0"/>
        <w:jc w:val="center"/>
        <w:rPr>
          <w:szCs w:val="28"/>
        </w:rPr>
      </w:pPr>
      <w:r w:rsidRPr="00E22B22">
        <w:rPr>
          <w:szCs w:val="28"/>
        </w:rPr>
        <w:t>Рисунок 1.4 – Особистий кабінет</w:t>
      </w:r>
    </w:p>
    <w:p w:rsidR="00586296" w:rsidRPr="00E22B22" w:rsidRDefault="00586296" w:rsidP="00BE7F00">
      <w:pPr>
        <w:pStyle w:val="afa"/>
        <w:ind w:left="0" w:firstLine="720"/>
        <w:rPr>
          <w:szCs w:val="28"/>
        </w:rPr>
      </w:pPr>
      <w:r w:rsidRPr="00E22B22">
        <w:rPr>
          <w:szCs w:val="28"/>
        </w:rPr>
        <w:lastRenderedPageBreak/>
        <w:t>Отже провівши аналіз веб ресурсу “BEST-WEDDING” можна відзначити, що даний ресурс дозволяє фотографам представляти свої роботи широкому колу відвідувачів цього порталу. Але так як даний ресурс є не спеціалізований для вузького кола користувачів, то він містить безліч мінусів. До таких мінусів можна віднести:</w:t>
      </w:r>
    </w:p>
    <w:p w:rsidR="00024EF7" w:rsidRPr="00E22B22" w:rsidRDefault="00586296" w:rsidP="00E72EC3">
      <w:pPr>
        <w:pStyle w:val="afa"/>
        <w:numPr>
          <w:ilvl w:val="0"/>
          <w:numId w:val="16"/>
        </w:numPr>
        <w:ind w:left="709" w:hanging="283"/>
        <w:rPr>
          <w:szCs w:val="28"/>
        </w:rPr>
      </w:pPr>
      <w:r w:rsidRPr="00E22B22">
        <w:rPr>
          <w:szCs w:val="28"/>
        </w:rPr>
        <w:t>Безліч інших різних категорій користувачів;</w:t>
      </w:r>
    </w:p>
    <w:p w:rsidR="00586296" w:rsidRPr="00E22B22" w:rsidRDefault="00586296" w:rsidP="00E72EC3">
      <w:pPr>
        <w:pStyle w:val="afa"/>
        <w:numPr>
          <w:ilvl w:val="0"/>
          <w:numId w:val="16"/>
        </w:numPr>
        <w:ind w:left="709" w:hanging="283"/>
        <w:rPr>
          <w:szCs w:val="28"/>
        </w:rPr>
      </w:pPr>
      <w:r w:rsidRPr="00E22B22">
        <w:rPr>
          <w:szCs w:val="28"/>
        </w:rPr>
        <w:t>Відсутня можливість робити оцінку конкретної фотографії чи фотографа;</w:t>
      </w:r>
    </w:p>
    <w:p w:rsidR="00586296" w:rsidRPr="00E22B22" w:rsidRDefault="00586296" w:rsidP="00E72EC3">
      <w:pPr>
        <w:pStyle w:val="afa"/>
        <w:numPr>
          <w:ilvl w:val="0"/>
          <w:numId w:val="16"/>
        </w:numPr>
        <w:ind w:left="709" w:hanging="283"/>
        <w:rPr>
          <w:szCs w:val="28"/>
        </w:rPr>
      </w:pPr>
      <w:r w:rsidRPr="00E22B22">
        <w:rPr>
          <w:szCs w:val="28"/>
        </w:rPr>
        <w:t>Не великий перелік правил для фільтрування;</w:t>
      </w:r>
    </w:p>
    <w:p w:rsidR="00586296" w:rsidRPr="00E22B22" w:rsidRDefault="00586296" w:rsidP="00E72EC3">
      <w:pPr>
        <w:pStyle w:val="afa"/>
        <w:numPr>
          <w:ilvl w:val="0"/>
          <w:numId w:val="16"/>
        </w:numPr>
        <w:ind w:left="709" w:hanging="283"/>
        <w:rPr>
          <w:szCs w:val="28"/>
        </w:rPr>
      </w:pPr>
      <w:r w:rsidRPr="00E22B22">
        <w:rPr>
          <w:szCs w:val="28"/>
        </w:rPr>
        <w:t>Не впорядковане представлення фото робіт та можливість розподілу їх по каталогам;</w:t>
      </w:r>
    </w:p>
    <w:p w:rsidR="00586296" w:rsidRPr="00E22B22" w:rsidRDefault="00586296" w:rsidP="00E72EC3">
      <w:pPr>
        <w:pStyle w:val="afa"/>
        <w:numPr>
          <w:ilvl w:val="0"/>
          <w:numId w:val="16"/>
        </w:numPr>
        <w:ind w:left="709" w:hanging="283"/>
        <w:rPr>
          <w:szCs w:val="28"/>
        </w:rPr>
      </w:pPr>
      <w:r w:rsidRPr="00E22B22">
        <w:rPr>
          <w:szCs w:val="28"/>
        </w:rPr>
        <w:t>Випадкове формування списку фотографів;</w:t>
      </w:r>
    </w:p>
    <w:p w:rsidR="004A512C" w:rsidRPr="00E22B22" w:rsidRDefault="004A512C" w:rsidP="00E72EC3">
      <w:pPr>
        <w:pStyle w:val="afa"/>
        <w:numPr>
          <w:ilvl w:val="0"/>
          <w:numId w:val="16"/>
        </w:numPr>
        <w:ind w:left="709" w:hanging="283"/>
        <w:rPr>
          <w:szCs w:val="28"/>
        </w:rPr>
      </w:pPr>
      <w:r w:rsidRPr="00E22B22">
        <w:rPr>
          <w:szCs w:val="28"/>
        </w:rPr>
        <w:t>Відсутня можливість зв’язку між фотографом та відвідувачем який інтересуються отриманням послуг.</w:t>
      </w:r>
    </w:p>
    <w:p w:rsidR="004A512C" w:rsidRPr="00E22B22" w:rsidRDefault="004A512C" w:rsidP="00BE7F00">
      <w:pPr>
        <w:pStyle w:val="afa"/>
        <w:ind w:left="0" w:firstLine="709"/>
        <w:rPr>
          <w:szCs w:val="28"/>
        </w:rPr>
      </w:pPr>
      <w:r w:rsidRPr="00E22B22">
        <w:rPr>
          <w:szCs w:val="28"/>
        </w:rPr>
        <w:t>Підвівши підсумки можна сказати що даний ресурс не дозволяє повною мірою обрати найкращого фотографа на свою подію.</w:t>
      </w:r>
    </w:p>
    <w:p w:rsidR="00442625" w:rsidRPr="00E22B22" w:rsidRDefault="00442625" w:rsidP="00BE7F00">
      <w:pPr>
        <w:pStyle w:val="afa"/>
        <w:ind w:left="0" w:firstLine="720"/>
        <w:rPr>
          <w:szCs w:val="28"/>
        </w:rPr>
      </w:pPr>
    </w:p>
    <w:p w:rsidR="00FF30C9" w:rsidRPr="00E22B22" w:rsidRDefault="00671623" w:rsidP="001B3789">
      <w:pPr>
        <w:pStyle w:val="2"/>
        <w:rPr>
          <w:rStyle w:val="af0"/>
          <w:color w:val="auto"/>
          <w:u w:val="none"/>
        </w:rPr>
      </w:pPr>
      <w:bookmarkStart w:id="11" w:name="_Toc419839588"/>
      <w:r w:rsidRPr="00E22B22">
        <w:rPr>
          <w:rStyle w:val="af0"/>
          <w:color w:val="auto"/>
          <w:u w:val="none"/>
        </w:rPr>
        <w:t xml:space="preserve">1.3 </w:t>
      </w:r>
      <w:r w:rsidR="00FF30C9" w:rsidRPr="00E22B22">
        <w:rPr>
          <w:rStyle w:val="af0"/>
          <w:color w:val="auto"/>
          <w:u w:val="none"/>
        </w:rPr>
        <w:t>Огляд персональних сайтів, переваги та їх недоліки</w:t>
      </w:r>
      <w:bookmarkEnd w:id="11"/>
    </w:p>
    <w:p w:rsidR="001B3789" w:rsidRPr="00E22B22" w:rsidRDefault="001B3789" w:rsidP="001B3789">
      <w:pPr>
        <w:rPr>
          <w:szCs w:val="28"/>
        </w:rPr>
      </w:pPr>
      <w:r w:rsidRPr="00E22B22">
        <w:rPr>
          <w:szCs w:val="28"/>
        </w:rPr>
        <w:t xml:space="preserve"> </w:t>
      </w:r>
      <w:r w:rsidRPr="00E22B22">
        <w:rPr>
          <w:szCs w:val="28"/>
        </w:rPr>
        <w:tab/>
      </w:r>
    </w:p>
    <w:p w:rsidR="00FF30C9" w:rsidRPr="00E22B22" w:rsidRDefault="00FF30C9" w:rsidP="001B3789">
      <w:pPr>
        <w:rPr>
          <w:szCs w:val="28"/>
        </w:rPr>
      </w:pPr>
      <w:r w:rsidRPr="00E22B22">
        <w:rPr>
          <w:szCs w:val="28"/>
        </w:rPr>
        <w:t>За останній час сайти-візитки або(персональні сайти) придбали досить велике значення. Причина цього - відносно низька вартість їх розробки. Такий тип сайтів - 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p>
    <w:p w:rsidR="00FF30C9" w:rsidRPr="00E22B22" w:rsidRDefault="00FF30C9" w:rsidP="00BE7F00">
      <w:pPr>
        <w:rPr>
          <w:szCs w:val="28"/>
        </w:rPr>
      </w:pPr>
      <w:r w:rsidRPr="00E22B22">
        <w:rPr>
          <w:szCs w:val="28"/>
        </w:rPr>
        <w:tab/>
        <w:t>Сайт-візитка потрібний тим людям, які хочуть мати в мережі Інтернет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сайт-візитка носить виключно рекламний характер і дає можливість отримувати інформацію про компанію або власника, знайомитися з її діяльністю, а також з наданими товарами і послугами.</w:t>
      </w:r>
      <w:r w:rsidRPr="00E22B22">
        <w:rPr>
          <w:szCs w:val="28"/>
        </w:rPr>
        <w:tab/>
      </w:r>
    </w:p>
    <w:p w:rsidR="00FF30C9" w:rsidRPr="00E22B22" w:rsidRDefault="00FF30C9" w:rsidP="00BE7F00">
      <w:pPr>
        <w:rPr>
          <w:szCs w:val="28"/>
        </w:rPr>
      </w:pPr>
      <w:r w:rsidRPr="00E22B22">
        <w:rPr>
          <w:szCs w:val="28"/>
        </w:rPr>
        <w:lastRenderedPageBreak/>
        <w:tab/>
        <w:t>Створити сайт-візитку - лише на перший погляд просто. За уявною простотою розробки сайту-візитки ховається багато кропіткої роботи. Найпростіші веб-сайти,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сайтів-візиток існує конкуренція, лідирують же сайти-візитки, що створюються в професійних студіях або агентствах. Чому?</w:t>
      </w:r>
      <w:ins w:id="12" w:author="Михайло Дрогомирецький" w:date="2015-05-14T21:41:00Z">
        <w:r w:rsidR="00075A2E" w:rsidRPr="00E22B22">
          <w:rPr>
            <w:szCs w:val="28"/>
          </w:rPr>
          <w:t xml:space="preserve"> </w:t>
        </w:r>
      </w:ins>
      <w:r w:rsidRPr="00E22B22">
        <w:rPr>
          <w:szCs w:val="28"/>
        </w:rPr>
        <w:t>Як і в будь-якому іншому справі, в веб-дизайні діють певні стандарти та вимоги, яким повинен відповідати будь-який сайт. Ці стандарти допоможуть дотримати професійні веб-розробники.</w:t>
      </w:r>
    </w:p>
    <w:p w:rsidR="00FF30C9" w:rsidRPr="00E22B22" w:rsidRDefault="00FF30C9" w:rsidP="00BE7F00">
      <w:pPr>
        <w:rPr>
          <w:szCs w:val="28"/>
        </w:rPr>
      </w:pPr>
      <w:r w:rsidRPr="00E22B22">
        <w:rPr>
          <w:szCs w:val="28"/>
        </w:rPr>
        <w:tab/>
        <w:t>Ціни на послуги зі створення сайту-візитки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використовують  у своїх цілях персональні сайти для представлення своїх робіт.</w:t>
      </w:r>
    </w:p>
    <w:p w:rsidR="00FF30C9" w:rsidRPr="00E22B22" w:rsidRDefault="00FF30C9" w:rsidP="00BE7F00">
      <w:pPr>
        <w:rPr>
          <w:szCs w:val="28"/>
        </w:rPr>
      </w:pPr>
      <w:r w:rsidRPr="00E22B22">
        <w:rPr>
          <w:szCs w:val="28"/>
        </w:rPr>
        <w:tab/>
        <w:t>У чому переваги сайту-візитки? Головна перевага такого ресурсу - невисока ціна, невеликий обсяг робіт і простота підтримки. Сайт-візитка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сайт-візитка обійдеться його власнику лише в ціну розробки та оплату хостингу раз на місяць.</w:t>
      </w:r>
    </w:p>
    <w:p w:rsidR="00FF30C9" w:rsidRPr="00E22B22" w:rsidRDefault="00FF30C9" w:rsidP="00BE7F00">
      <w:pPr>
        <w:rPr>
          <w:szCs w:val="28"/>
        </w:rPr>
      </w:pPr>
      <w:r w:rsidRPr="00E22B22">
        <w:rPr>
          <w:szCs w:val="28"/>
        </w:rPr>
        <w:tab/>
        <w:t>Тим не менш, сайт-візитка підходить для просування маленького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Сайт-візитка не може витримувати конкуренцію з більш потужними сайтами і у випадку пошукового трафіку. Причина тому - занадто невелику кількість сторінок, які можуть бути проіндексовані пошуковими роботами, невеликий обсяг даних і відсутність деяких маркетингових інструментів.</w:t>
      </w:r>
    </w:p>
    <w:p w:rsidR="000C24B3" w:rsidRPr="00E22B22" w:rsidRDefault="00FF30C9" w:rsidP="00BE7F00">
      <w:pPr>
        <w:rPr>
          <w:szCs w:val="28"/>
        </w:rPr>
      </w:pPr>
      <w:r w:rsidRPr="00E22B22">
        <w:rPr>
          <w:szCs w:val="28"/>
        </w:rPr>
        <w:lastRenderedPageBreak/>
        <w:tab/>
        <w:t xml:space="preserve">Як правило, сайти-візитки мають дуже мало функцій і складаються всього з 3-4 (іноді 5-7) сторінок, тому-то і він так недорого коштує. Тим не менш, деякі базові модулі в ньому використовують. </w:t>
      </w:r>
    </w:p>
    <w:p w:rsidR="00FF30C9" w:rsidRPr="00E22B22" w:rsidRDefault="000C24B3" w:rsidP="00BE7F00">
      <w:pPr>
        <w:rPr>
          <w:szCs w:val="28"/>
        </w:rPr>
      </w:pPr>
      <w:r w:rsidRPr="00E22B22">
        <w:rPr>
          <w:szCs w:val="28"/>
        </w:rPr>
        <w:tab/>
      </w:r>
      <w:r w:rsidR="00FF30C9" w:rsidRPr="00E22B22">
        <w:rPr>
          <w:szCs w:val="28"/>
        </w:rPr>
        <w:t>Наприклад</w:t>
      </w:r>
      <w:r w:rsidRPr="00E22B22">
        <w:rPr>
          <w:szCs w:val="28"/>
        </w:rPr>
        <w:t>:</w:t>
      </w:r>
    </w:p>
    <w:p w:rsidR="00FF30C9" w:rsidRPr="00E22B22" w:rsidRDefault="00FF30C9" w:rsidP="00E72EC3">
      <w:pPr>
        <w:pStyle w:val="afa"/>
        <w:numPr>
          <w:ilvl w:val="0"/>
          <w:numId w:val="13"/>
        </w:numPr>
        <w:rPr>
          <w:szCs w:val="28"/>
        </w:rPr>
      </w:pPr>
      <w:r w:rsidRPr="00E22B22">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 Додавання новин стане просто і легко.</w:t>
      </w:r>
    </w:p>
    <w:p w:rsidR="00FF30C9" w:rsidRPr="00E22B22" w:rsidRDefault="00FF30C9" w:rsidP="00E72EC3">
      <w:pPr>
        <w:pStyle w:val="afa"/>
        <w:numPr>
          <w:ilvl w:val="0"/>
          <w:numId w:val="13"/>
        </w:numPr>
        <w:rPr>
          <w:szCs w:val="28"/>
        </w:rPr>
      </w:pPr>
      <w:r w:rsidRPr="00E22B22">
        <w:rPr>
          <w:szCs w:val="28"/>
        </w:rPr>
        <w:t>Модуль зворотного зв'язку. Такий модуль потрібний, щоб мати зв'язок між власником сайту та клієнтами.</w:t>
      </w:r>
    </w:p>
    <w:p w:rsidR="00FF30C9" w:rsidRPr="00E22B22" w:rsidRDefault="00FF30C9" w:rsidP="00E72EC3">
      <w:pPr>
        <w:pStyle w:val="afa"/>
        <w:numPr>
          <w:ilvl w:val="0"/>
          <w:numId w:val="13"/>
        </w:numPr>
        <w:rPr>
          <w:szCs w:val="28"/>
        </w:rPr>
      </w:pPr>
      <w:r w:rsidRPr="00E22B22">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E22B22" w:rsidRDefault="00721157" w:rsidP="00BE7F00">
      <w:pPr>
        <w:rPr>
          <w:szCs w:val="28"/>
        </w:rPr>
      </w:pPr>
      <w:r w:rsidRPr="00E22B22">
        <w:rPr>
          <w:szCs w:val="28"/>
        </w:rPr>
        <w:tab/>
      </w:r>
      <w:r w:rsidR="00FF30C9" w:rsidRPr="00E22B22">
        <w:rPr>
          <w:szCs w:val="28"/>
        </w:rPr>
        <w:t>Для прикладу проведемо аналіз приватного сайту фотографа Наталі Каблюк</w:t>
      </w:r>
      <w:r w:rsidR="000A1507" w:rsidRPr="00E22B22">
        <w:rPr>
          <w:szCs w:val="28"/>
        </w:rPr>
        <w:t xml:space="preserve"> [10]</w:t>
      </w:r>
      <w:r w:rsidR="00FF30C9" w:rsidRPr="00E22B22">
        <w:rPr>
          <w:szCs w:val="28"/>
        </w:rPr>
        <w:t>, який виступає в ролі візитки для представлення її робіт та зв’язку з нею.</w:t>
      </w:r>
      <w:r w:rsidRPr="00E22B22">
        <w:rPr>
          <w:szCs w:val="28"/>
        </w:rPr>
        <w:t xml:space="preserve"> Для цього необхідно в адресному рядку набрати адресу цього сайту, який знаходиться </w:t>
      </w:r>
      <w:r w:rsidR="00105AC3" w:rsidRPr="00E22B22">
        <w:rPr>
          <w:szCs w:val="28"/>
        </w:rPr>
        <w:t>заадресую</w:t>
      </w:r>
      <w:r w:rsidRPr="00E22B22">
        <w:rPr>
          <w:szCs w:val="28"/>
        </w:rPr>
        <w:t xml:space="preserve"> </w:t>
      </w:r>
      <w:hyperlink r:id="rId13" w:history="1">
        <w:r w:rsidRPr="00E22B22">
          <w:rPr>
            <w:rStyle w:val="af0"/>
            <w:color w:val="auto"/>
            <w:szCs w:val="28"/>
            <w:u w:val="none"/>
          </w:rPr>
          <w:t>http://nataliakabliuk.com/</w:t>
        </w:r>
      </w:hyperlink>
      <w:r w:rsidRPr="00E22B22">
        <w:rPr>
          <w:szCs w:val="28"/>
        </w:rPr>
        <w:t>. Після чого ми потрапимо на головну сторінку рисунок 1.</w:t>
      </w:r>
      <w:r w:rsidR="00A826C6" w:rsidRPr="00E22B22">
        <w:rPr>
          <w:szCs w:val="28"/>
        </w:rPr>
        <w:t>5</w:t>
      </w:r>
      <w:r w:rsidRPr="00E22B22">
        <w:rPr>
          <w:szCs w:val="28"/>
        </w:rPr>
        <w:t>.</w:t>
      </w:r>
    </w:p>
    <w:p w:rsidR="00721157" w:rsidRPr="00E22B22" w:rsidRDefault="00721157" w:rsidP="00BE7F00">
      <w:pPr>
        <w:rPr>
          <w:szCs w:val="28"/>
        </w:rPr>
      </w:pPr>
    </w:p>
    <w:p w:rsidR="00721157" w:rsidRPr="00E22B22" w:rsidRDefault="00FC50F3" w:rsidP="00BE7F00">
      <w:pPr>
        <w:jc w:val="center"/>
        <w:rPr>
          <w:szCs w:val="28"/>
        </w:rPr>
      </w:pPr>
      <w:r w:rsidRPr="00E22B22">
        <w:rPr>
          <w:noProof/>
          <w:szCs w:val="28"/>
          <w:lang w:eastAsia="uk-UA" w:bidi="ar-SA"/>
        </w:rPr>
        <w:drawing>
          <wp:inline distT="0" distB="0" distL="0" distR="0" wp14:anchorId="0E4FD072" wp14:editId="26FC6E9F">
            <wp:extent cx="3894287" cy="2386821"/>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a:srcRect l="12595" t="14958" r="15099" b="6094"/>
                    <a:stretch>
                      <a:fillRect/>
                    </a:stretch>
                  </pic:blipFill>
                  <pic:spPr bwMode="auto">
                    <a:xfrm>
                      <a:off x="0" y="0"/>
                      <a:ext cx="3903881" cy="2392701"/>
                    </a:xfrm>
                    <a:prstGeom prst="rect">
                      <a:avLst/>
                    </a:prstGeom>
                    <a:noFill/>
                    <a:ln w="9525">
                      <a:noFill/>
                      <a:miter lim="800000"/>
                      <a:headEnd/>
                      <a:tailEnd/>
                    </a:ln>
                  </pic:spPr>
                </pic:pic>
              </a:graphicData>
            </a:graphic>
          </wp:inline>
        </w:drawing>
      </w:r>
    </w:p>
    <w:p w:rsidR="002E7C3D" w:rsidRPr="00E22B22" w:rsidRDefault="00721157" w:rsidP="00BE7F00">
      <w:pPr>
        <w:jc w:val="center"/>
        <w:rPr>
          <w:szCs w:val="28"/>
        </w:rPr>
      </w:pPr>
      <w:r w:rsidRPr="00E22B22">
        <w:rPr>
          <w:szCs w:val="28"/>
        </w:rPr>
        <w:t>Рисунок 1.</w:t>
      </w:r>
      <w:r w:rsidR="00A826C6" w:rsidRPr="00E22B22">
        <w:rPr>
          <w:szCs w:val="28"/>
        </w:rPr>
        <w:t>5</w:t>
      </w:r>
      <w:r w:rsidR="0057319C" w:rsidRPr="00E22B22">
        <w:rPr>
          <w:szCs w:val="28"/>
        </w:rPr>
        <w:t xml:space="preserve"> -</w:t>
      </w:r>
      <w:r w:rsidRPr="00E22B22">
        <w:rPr>
          <w:szCs w:val="28"/>
        </w:rPr>
        <w:t xml:space="preserve"> Головна сторінка сайту-візитки Наталі Каблюк</w:t>
      </w:r>
    </w:p>
    <w:p w:rsidR="002E7C3D" w:rsidRPr="00E22B22" w:rsidRDefault="002E7C3D" w:rsidP="00BE7F00">
      <w:pPr>
        <w:rPr>
          <w:szCs w:val="28"/>
        </w:rPr>
      </w:pPr>
    </w:p>
    <w:p w:rsidR="00FF30C9" w:rsidRPr="00E22B22" w:rsidRDefault="00721157" w:rsidP="00BE7F00">
      <w:pPr>
        <w:rPr>
          <w:szCs w:val="28"/>
        </w:rPr>
      </w:pPr>
      <w:r w:rsidRPr="00E22B22">
        <w:rPr>
          <w:szCs w:val="28"/>
        </w:rPr>
        <w:tab/>
      </w:r>
      <w:r w:rsidR="002E7C3D" w:rsidRPr="00E22B22">
        <w:rPr>
          <w:szCs w:val="28"/>
        </w:rPr>
        <w:t>Що стосується загального вигляду сторінки, то відразу можна побачити що на ній представлені фотографії зроблені Наталею. Загальний вигляд сторін</w:t>
      </w:r>
      <w:r w:rsidR="002E7C3D" w:rsidRPr="00E22B22">
        <w:rPr>
          <w:szCs w:val="28"/>
        </w:rPr>
        <w:lastRenderedPageBreak/>
        <w:t>ки зроблений продумано: є можливість переглянути роботи, ознайомитися з цінами на послуги. Почитати персональний блог та дізнатися контакти, за якими можна зв’язатися з фотографом.</w:t>
      </w:r>
      <w:r w:rsidR="00920C28" w:rsidRPr="00E22B22">
        <w:rPr>
          <w:szCs w:val="28"/>
        </w:rPr>
        <w:t xml:space="preserve"> До недоліків можна віднести те що на цій сторінці не має можливості переглядати фотографії як фото галереє, а приходиться промотувати сайт за допомогою рядка прокрутки рисунок 1.</w:t>
      </w:r>
      <w:r w:rsidR="00A826C6" w:rsidRPr="00E22B22">
        <w:rPr>
          <w:szCs w:val="28"/>
        </w:rPr>
        <w:t>6</w:t>
      </w:r>
      <w:r w:rsidR="00920C28" w:rsidRPr="00E22B22">
        <w:rPr>
          <w:szCs w:val="28"/>
        </w:rPr>
        <w:t xml:space="preserve">. </w:t>
      </w:r>
    </w:p>
    <w:p w:rsidR="00920C28" w:rsidRPr="00E22B22" w:rsidRDefault="00920C28" w:rsidP="00BE7F00">
      <w:pPr>
        <w:rPr>
          <w:szCs w:val="28"/>
        </w:rPr>
      </w:pPr>
    </w:p>
    <w:p w:rsidR="00920C28" w:rsidRPr="00E22B22" w:rsidRDefault="00920C28" w:rsidP="00BE7F00">
      <w:pPr>
        <w:jc w:val="center"/>
        <w:rPr>
          <w:szCs w:val="28"/>
        </w:rPr>
      </w:pPr>
      <w:r w:rsidRPr="00E22B22">
        <w:rPr>
          <w:noProof/>
          <w:szCs w:val="28"/>
          <w:lang w:eastAsia="uk-UA" w:bidi="ar-SA"/>
        </w:rPr>
        <w:drawing>
          <wp:inline distT="0" distB="0" distL="0" distR="0" wp14:anchorId="3D2C8EFF" wp14:editId="7176A02E">
            <wp:extent cx="3171825" cy="2009775"/>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
                    <a:srcRect t="14958" r="48226" b="26593"/>
                    <a:stretch>
                      <a:fillRect/>
                    </a:stretch>
                  </pic:blipFill>
                  <pic:spPr bwMode="auto">
                    <a:xfrm>
                      <a:off x="0" y="0"/>
                      <a:ext cx="3171825" cy="2009775"/>
                    </a:xfrm>
                    <a:prstGeom prst="rect">
                      <a:avLst/>
                    </a:prstGeom>
                    <a:noFill/>
                    <a:ln w="9525">
                      <a:noFill/>
                      <a:miter lim="800000"/>
                      <a:headEnd/>
                      <a:tailEnd/>
                    </a:ln>
                  </pic:spPr>
                </pic:pic>
              </a:graphicData>
            </a:graphic>
          </wp:inline>
        </w:drawing>
      </w:r>
    </w:p>
    <w:p w:rsidR="00920C28" w:rsidRPr="00E22B22" w:rsidRDefault="00920C28" w:rsidP="00BE7F00">
      <w:pPr>
        <w:jc w:val="center"/>
        <w:rPr>
          <w:szCs w:val="28"/>
        </w:rPr>
      </w:pPr>
      <w:r w:rsidRPr="00E22B22">
        <w:rPr>
          <w:szCs w:val="28"/>
        </w:rPr>
        <w:t>Рисунок 1.</w:t>
      </w:r>
      <w:r w:rsidR="00A826C6" w:rsidRPr="00E22B22">
        <w:rPr>
          <w:szCs w:val="28"/>
        </w:rPr>
        <w:t>6</w:t>
      </w:r>
      <w:r w:rsidR="009F3FDB" w:rsidRPr="00E22B22">
        <w:rPr>
          <w:szCs w:val="28"/>
        </w:rPr>
        <w:t xml:space="preserve"> - </w:t>
      </w:r>
      <w:r w:rsidRPr="00E22B22">
        <w:rPr>
          <w:szCs w:val="28"/>
        </w:rPr>
        <w:t>Перегляд галереї фотографії з допомогою рядка прокрутки</w:t>
      </w:r>
    </w:p>
    <w:p w:rsidR="00D6297F" w:rsidRPr="00E22B22" w:rsidRDefault="00D6297F" w:rsidP="00BE7F00">
      <w:pPr>
        <w:jc w:val="center"/>
        <w:rPr>
          <w:szCs w:val="28"/>
        </w:rPr>
      </w:pPr>
    </w:p>
    <w:p w:rsidR="00D6297F" w:rsidRPr="00E22B22" w:rsidRDefault="00D6297F" w:rsidP="00BE7F00">
      <w:pPr>
        <w:rPr>
          <w:szCs w:val="28"/>
        </w:rPr>
      </w:pPr>
      <w:r w:rsidRPr="00E22B22">
        <w:rPr>
          <w:szCs w:val="28"/>
        </w:rPr>
        <w:tab/>
        <w:t>Також на даному веб ресурсі відсутня можливість зворотного зв’язку міх власницею та відвідувачами сайту. Це можна побачити на рисунку 1.</w:t>
      </w:r>
      <w:r w:rsidR="00A826C6" w:rsidRPr="00E22B22">
        <w:rPr>
          <w:szCs w:val="28"/>
        </w:rPr>
        <w:t>7</w:t>
      </w:r>
      <w:r w:rsidRPr="00E22B22">
        <w:rPr>
          <w:szCs w:val="28"/>
        </w:rPr>
        <w:t xml:space="preserve"> на якому представлений лише список контактів. </w:t>
      </w:r>
    </w:p>
    <w:p w:rsidR="00920C28" w:rsidRPr="00E22B22" w:rsidRDefault="00920C28" w:rsidP="00BE7F00">
      <w:pPr>
        <w:jc w:val="center"/>
        <w:rPr>
          <w:szCs w:val="28"/>
        </w:rPr>
      </w:pPr>
    </w:p>
    <w:p w:rsidR="00D6297F" w:rsidRPr="00E22B22" w:rsidRDefault="00D6297F" w:rsidP="00BE7F00">
      <w:pPr>
        <w:jc w:val="center"/>
        <w:rPr>
          <w:szCs w:val="28"/>
        </w:rPr>
      </w:pPr>
      <w:r w:rsidRPr="00E22B22">
        <w:rPr>
          <w:noProof/>
          <w:szCs w:val="28"/>
          <w:lang w:eastAsia="uk-UA" w:bidi="ar-SA"/>
        </w:rPr>
        <w:drawing>
          <wp:inline distT="0" distB="0" distL="0" distR="0" wp14:anchorId="6EEBF2DA" wp14:editId="6CD095FF">
            <wp:extent cx="3510951" cy="21476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
                    <a:srcRect l="11664" t="14127" r="13841" b="4709"/>
                    <a:stretch>
                      <a:fillRect/>
                    </a:stretch>
                  </pic:blipFill>
                  <pic:spPr bwMode="auto">
                    <a:xfrm>
                      <a:off x="0" y="0"/>
                      <a:ext cx="3517638" cy="2151707"/>
                    </a:xfrm>
                    <a:prstGeom prst="rect">
                      <a:avLst/>
                    </a:prstGeom>
                    <a:noFill/>
                    <a:ln w="9525">
                      <a:noFill/>
                      <a:miter lim="800000"/>
                      <a:headEnd/>
                      <a:tailEnd/>
                    </a:ln>
                  </pic:spPr>
                </pic:pic>
              </a:graphicData>
            </a:graphic>
          </wp:inline>
        </w:drawing>
      </w:r>
    </w:p>
    <w:p w:rsidR="00D6297F" w:rsidRPr="00E22B22" w:rsidRDefault="00D6297F" w:rsidP="00BE7F00">
      <w:pPr>
        <w:jc w:val="center"/>
        <w:rPr>
          <w:szCs w:val="28"/>
        </w:rPr>
      </w:pPr>
      <w:r w:rsidRPr="00E22B22">
        <w:rPr>
          <w:szCs w:val="28"/>
        </w:rPr>
        <w:t>Рисунок 1.</w:t>
      </w:r>
      <w:r w:rsidR="00A826C6" w:rsidRPr="00E22B22">
        <w:rPr>
          <w:szCs w:val="28"/>
        </w:rPr>
        <w:t>7</w:t>
      </w:r>
      <w:r w:rsidR="009F3FDB" w:rsidRPr="00E22B22">
        <w:rPr>
          <w:szCs w:val="28"/>
        </w:rPr>
        <w:t xml:space="preserve"> -</w:t>
      </w:r>
      <w:r w:rsidRPr="00E22B22">
        <w:rPr>
          <w:szCs w:val="28"/>
        </w:rPr>
        <w:t xml:space="preserve"> Сторінка контактів</w:t>
      </w:r>
    </w:p>
    <w:p w:rsidR="00D6297F" w:rsidRPr="00E22B22" w:rsidRDefault="00D6297F" w:rsidP="00BE7F00">
      <w:pPr>
        <w:jc w:val="center"/>
        <w:rPr>
          <w:szCs w:val="28"/>
        </w:rPr>
      </w:pPr>
    </w:p>
    <w:p w:rsidR="00FF30C9" w:rsidRPr="00E22B22" w:rsidRDefault="00FA7E31" w:rsidP="00BE7F00">
      <w:pPr>
        <w:rPr>
          <w:szCs w:val="28"/>
        </w:rPr>
      </w:pPr>
      <w:r w:rsidRPr="00E22B22">
        <w:rPr>
          <w:szCs w:val="28"/>
        </w:rPr>
        <w:tab/>
        <w:t>Отже, переваг</w:t>
      </w:r>
      <w:r w:rsidR="0043569F" w:rsidRPr="00E22B22">
        <w:rPr>
          <w:szCs w:val="28"/>
        </w:rPr>
        <w:t xml:space="preserve"> </w:t>
      </w:r>
      <w:r w:rsidRPr="00E22B22">
        <w:rPr>
          <w:szCs w:val="28"/>
        </w:rPr>
        <w:t>персональних сайтів над комплексними немає, так як кожен персональний сайт візитка, не має всіх необхідн</w:t>
      </w:r>
      <w:r w:rsidR="0043569F" w:rsidRPr="00E22B22">
        <w:rPr>
          <w:szCs w:val="28"/>
        </w:rPr>
        <w:t>и</w:t>
      </w:r>
      <w:r w:rsidRPr="00E22B22">
        <w:rPr>
          <w:szCs w:val="28"/>
        </w:rPr>
        <w:t xml:space="preserve">х функцій  </w:t>
      </w:r>
      <w:r w:rsidR="0043569F" w:rsidRPr="00E22B22">
        <w:rPr>
          <w:szCs w:val="28"/>
        </w:rPr>
        <w:t>для представ</w:t>
      </w:r>
      <w:r w:rsidR="0043569F" w:rsidRPr="00E22B22">
        <w:rPr>
          <w:szCs w:val="28"/>
        </w:rPr>
        <w:lastRenderedPageBreak/>
        <w:t>лення фото робіт та зв’язку відвідувачів з фотографами. Також пошук 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сайтів-візиток.</w:t>
      </w:r>
    </w:p>
    <w:p w:rsidR="0039251D" w:rsidRPr="00E22B22" w:rsidRDefault="0039251D" w:rsidP="00E22B22">
      <w:pPr>
        <w:rPr>
          <w:szCs w:val="28"/>
        </w:rPr>
      </w:pPr>
    </w:p>
    <w:p w:rsidR="00781C72" w:rsidRPr="00E22B22" w:rsidRDefault="0039251D" w:rsidP="00E22B22">
      <w:pPr>
        <w:pStyle w:val="2"/>
        <w:spacing w:before="0"/>
      </w:pPr>
      <w:bookmarkStart w:id="13" w:name="_Toc419839589"/>
      <w:r w:rsidRPr="00E22B22">
        <w:t>1.4 Аналіз спеціалізованих інтернет спільнот</w:t>
      </w:r>
      <w:bookmarkEnd w:id="13"/>
    </w:p>
    <w:p w:rsidR="00781C72" w:rsidRPr="00E22B22" w:rsidRDefault="00781C72" w:rsidP="00E22B22">
      <w:pPr>
        <w:rPr>
          <w:szCs w:val="28"/>
        </w:rPr>
      </w:pPr>
    </w:p>
    <w:p w:rsidR="0027034E" w:rsidRPr="00E22B22" w:rsidRDefault="00781C72" w:rsidP="00781C72">
      <w:pPr>
        <w:ind w:firstLine="720"/>
        <w:rPr>
          <w:szCs w:val="28"/>
        </w:rPr>
      </w:pPr>
      <w:r w:rsidRPr="00E22B22">
        <w:rPr>
          <w:szCs w:val="28"/>
        </w:rPr>
        <w:t>Фотографія сьогодні набуває все більш</w:t>
      </w:r>
      <w:r w:rsidR="0027034E" w:rsidRPr="00E22B22">
        <w:rPr>
          <w:szCs w:val="28"/>
        </w:rPr>
        <w:t>ого</w:t>
      </w:r>
      <w:r w:rsidRPr="00E22B22">
        <w:rPr>
          <w:szCs w:val="28"/>
        </w:rPr>
        <w:t xml:space="preserve"> інтерес</w:t>
      </w:r>
      <w:r w:rsidR="0027034E" w:rsidRPr="00E22B22">
        <w:rPr>
          <w:szCs w:val="28"/>
        </w:rPr>
        <w:t>у</w:t>
      </w:r>
      <w:r w:rsidRPr="00E22B22">
        <w:rPr>
          <w:szCs w:val="28"/>
        </w:rPr>
        <w:t xml:space="preserve"> в </w:t>
      </w:r>
      <w:r w:rsidR="0027034E" w:rsidRPr="00E22B22">
        <w:rPr>
          <w:szCs w:val="28"/>
        </w:rPr>
        <w:t>Україні</w:t>
      </w:r>
      <w:r w:rsidRPr="00E22B22">
        <w:rPr>
          <w:szCs w:val="28"/>
        </w:rPr>
        <w:t>,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Де ж придбати подібні знання? В даний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E22B22" w:rsidRDefault="00781C72" w:rsidP="00781C72">
      <w:pPr>
        <w:ind w:firstLine="720"/>
        <w:rPr>
          <w:szCs w:val="28"/>
        </w:rPr>
      </w:pPr>
      <w:r w:rsidRPr="00E22B22">
        <w:rPr>
          <w:szCs w:val="28"/>
        </w:rPr>
        <w:t>Метою відкриття Інтернет-спільнот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E22B22" w:rsidRDefault="00781C72" w:rsidP="00781C72">
      <w:pPr>
        <w:ind w:firstLine="720"/>
        <w:rPr>
          <w:szCs w:val="28"/>
        </w:rPr>
      </w:pPr>
      <w:r w:rsidRPr="00E22B22">
        <w:rPr>
          <w:szCs w:val="28"/>
        </w:rPr>
        <w:t>Інтернет-спільнота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E22B22" w:rsidRDefault="00781C72" w:rsidP="00781C72">
      <w:pPr>
        <w:ind w:firstLine="720"/>
        <w:rPr>
          <w:szCs w:val="28"/>
        </w:rPr>
      </w:pPr>
      <w:r w:rsidRPr="00E22B22">
        <w:rPr>
          <w:szCs w:val="28"/>
        </w:rPr>
        <w:t>Брати участь або не брати участь у спільнотах фотографів - справа суто індивідуальна. Зрештою, кожен фотограф повинен бути індивідуальністю зі своїм власним сприйняттям навколишнього світу, і в цьому він цілком самодостатній. Інтернет-спільноти фотографів зазвичай організовуються за територіа</w:t>
      </w:r>
      <w:r w:rsidRPr="00E22B22">
        <w:rPr>
          <w:szCs w:val="28"/>
        </w:rPr>
        <w:lastRenderedPageBreak/>
        <w:t>льним принципом (фотографи, які проживають в одному місті чи регіоні), за жанром творчості (наприклад, весільні фотографи) або ж з яких-небудь подібним поглядам на фотомистецтво.</w:t>
      </w:r>
    </w:p>
    <w:p w:rsidR="00C605DB" w:rsidRPr="00E22B22" w:rsidRDefault="00781C72" w:rsidP="00781C72">
      <w:pPr>
        <w:ind w:firstLine="720"/>
        <w:rPr>
          <w:szCs w:val="28"/>
        </w:rPr>
      </w:pPr>
      <w:r w:rsidRPr="00E22B22">
        <w:rPr>
          <w:szCs w:val="28"/>
        </w:rPr>
        <w:t>В цілому, Інтернет-спільнота являє собою своєрідну соціальну мережу, яка об'єднує професійних фотографів, а також всіх тих, кому цікава фотографія.</w:t>
      </w:r>
    </w:p>
    <w:p w:rsidR="003D4FC1" w:rsidRPr="00E22B22" w:rsidRDefault="00781C72" w:rsidP="00781C72">
      <w:pPr>
        <w:ind w:firstLine="720"/>
        <w:rPr>
          <w:szCs w:val="28"/>
        </w:rPr>
      </w:pPr>
      <w:r w:rsidRPr="00E22B22">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E22B22" w:rsidRDefault="00781C72" w:rsidP="00781C72">
      <w:pPr>
        <w:ind w:firstLine="720"/>
        <w:rPr>
          <w:szCs w:val="28"/>
        </w:rPr>
      </w:pPr>
      <w:r w:rsidRPr="00E22B22">
        <w:rPr>
          <w:szCs w:val="28"/>
        </w:rPr>
        <w:t>Ставши учасником Інтернет-спільноти, Ви отримуєте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форумі Ви можете поспілкуватися зі своїми колегами по ремеслу на будь-яку цікаву для Вас тему, обговорити сучасні тенденції, події та технічні новинки в світі фотографії.</w:t>
      </w:r>
    </w:p>
    <w:p w:rsidR="003D4FC1" w:rsidRPr="00E22B22" w:rsidRDefault="00781C72" w:rsidP="00781C72">
      <w:pPr>
        <w:ind w:firstLine="720"/>
        <w:rPr>
          <w:szCs w:val="28"/>
        </w:rPr>
      </w:pPr>
      <w:r w:rsidRPr="00E22B22">
        <w:rPr>
          <w:szCs w:val="28"/>
        </w:rPr>
        <w:t>Товариства фотографів дозволяють через спеціалізовані сайти на просторах Інтернету ділитися досвідом і знаннями один з одним, тим самим сприяючи підвищенню свого рівня майстерності. Ви можете подивитися, як працює в тому чи іншому жанрі професійні майстри. Це своєрідний майстер-клас без особистого спілкування. Знайомство з роботами професійним фотографів та обмін досвідом допомагає початківцям любителям фотографії виробляти нові ідеї, формувати власний художній смак і постійно вдосконалюватися.</w:t>
      </w:r>
    </w:p>
    <w:p w:rsidR="00BB4F92" w:rsidRPr="00E22B22" w:rsidRDefault="00781C72" w:rsidP="00781C72">
      <w:pPr>
        <w:ind w:firstLine="720"/>
        <w:rPr>
          <w:szCs w:val="28"/>
        </w:rPr>
      </w:pPr>
      <w:r w:rsidRPr="00E22B22">
        <w:rPr>
          <w:szCs w:val="28"/>
        </w:rPr>
        <w:t>Інтернет-спільноти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781C72" w:rsidRPr="00E22B22" w:rsidRDefault="00781C72" w:rsidP="00781C72">
      <w:pPr>
        <w:ind w:firstLine="720"/>
        <w:rPr>
          <w:szCs w:val="28"/>
        </w:rPr>
      </w:pPr>
      <w:r w:rsidRPr="00E22B22">
        <w:rPr>
          <w:szCs w:val="28"/>
        </w:rPr>
        <w:t xml:space="preserve">Створюючи співтовариство фотографів на </w:t>
      </w:r>
      <w:r w:rsidR="00BB4F92" w:rsidRPr="00E22B22">
        <w:rPr>
          <w:szCs w:val="28"/>
        </w:rPr>
        <w:t xml:space="preserve">розроблюваному </w:t>
      </w:r>
      <w:r w:rsidRPr="00E22B22">
        <w:rPr>
          <w:szCs w:val="28"/>
        </w:rPr>
        <w:t xml:space="preserve">сайті, </w:t>
      </w:r>
      <w:r w:rsidR="00BB4F92" w:rsidRPr="00E22B22">
        <w:rPr>
          <w:szCs w:val="28"/>
        </w:rPr>
        <w:t>я хотів</w:t>
      </w:r>
      <w:r w:rsidRPr="00E22B22">
        <w:rPr>
          <w:szCs w:val="28"/>
        </w:rPr>
        <w:t xml:space="preserve"> об'єднати всі ті переваги, що дають фотографам Інтернет - співтовариства. </w:t>
      </w:r>
      <w:r w:rsidR="00BB4F92" w:rsidRPr="00E22B22">
        <w:rPr>
          <w:szCs w:val="28"/>
        </w:rPr>
        <w:t>Я</w:t>
      </w:r>
      <w:r w:rsidRPr="00E22B22">
        <w:rPr>
          <w:szCs w:val="28"/>
        </w:rPr>
        <w:t xml:space="preserve"> передбачи</w:t>
      </w:r>
      <w:r w:rsidR="00BB4F92" w:rsidRPr="00E22B22">
        <w:rPr>
          <w:szCs w:val="28"/>
        </w:rPr>
        <w:t>в</w:t>
      </w:r>
      <w:r w:rsidRPr="00E22B22">
        <w:rPr>
          <w:szCs w:val="28"/>
        </w:rPr>
        <w:t xml:space="preserve"> все. Або майже все. </w:t>
      </w:r>
    </w:p>
    <w:p w:rsidR="00781C72" w:rsidRPr="00E22B22" w:rsidRDefault="00781C72" w:rsidP="00781C72">
      <w:pPr>
        <w:rPr>
          <w:szCs w:val="28"/>
        </w:rPr>
      </w:pPr>
      <w:r w:rsidRPr="00E22B22">
        <w:rPr>
          <w:szCs w:val="28"/>
        </w:rPr>
        <w:br w:type="page"/>
      </w:r>
    </w:p>
    <w:p w:rsidR="00927FD2" w:rsidRPr="00E22B22" w:rsidRDefault="00BD0438" w:rsidP="00E22B22">
      <w:pPr>
        <w:pStyle w:val="1"/>
        <w:rPr>
          <w:szCs w:val="28"/>
        </w:rPr>
      </w:pPr>
      <w:bookmarkStart w:id="14" w:name="_Toc419309660"/>
      <w:bookmarkStart w:id="15" w:name="_Toc419839590"/>
      <w:r w:rsidRPr="00E22B22">
        <w:rPr>
          <w:szCs w:val="28"/>
        </w:rPr>
        <w:lastRenderedPageBreak/>
        <w:t xml:space="preserve">2 </w:t>
      </w:r>
      <w:r w:rsidR="00927FD2" w:rsidRPr="00E22B22">
        <w:rPr>
          <w:szCs w:val="28"/>
        </w:rPr>
        <w:t>ОГЛЯД  ІНСТРУМЕНТІВ ТА ЗАСОБІВ WEB РОЗРОБКИ</w:t>
      </w:r>
      <w:bookmarkEnd w:id="14"/>
      <w:bookmarkEnd w:id="15"/>
      <w:r w:rsidR="00927FD2" w:rsidRPr="00E22B22">
        <w:rPr>
          <w:szCs w:val="28"/>
        </w:rPr>
        <w:t xml:space="preserve">  </w:t>
      </w:r>
    </w:p>
    <w:p w:rsidR="00E615BB" w:rsidRPr="00E22B22" w:rsidRDefault="00E615BB" w:rsidP="00E22B22">
      <w:pPr>
        <w:ind w:firstLine="709"/>
        <w:rPr>
          <w:szCs w:val="28"/>
        </w:rPr>
      </w:pPr>
    </w:p>
    <w:p w:rsidR="00207F2B" w:rsidRPr="00E22B22" w:rsidRDefault="00927FD2" w:rsidP="00E22B22">
      <w:pPr>
        <w:pStyle w:val="2"/>
        <w:spacing w:before="0"/>
      </w:pPr>
      <w:bookmarkStart w:id="16" w:name="_Toc419839591"/>
      <w:r w:rsidRPr="00E22B22">
        <w:t>2.1 Базові відомості про Internet та WEB</w:t>
      </w:r>
      <w:bookmarkEnd w:id="16"/>
    </w:p>
    <w:p w:rsidR="00E615BB" w:rsidRPr="00E22B22" w:rsidRDefault="00E615BB" w:rsidP="00E22B22">
      <w:pPr>
        <w:rPr>
          <w:szCs w:val="28"/>
        </w:rPr>
      </w:pPr>
    </w:p>
    <w:p w:rsidR="00E615BB" w:rsidRPr="00E22B22" w:rsidRDefault="00E615BB" w:rsidP="00BE7F00">
      <w:pPr>
        <w:rPr>
          <w:szCs w:val="28"/>
        </w:rPr>
      </w:pPr>
      <w:r w:rsidRPr="00E22B22">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 – з допомогою пошти, телефону, телеграфу, радіо телебачення тощо. Відповідно поява комп’ютерів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 - Інтернет.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будь-яку інформацію де завгодно, коли завгодно.</w:t>
      </w:r>
    </w:p>
    <w:p w:rsidR="00E615BB" w:rsidRPr="00E22B22" w:rsidRDefault="008E3799" w:rsidP="00BE7F00">
      <w:pPr>
        <w:rPr>
          <w:szCs w:val="28"/>
        </w:rPr>
      </w:pPr>
      <w:r w:rsidRPr="00E22B22">
        <w:rPr>
          <w:szCs w:val="28"/>
        </w:rPr>
        <w:tab/>
      </w:r>
      <w:r w:rsidR="00E615BB" w:rsidRPr="00E22B22">
        <w:rPr>
          <w:szCs w:val="28"/>
        </w:rPr>
        <w:t>Інтернет можна розглядати в широкому та вузькому розумінні. Найбільш вузький погляд – Інтернет, це мережа мереж, всесвітня комп'ютерна мережа в вузькому розумінні, але більш ширший погляд – Інтернет це кіберпростір, що народжує кіберкультуру зі своїми думками, своєю мовою, своєю етикою.</w:t>
      </w:r>
    </w:p>
    <w:p w:rsidR="00E615BB" w:rsidRPr="00E22B22" w:rsidRDefault="008E3799" w:rsidP="00BE7F00">
      <w:pPr>
        <w:rPr>
          <w:szCs w:val="28"/>
        </w:rPr>
      </w:pPr>
      <w:r w:rsidRPr="00E22B22">
        <w:rPr>
          <w:szCs w:val="28"/>
        </w:rPr>
        <w:tab/>
      </w:r>
      <w:r w:rsidR="00E615BB" w:rsidRPr="00E22B22">
        <w:rPr>
          <w:szCs w:val="28"/>
        </w:rPr>
        <w:t>Отже Інтернет це мережа мереж, яка містить велике число серверів, таких як WWW</w:t>
      </w:r>
      <w:r w:rsidR="00C51B85" w:rsidRPr="00E22B22">
        <w:rPr>
          <w:szCs w:val="28"/>
        </w:rPr>
        <w:t xml:space="preserve"> [4]</w:t>
      </w:r>
      <w:r w:rsidR="00E615BB" w:rsidRPr="00E22B22">
        <w:rPr>
          <w:szCs w:val="28"/>
        </w:rPr>
        <w:t xml:space="preserve">, електронна пошта, мережні новини USENET, пошукова система </w:t>
      </w:r>
      <w:r w:rsidRPr="00E22B22">
        <w:rPr>
          <w:szCs w:val="28"/>
        </w:rPr>
        <w:t>GOOGLE</w:t>
      </w:r>
      <w:r w:rsidR="00E615BB" w:rsidRPr="00E22B22">
        <w:rPr>
          <w:szCs w:val="28"/>
        </w:rPr>
        <w:t xml:space="preserve">, сервіси: Gopher, FTP, IRC, MUD, MOO, ICQ та інші. Найбільший з цих серверів це WWW – World Wide Web (Всесвітня павутина), який коротко ще називають Web. Web настільки популярний серед людей, що деякі люди, думають, що Web </w:t>
      </w:r>
      <w:r w:rsidR="00044F7E" w:rsidRPr="00E22B22">
        <w:rPr>
          <w:szCs w:val="28"/>
        </w:rPr>
        <w:t>-</w:t>
      </w:r>
      <w:r w:rsidR="00E615BB" w:rsidRPr="00E22B22">
        <w:rPr>
          <w:szCs w:val="28"/>
        </w:rPr>
        <w:t xml:space="preserve"> це і є Internet. Але це невірно, тому що Web </w:t>
      </w:r>
      <w:r w:rsidR="00044F7E" w:rsidRPr="00E22B22">
        <w:rPr>
          <w:szCs w:val="28"/>
        </w:rPr>
        <w:t>-</w:t>
      </w:r>
      <w:r w:rsidR="00E615BB" w:rsidRPr="00E22B22">
        <w:rPr>
          <w:szCs w:val="28"/>
        </w:rPr>
        <w:t xml:space="preserve"> тільки одна з багатьох служб, що використовуються в Internet.</w:t>
      </w:r>
    </w:p>
    <w:p w:rsidR="00E615BB" w:rsidRPr="00E22B22" w:rsidRDefault="008E3799" w:rsidP="00BE7F00">
      <w:pPr>
        <w:rPr>
          <w:szCs w:val="28"/>
        </w:rPr>
      </w:pPr>
      <w:r w:rsidRPr="00E22B22">
        <w:rPr>
          <w:szCs w:val="28"/>
        </w:rPr>
        <w:lastRenderedPageBreak/>
        <w:tab/>
      </w:r>
      <w:r w:rsidR="00E615BB" w:rsidRPr="00E22B22">
        <w:rPr>
          <w:szCs w:val="28"/>
        </w:rPr>
        <w:t xml:space="preserve">Web була винайдена в 1980 році в CERN (європейської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Internet World, він хотів знайти більш зручний і логічний спосіб представлення інформації. У 1989 році Бернерс Лі запропонував глобальне узагальнення цієї ідеї </w:t>
      </w:r>
      <w:r w:rsidR="00044F7E" w:rsidRPr="00E22B22">
        <w:rPr>
          <w:szCs w:val="28"/>
        </w:rPr>
        <w:t>-</w:t>
      </w:r>
      <w:r w:rsidR="00E615BB" w:rsidRPr="00E22B22">
        <w:rPr>
          <w:szCs w:val="28"/>
        </w:rPr>
        <w:t xml:space="preserve"> 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програми-браузери. З тих пір почався бурхливий розвиток Web.</w:t>
      </w:r>
    </w:p>
    <w:p w:rsidR="00E615BB" w:rsidRPr="00E22B22" w:rsidRDefault="008E3799" w:rsidP="00BE7F00">
      <w:pPr>
        <w:rPr>
          <w:szCs w:val="28"/>
        </w:rPr>
      </w:pPr>
      <w:r w:rsidRPr="00E22B22">
        <w:rPr>
          <w:szCs w:val="28"/>
        </w:rPr>
        <w:tab/>
      </w:r>
      <w:r w:rsidR="00E615BB" w:rsidRPr="00E22B22">
        <w:rPr>
          <w:szCs w:val="28"/>
        </w:rPr>
        <w:t xml:space="preserve">Для роботи в Web необхідна спеціальна програма-клієнт, що називається Web-браузером.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 </w:t>
      </w:r>
      <w:r w:rsidR="00044F7E" w:rsidRPr="00E22B22">
        <w:rPr>
          <w:szCs w:val="28"/>
        </w:rPr>
        <w:t>-</w:t>
      </w:r>
      <w:r w:rsidR="00E615BB" w:rsidRPr="00E22B22">
        <w:rPr>
          <w:szCs w:val="28"/>
        </w:rPr>
        <w:t xml:space="preserve"> 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E22B22" w:rsidRDefault="008E3799" w:rsidP="00BE7F00">
      <w:pPr>
        <w:rPr>
          <w:szCs w:val="28"/>
        </w:rPr>
      </w:pPr>
      <w:r w:rsidRPr="00E22B22">
        <w:rPr>
          <w:szCs w:val="28"/>
        </w:rPr>
        <w:tab/>
      </w:r>
      <w:r w:rsidR="00E615BB" w:rsidRPr="00E22B22">
        <w:rPr>
          <w:szCs w:val="28"/>
        </w:rPr>
        <w:t xml:space="preserve">Теоретично гіпертекст </w:t>
      </w:r>
      <w:r w:rsidR="00044F7E" w:rsidRPr="00E22B22">
        <w:rPr>
          <w:szCs w:val="28"/>
        </w:rPr>
        <w:t>-</w:t>
      </w:r>
      <w:r w:rsidR="00E615BB" w:rsidRPr="00E22B22">
        <w:rPr>
          <w:szCs w:val="28"/>
        </w:rPr>
        <w:t xml:space="preserve"> це усього лише зручний спосіб представлення інформації. Але на практиці гіпертекст </w:t>
      </w:r>
      <w:r w:rsidR="00044F7E" w:rsidRPr="00E22B22">
        <w:rPr>
          <w:szCs w:val="28"/>
        </w:rPr>
        <w:t>-</w:t>
      </w:r>
      <w:r w:rsidR="00E615BB" w:rsidRPr="00E22B22">
        <w:rPr>
          <w:szCs w:val="28"/>
        </w:rPr>
        <w:t xml:space="preserve"> 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E22B22" w:rsidRDefault="008E3799" w:rsidP="00BE7F00">
      <w:pPr>
        <w:rPr>
          <w:szCs w:val="28"/>
        </w:rPr>
      </w:pPr>
      <w:r w:rsidRPr="00E22B22">
        <w:rPr>
          <w:szCs w:val="28"/>
        </w:rPr>
        <w:tab/>
      </w:r>
      <w:r w:rsidR="00E615BB" w:rsidRPr="00E22B22">
        <w:rPr>
          <w:szCs w:val="28"/>
        </w:rPr>
        <w:t>У гіпертексту є дві важливі особливості</w:t>
      </w:r>
      <w:r w:rsidRPr="00E22B22">
        <w:rPr>
          <w:szCs w:val="28"/>
        </w:rPr>
        <w:t>:</w:t>
      </w:r>
    </w:p>
    <w:p w:rsidR="00E615BB" w:rsidRPr="00E22B22" w:rsidRDefault="00D715A6" w:rsidP="00E72EC3">
      <w:pPr>
        <w:pStyle w:val="afa"/>
        <w:numPr>
          <w:ilvl w:val="0"/>
          <w:numId w:val="14"/>
        </w:numPr>
        <w:ind w:left="851" w:hanging="425"/>
        <w:rPr>
          <w:szCs w:val="28"/>
        </w:rPr>
      </w:pPr>
      <w:r w:rsidRPr="00E22B22">
        <w:rPr>
          <w:szCs w:val="28"/>
        </w:rPr>
        <w:t>і</w:t>
      </w:r>
      <w:r w:rsidR="00E615BB" w:rsidRPr="00E22B22">
        <w:rPr>
          <w:szCs w:val="28"/>
        </w:rPr>
        <w:t xml:space="preserve">нформація ніяк не впорядковується </w:t>
      </w:r>
      <w:r w:rsidR="00044F7E" w:rsidRPr="00E22B22">
        <w:rPr>
          <w:szCs w:val="28"/>
        </w:rPr>
        <w:t>-</w:t>
      </w:r>
      <w:r w:rsidR="00E615BB" w:rsidRPr="00E22B22">
        <w:rPr>
          <w:szCs w:val="28"/>
        </w:rPr>
        <w:t xml:space="preserve"> документи просто зв'язуються один з одним за допомогою посилань. Хоча головною метою багатьох методів є саме впорядкування інформації тим або іншим способом (наприклад, у виді ієрархії), у гіпертексті основна увага приділяється ство</w:t>
      </w:r>
      <w:r w:rsidR="00E615BB" w:rsidRPr="00E22B22">
        <w:rPr>
          <w:szCs w:val="28"/>
        </w:rPr>
        <w:lastRenderedPageBreak/>
        <w:t xml:space="preserve">ренню інформаційних зв'язків. Таким чином, гіпертекст </w:t>
      </w:r>
      <w:r w:rsidR="00044F7E" w:rsidRPr="00E22B22">
        <w:rPr>
          <w:szCs w:val="28"/>
        </w:rPr>
        <w:t>-</w:t>
      </w:r>
      <w:r w:rsidR="00E615BB" w:rsidRPr="00E22B22">
        <w:rPr>
          <w:szCs w:val="28"/>
        </w:rPr>
        <w:t xml:space="preserve"> це спроба створення моделі, що описує спосіб представлення інформації в мозку людини.</w:t>
      </w:r>
    </w:p>
    <w:p w:rsidR="00E615BB" w:rsidRPr="00E22B22" w:rsidRDefault="00E615BB" w:rsidP="00E72EC3">
      <w:pPr>
        <w:pStyle w:val="afa"/>
        <w:numPr>
          <w:ilvl w:val="0"/>
          <w:numId w:val="14"/>
        </w:numPr>
        <w:ind w:left="851" w:hanging="425"/>
        <w:rPr>
          <w:szCs w:val="28"/>
        </w:rPr>
      </w:pPr>
      <w:r w:rsidRPr="00E22B22">
        <w:rPr>
          <w:szCs w:val="28"/>
        </w:rPr>
        <w:t>Інформаційні зв'язки можуть існувати між самими різними документами. Створюючи впорядкований список або схему, ви поміщаєте на кожне місце в списку або ієрархії (тобто в структурі) тільки один елемент. А в гіпертексті кожен інформаційний фрагмент (або елемент) може знаходитися в багатьох, причому зовсім різних, місцях структури.</w:t>
      </w:r>
    </w:p>
    <w:p w:rsidR="00E615BB" w:rsidRPr="00E22B22" w:rsidRDefault="00285026" w:rsidP="00BE7F00">
      <w:pPr>
        <w:rPr>
          <w:szCs w:val="28"/>
        </w:rPr>
      </w:pPr>
      <w:r w:rsidRPr="00E22B22">
        <w:rPr>
          <w:szCs w:val="28"/>
        </w:rPr>
        <w:tab/>
      </w:r>
      <w:r w:rsidR="00E615BB" w:rsidRPr="00E22B22">
        <w:rPr>
          <w:szCs w:val="28"/>
        </w:rPr>
        <w:t xml:space="preserve">Термін гіпермедіа (hypermedia) використовується для опису того, що ви знаходите в Web. Гіпермедіа </w:t>
      </w:r>
      <w:r w:rsidR="00044F7E" w:rsidRPr="00E22B22">
        <w:rPr>
          <w:szCs w:val="28"/>
        </w:rPr>
        <w:t>-</w:t>
      </w:r>
      <w:r w:rsidR="00E615BB" w:rsidRPr="00E22B22">
        <w:rPr>
          <w:szCs w:val="28"/>
        </w:rPr>
        <w:t xml:space="preserve"> 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E22B22" w:rsidRDefault="00D715A6" w:rsidP="00BE7F00">
      <w:pPr>
        <w:rPr>
          <w:szCs w:val="28"/>
        </w:rPr>
      </w:pPr>
      <w:r w:rsidRPr="00E22B22">
        <w:rPr>
          <w:szCs w:val="28"/>
        </w:rPr>
        <w:tab/>
      </w:r>
      <w:r w:rsidR="00E615BB" w:rsidRPr="00E22B22">
        <w:rPr>
          <w:szCs w:val="28"/>
        </w:rPr>
        <w:t>Документи HTML.HTML</w:t>
      </w:r>
      <w:r w:rsidR="00C51B85" w:rsidRPr="00E22B22">
        <w:rPr>
          <w:szCs w:val="28"/>
        </w:rPr>
        <w:t xml:space="preserve"> [5]</w:t>
      </w:r>
      <w:r w:rsidR="00E615BB" w:rsidRPr="00E22B22">
        <w:rPr>
          <w:szCs w:val="28"/>
        </w:rPr>
        <w:t xml:space="preserve"> (Hypertext Markup Language </w:t>
      </w:r>
      <w:r w:rsidR="00044F7E" w:rsidRPr="00E22B22">
        <w:rPr>
          <w:szCs w:val="28"/>
        </w:rPr>
        <w:t>-</w:t>
      </w:r>
      <w:r w:rsidR="00E615BB" w:rsidRPr="00E22B22">
        <w:rPr>
          <w:szCs w:val="28"/>
        </w:rPr>
        <w:t xml:space="preserve"> мова гіпертекстової розмітки) служить для опису Web-сторінки, що зберігається у виді звичайного текстового файлу з розширенням *.htm або *.html. Головна мета HTML </w:t>
      </w:r>
      <w:r w:rsidR="00044F7E" w:rsidRPr="00E22B22">
        <w:rPr>
          <w:szCs w:val="28"/>
        </w:rPr>
        <w:t>-</w:t>
      </w:r>
      <w:r w:rsidR="00E615BB" w:rsidRPr="00E22B22">
        <w:rPr>
          <w:szCs w:val="28"/>
        </w:rPr>
        <w:t xml:space="preserve"> описати формат вмісту Web-сторінки,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E22B22" w:rsidRDefault="00D715A6" w:rsidP="00BE7F00">
      <w:pPr>
        <w:rPr>
          <w:szCs w:val="28"/>
        </w:rPr>
      </w:pPr>
      <w:r w:rsidRPr="00E22B22">
        <w:rPr>
          <w:szCs w:val="28"/>
        </w:rPr>
        <w:tab/>
      </w:r>
      <w:r w:rsidR="00E615BB" w:rsidRPr="00E22B22">
        <w:rPr>
          <w:szCs w:val="28"/>
        </w:rPr>
        <w:t>Якщо дати коротке означення Web-сторінки, то це комбінація тексту і дескрипторів HTML, що описують способи форматування цього тексту.</w:t>
      </w:r>
    </w:p>
    <w:p w:rsidR="00E615BB" w:rsidRPr="00E22B22" w:rsidRDefault="00D715A6" w:rsidP="00BE7F00">
      <w:pPr>
        <w:rPr>
          <w:szCs w:val="28"/>
        </w:rPr>
      </w:pPr>
      <w:r w:rsidRPr="00E22B22">
        <w:rPr>
          <w:szCs w:val="28"/>
        </w:rPr>
        <w:tab/>
      </w:r>
      <w:r w:rsidR="00E615BB" w:rsidRPr="00E22B22">
        <w:rPr>
          <w:szCs w:val="28"/>
        </w:rPr>
        <w:t xml:space="preserve">Web-сторінки зберігаються у файлах з розширенням * .htm або *.html. Але якщо на Web-сервері використовується технологія ASP (Active Server Page </w:t>
      </w:r>
      <w:r w:rsidR="00044F7E" w:rsidRPr="00E22B22">
        <w:rPr>
          <w:szCs w:val="28"/>
        </w:rPr>
        <w:t>-</w:t>
      </w:r>
      <w:r w:rsidR="00E615BB" w:rsidRPr="00E22B22">
        <w:rPr>
          <w:szCs w:val="28"/>
        </w:rPr>
        <w:t xml:space="preserve"> активні сторінки сервера) чи технологія PHP(Personal Home Page), то замість HTML-сторінок на сервері зберігаються ASP-файли чи PHP файли. ASP-файл чи PHP-файл, містить сценарій, по якому Web-сервер динамічно створює HTML-сторінку в момент звертання до нього бр</w:t>
      </w:r>
      <w:r w:rsidRPr="00E22B22">
        <w:rPr>
          <w:szCs w:val="28"/>
        </w:rPr>
        <w:t>а</w:t>
      </w:r>
      <w:r w:rsidR="00E615BB" w:rsidRPr="00E22B22">
        <w:rPr>
          <w:szCs w:val="28"/>
        </w:rPr>
        <w:t xml:space="preserve">узера. Технології ASP і PHP </w:t>
      </w:r>
      <w:r w:rsidR="00E615BB" w:rsidRPr="00E22B22">
        <w:rPr>
          <w:szCs w:val="28"/>
        </w:rPr>
        <w:lastRenderedPageBreak/>
        <w:t>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HTML-документів.</w:t>
      </w:r>
    </w:p>
    <w:p w:rsidR="00E615BB" w:rsidRPr="00E22B22" w:rsidRDefault="000156D0" w:rsidP="00BE7F00">
      <w:pPr>
        <w:rPr>
          <w:szCs w:val="28"/>
        </w:rPr>
      </w:pPr>
      <w:r w:rsidRPr="00E22B22">
        <w:rPr>
          <w:szCs w:val="28"/>
        </w:rPr>
        <w:tab/>
      </w:r>
      <w:r w:rsidR="00E615BB" w:rsidRPr="00E22B22">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E22B22" w:rsidRDefault="00D715A6" w:rsidP="00BE7F00">
      <w:pPr>
        <w:rPr>
          <w:szCs w:val="28"/>
        </w:rPr>
      </w:pPr>
      <w:r w:rsidRPr="00E22B22">
        <w:rPr>
          <w:szCs w:val="28"/>
        </w:rPr>
        <w:tab/>
      </w:r>
      <w:r w:rsidR="00E615BB" w:rsidRPr="00E22B22">
        <w:rPr>
          <w:szCs w:val="28"/>
        </w:rPr>
        <w:t xml:space="preserve">HTML </w:t>
      </w:r>
      <w:r w:rsidR="00044F7E" w:rsidRPr="00E22B22">
        <w:rPr>
          <w:szCs w:val="28"/>
        </w:rPr>
        <w:t>-</w:t>
      </w:r>
      <w:r w:rsidR="00E615BB" w:rsidRPr="00E22B22">
        <w:rPr>
          <w:szCs w:val="28"/>
        </w:rPr>
        <w:t xml:space="preserve"> це стандарт, прийнятий Консорціумом Всесвітньої інформаційної мережі (W3C </w:t>
      </w:r>
      <w:r w:rsidR="00044F7E" w:rsidRPr="00E22B22">
        <w:rPr>
          <w:szCs w:val="28"/>
        </w:rPr>
        <w:t>-</w:t>
      </w:r>
      <w:r w:rsidR="00E615BB" w:rsidRPr="00E22B22">
        <w:rPr>
          <w:szCs w:val="28"/>
        </w:rPr>
        <w:t xml:space="preserve"> World Wide Web Consortium). Остання рекомендація HTML (W3C не використовує термін </w:t>
      </w:r>
      <w:r w:rsidR="004E0A77">
        <w:rPr>
          <w:szCs w:val="28"/>
        </w:rPr>
        <w:t>«</w:t>
      </w:r>
      <w:r w:rsidR="00E615BB" w:rsidRPr="00E22B22">
        <w:rPr>
          <w:szCs w:val="28"/>
        </w:rPr>
        <w:t>стандарт</w:t>
      </w:r>
      <w:r w:rsidR="004E0A77">
        <w:rPr>
          <w:szCs w:val="28"/>
        </w:rPr>
        <w:t>»</w:t>
      </w:r>
      <w:r w:rsidR="00E615BB" w:rsidRPr="00E22B22">
        <w:rPr>
          <w:szCs w:val="28"/>
        </w:rPr>
        <w:t>) має номер 4.1. (Багато фірм-виготовлювачів, наприклад Microsoft і Netscape, визначають власні розширення для HTML-файлів.) Асоціація W3C несе також відповідальність за визначення таких стандартів, як</w:t>
      </w:r>
      <w:r w:rsidR="007806C2" w:rsidRPr="00E22B22">
        <w:rPr>
          <w:szCs w:val="28"/>
        </w:rPr>
        <w:t xml:space="preserve"> </w:t>
      </w:r>
      <w:r w:rsidR="00E615BB" w:rsidRPr="00E22B22">
        <w:rPr>
          <w:szCs w:val="28"/>
        </w:rPr>
        <w:t xml:space="preserve">HTTP (Hypertext Transport Protocol </w:t>
      </w:r>
      <w:r w:rsidR="00044F7E" w:rsidRPr="00E22B22">
        <w:rPr>
          <w:szCs w:val="28"/>
        </w:rPr>
        <w:t>-</w:t>
      </w:r>
      <w:r w:rsidR="00E615BB" w:rsidRPr="00E22B22">
        <w:rPr>
          <w:szCs w:val="28"/>
        </w:rPr>
        <w:t xml:space="preserve"> протокол передачі гіпертексту) і PICS (Platform for Internet Content Selection </w:t>
      </w:r>
      <w:r w:rsidR="00044F7E" w:rsidRPr="00E22B22">
        <w:rPr>
          <w:szCs w:val="28"/>
        </w:rPr>
        <w:t>-</w:t>
      </w:r>
      <w:r w:rsidR="00E615BB" w:rsidRPr="00E22B22">
        <w:rPr>
          <w:szCs w:val="28"/>
        </w:rPr>
        <w:t xml:space="preserve"> 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Web-сервері за </w:t>
      </w:r>
      <w:r w:rsidR="00075A2E" w:rsidRPr="00E22B22">
        <w:rPr>
          <w:szCs w:val="28"/>
        </w:rPr>
        <w:t>адресую</w:t>
      </w:r>
      <w:r w:rsidR="00E615BB" w:rsidRPr="00E22B22">
        <w:rPr>
          <w:szCs w:val="28"/>
        </w:rPr>
        <w:t xml:space="preserve"> http//www.w3.org.</w:t>
      </w:r>
    </w:p>
    <w:p w:rsidR="00E615BB" w:rsidRPr="00E22B22" w:rsidRDefault="007806C2" w:rsidP="00BE7F00">
      <w:pPr>
        <w:rPr>
          <w:szCs w:val="28"/>
        </w:rPr>
      </w:pPr>
      <w:r w:rsidRPr="00E22B22">
        <w:rPr>
          <w:szCs w:val="28"/>
        </w:rPr>
        <w:tab/>
      </w:r>
      <w:r w:rsidR="00E615BB" w:rsidRPr="00E22B22">
        <w:rPr>
          <w:szCs w:val="28"/>
        </w:rPr>
        <w:t xml:space="preserve">Термін Web-сторінка позначає документи в Web, у яких для опису атрибутів форматування використовується мова HTML. HTML-документ </w:t>
      </w:r>
      <w:r w:rsidR="00044F7E" w:rsidRPr="00E22B22">
        <w:rPr>
          <w:szCs w:val="28"/>
        </w:rPr>
        <w:t>-</w:t>
      </w:r>
      <w:r w:rsidR="00E615BB" w:rsidRPr="00E22B22">
        <w:rPr>
          <w:szCs w:val="28"/>
        </w:rPr>
        <w:t xml:space="preserve"> це ще одна назва Web-сторінки, причому більш точне, оскільки HTML використовується не тільки в Web.</w:t>
      </w:r>
    </w:p>
    <w:p w:rsidR="00E615BB" w:rsidRPr="00E22B22" w:rsidRDefault="007806C2" w:rsidP="00BE7F00">
      <w:pPr>
        <w:rPr>
          <w:szCs w:val="28"/>
        </w:rPr>
      </w:pPr>
      <w:r w:rsidRPr="00E22B22">
        <w:rPr>
          <w:szCs w:val="28"/>
        </w:rPr>
        <w:tab/>
      </w:r>
      <w:r w:rsidR="00E615BB" w:rsidRPr="00E22B22">
        <w:rPr>
          <w:szCs w:val="28"/>
        </w:rPr>
        <w:t xml:space="preserve">Однією з головних понять HTML є також URL. Для звертання до ресурсу використовується його адреса, або URL. URL </w:t>
      </w:r>
      <w:r w:rsidR="00044F7E" w:rsidRPr="00E22B22">
        <w:rPr>
          <w:szCs w:val="28"/>
        </w:rPr>
        <w:t>-</w:t>
      </w:r>
      <w:r w:rsidR="00E615BB" w:rsidRPr="00E22B22">
        <w:rPr>
          <w:szCs w:val="28"/>
        </w:rPr>
        <w:t xml:space="preserve"> це стандарт, прийнятий для визначення місцезнаходження будь-якого ресурсу в Internet, будь це документ або служба. </w:t>
      </w:r>
    </w:p>
    <w:p w:rsidR="00E615BB" w:rsidRPr="00E22B22" w:rsidRDefault="007806C2" w:rsidP="00BE7F00">
      <w:pPr>
        <w:rPr>
          <w:szCs w:val="28"/>
        </w:rPr>
      </w:pPr>
      <w:r w:rsidRPr="00E22B22">
        <w:rPr>
          <w:szCs w:val="28"/>
        </w:rPr>
        <w:tab/>
      </w:r>
      <w:r w:rsidR="00E615BB" w:rsidRPr="00E22B22">
        <w:rPr>
          <w:szCs w:val="28"/>
        </w:rPr>
        <w:t xml:space="preserve">Термін </w:t>
      </w:r>
      <w:r w:rsidR="004E0A77">
        <w:rPr>
          <w:szCs w:val="28"/>
        </w:rPr>
        <w:t>«</w:t>
      </w:r>
      <w:r w:rsidR="00E615BB" w:rsidRPr="00E22B22">
        <w:rPr>
          <w:szCs w:val="28"/>
        </w:rPr>
        <w:t>Web-сторінка</w:t>
      </w:r>
      <w:r w:rsidR="004E0A77">
        <w:rPr>
          <w:szCs w:val="28"/>
        </w:rPr>
        <w:t>»</w:t>
      </w:r>
      <w:r w:rsidR="00E615BB" w:rsidRPr="00E22B22">
        <w:rPr>
          <w:szCs w:val="28"/>
        </w:rPr>
        <w:t xml:space="preserve"> в однаковій мірі підходить для всіх HTML-документів у Internet. A термін </w:t>
      </w:r>
      <w:r w:rsidR="004E0A77">
        <w:rPr>
          <w:szCs w:val="28"/>
        </w:rPr>
        <w:t>«</w:t>
      </w:r>
      <w:r w:rsidR="00E615BB" w:rsidRPr="00E22B22">
        <w:rPr>
          <w:szCs w:val="28"/>
        </w:rPr>
        <w:t>початкова сторінка</w:t>
      </w:r>
      <w:r w:rsidR="004E0A77">
        <w:rPr>
          <w:szCs w:val="28"/>
        </w:rPr>
        <w:t>»</w:t>
      </w:r>
      <w:r w:rsidR="00E615BB" w:rsidRPr="00E22B22">
        <w:rPr>
          <w:szCs w:val="28"/>
        </w:rPr>
        <w:t xml:space="preserve"> має два різних визначення. По-перше, початкова сторінка </w:t>
      </w:r>
      <w:r w:rsidR="00044F7E" w:rsidRPr="00E22B22">
        <w:rPr>
          <w:szCs w:val="28"/>
        </w:rPr>
        <w:t>-</w:t>
      </w:r>
      <w:r w:rsidR="00E615BB" w:rsidRPr="00E22B22">
        <w:rPr>
          <w:szCs w:val="28"/>
        </w:rPr>
        <w:t xml:space="preserve"> це сторінка самого верхнього рівня на великому Web-сервері. Саме ця Web-сторінка відкривається у випадку, якщо користувач </w:t>
      </w:r>
      <w:r w:rsidR="00E615BB" w:rsidRPr="00E22B22">
        <w:rPr>
          <w:szCs w:val="28"/>
        </w:rPr>
        <w:lastRenderedPageBreak/>
        <w:t xml:space="preserve">уводить URL без вказівки шляху або імені файлу. У подібному випадку Web-cepвep відкриває файл з ім'ям lndex.htm або default.htm і відображає початкову сторінку. По-друге, термін </w:t>
      </w:r>
      <w:r w:rsidR="004E0A77">
        <w:rPr>
          <w:szCs w:val="28"/>
        </w:rPr>
        <w:t>«</w:t>
      </w:r>
      <w:r w:rsidR="00E615BB" w:rsidRPr="00E22B22">
        <w:rPr>
          <w:szCs w:val="28"/>
        </w:rPr>
        <w:t>початкова сторінка</w:t>
      </w:r>
      <w:r w:rsidR="004E0A77">
        <w:rPr>
          <w:szCs w:val="28"/>
        </w:rPr>
        <w:t>»</w:t>
      </w:r>
      <w:r w:rsidR="00E615BB" w:rsidRPr="00E22B22">
        <w:rPr>
          <w:szCs w:val="28"/>
        </w:rPr>
        <w:t xml:space="preserve"> використовується для опису персональних Web-сторінок, що поміщають у Internet окремі користувачі.</w:t>
      </w:r>
    </w:p>
    <w:p w:rsidR="00E615BB" w:rsidRPr="00E22B22" w:rsidRDefault="007806C2" w:rsidP="00BE7F00">
      <w:pPr>
        <w:rPr>
          <w:szCs w:val="28"/>
        </w:rPr>
      </w:pPr>
      <w:r w:rsidRPr="00E22B22">
        <w:rPr>
          <w:szCs w:val="28"/>
        </w:rPr>
        <w:tab/>
      </w:r>
      <w:r w:rsidR="00E615BB" w:rsidRPr="00E22B22">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Web-серверів на ці запити. Коротше кажучи, HTTP описує способи передачі Web-сторінок.</w:t>
      </w:r>
    </w:p>
    <w:p w:rsidR="00E615BB" w:rsidRPr="00E22B22" w:rsidRDefault="007806C2" w:rsidP="00BE7F00">
      <w:pPr>
        <w:rPr>
          <w:szCs w:val="28"/>
        </w:rPr>
      </w:pPr>
      <w:r w:rsidRPr="00E22B22">
        <w:rPr>
          <w:szCs w:val="28"/>
        </w:rPr>
        <w:tab/>
      </w:r>
      <w:r w:rsidR="00E615BB" w:rsidRPr="00E22B22">
        <w:rPr>
          <w:szCs w:val="28"/>
        </w:rPr>
        <w:t xml:space="preserve">HTTP </w:t>
      </w:r>
      <w:r w:rsidR="00044F7E" w:rsidRPr="00E22B22">
        <w:rPr>
          <w:szCs w:val="28"/>
        </w:rPr>
        <w:t>-</w:t>
      </w:r>
      <w:r w:rsidR="00E615BB" w:rsidRPr="00E22B22">
        <w:rPr>
          <w:szCs w:val="28"/>
        </w:rPr>
        <w:t xml:space="preserve"> це простий текстовий протокол, тобто ви можете прочитати і зрозуміти кожну команду, що посилається на сервер (спробуйте зв'язатися з портом 80 Web-сервера за допомогою telnet). Броузер посилає на Web-сервер 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E22B22">
        <w:rPr>
          <w:szCs w:val="28"/>
        </w:rPr>
        <w:t>а</w:t>
      </w:r>
      <w:r w:rsidR="00E615BB" w:rsidRPr="00E22B22">
        <w:rPr>
          <w:szCs w:val="28"/>
        </w:rPr>
        <w:t>узером. За командою випливають заголовки, у яких утримується додаткова інформація, необхідна Web-серверові. Усі заголовки мають однаковий формат: ім'я: значення.</w:t>
      </w:r>
    </w:p>
    <w:p w:rsidR="00E615BB" w:rsidRPr="00E22B22" w:rsidRDefault="007806C2" w:rsidP="00BE7F00">
      <w:pPr>
        <w:rPr>
          <w:szCs w:val="28"/>
        </w:rPr>
      </w:pPr>
      <w:r w:rsidRPr="00E22B22">
        <w:rPr>
          <w:szCs w:val="28"/>
        </w:rPr>
        <w:tab/>
      </w:r>
      <w:r w:rsidR="00E615BB" w:rsidRPr="00E22B22">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E22B22">
        <w:rPr>
          <w:szCs w:val="28"/>
        </w:rPr>
        <w:t>а</w:t>
      </w:r>
      <w:r w:rsidR="00E615BB" w:rsidRPr="00E22B22">
        <w:rPr>
          <w:szCs w:val="28"/>
        </w:rPr>
        <w:t>узера, коли сервер повертає помилку.</w:t>
      </w:r>
    </w:p>
    <w:p w:rsidR="00E615BB" w:rsidRPr="00E22B22" w:rsidRDefault="007806C2" w:rsidP="00BE7F00">
      <w:pPr>
        <w:rPr>
          <w:szCs w:val="28"/>
        </w:rPr>
      </w:pPr>
      <w:r w:rsidRPr="00E22B22">
        <w:rPr>
          <w:szCs w:val="28"/>
        </w:rPr>
        <w:tab/>
      </w:r>
      <w:r w:rsidR="00E615BB" w:rsidRPr="00E22B22">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E22B22" w:rsidRDefault="007806C2" w:rsidP="00BE7F00">
      <w:pPr>
        <w:rPr>
          <w:szCs w:val="28"/>
        </w:rPr>
      </w:pPr>
      <w:r w:rsidRPr="00E22B22">
        <w:rPr>
          <w:szCs w:val="28"/>
        </w:rPr>
        <w:tab/>
      </w:r>
      <w:r w:rsidR="00E615BB" w:rsidRPr="00E22B22">
        <w:rPr>
          <w:szCs w:val="28"/>
        </w:rPr>
        <w:t xml:space="preserve">При обробці запиту Web-сервер аналізує URL, у якому може утримуватися звертання до файлові або програмі. Іноді розробники Web-сторінок доповнюють їх службовими програмами, що виконують, наприклад, перевірку даних, </w:t>
      </w:r>
      <w:r w:rsidR="00E615BB" w:rsidRPr="00E22B22">
        <w:rPr>
          <w:szCs w:val="28"/>
        </w:rPr>
        <w:lastRenderedPageBreak/>
        <w:t>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E22B22" w:rsidRDefault="007806C2" w:rsidP="00BE7F00">
      <w:pPr>
        <w:rPr>
          <w:szCs w:val="28"/>
        </w:rPr>
      </w:pPr>
      <w:r w:rsidRPr="00E22B22">
        <w:rPr>
          <w:szCs w:val="28"/>
        </w:rPr>
        <w:tab/>
      </w:r>
      <w:r w:rsidR="00E615BB" w:rsidRPr="00E22B22">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CGI-BIN. Це віртуальний каталог із програмами. Запис у URL типу host/cgi-bin/prog змушує Web-сервер викликати програму prog з каталогу cgi-bin. В інших випадках у URL указується конкретний шлях до програми, наприклад, host/prog. dll, що є ISAPI-фільтром, що використовується разом з Internet Information Server.</w:t>
      </w:r>
    </w:p>
    <w:p w:rsidR="00E615BB" w:rsidRPr="00E22B22" w:rsidRDefault="007806C2" w:rsidP="00BE7F00">
      <w:pPr>
        <w:rPr>
          <w:szCs w:val="28"/>
        </w:rPr>
      </w:pPr>
      <w:r w:rsidRPr="00E22B22">
        <w:rPr>
          <w:szCs w:val="28"/>
        </w:rPr>
        <w:tab/>
      </w:r>
      <w:r w:rsidR="00E615BB" w:rsidRPr="00E22B22">
        <w:rPr>
          <w:szCs w:val="28"/>
        </w:rPr>
        <w:t>Програма-клієнт, що використовується для звертання до Web-сервера, називається Web-броузером. Два самих популярних бр</w:t>
      </w:r>
      <w:r w:rsidR="00E80382" w:rsidRPr="00E22B22">
        <w:rPr>
          <w:szCs w:val="28"/>
        </w:rPr>
        <w:t>а</w:t>
      </w:r>
      <w:r w:rsidR="00E615BB" w:rsidRPr="00E22B22">
        <w:rPr>
          <w:szCs w:val="28"/>
        </w:rPr>
        <w:t xml:space="preserve">узера на сьогоднішній день </w:t>
      </w:r>
      <w:r w:rsidR="00044F7E" w:rsidRPr="00E22B22">
        <w:rPr>
          <w:szCs w:val="28"/>
        </w:rPr>
        <w:t>-</w:t>
      </w:r>
      <w:r w:rsidR="00E615BB" w:rsidRPr="00E22B22">
        <w:rPr>
          <w:szCs w:val="28"/>
        </w:rPr>
        <w:t xml:space="preserve"> це Internet Explorer і Netscape.</w:t>
      </w:r>
    </w:p>
    <w:p w:rsidR="00E615BB" w:rsidRPr="00E22B22" w:rsidRDefault="007806C2" w:rsidP="00BE7F00">
      <w:pPr>
        <w:rPr>
          <w:szCs w:val="28"/>
        </w:rPr>
      </w:pPr>
      <w:r w:rsidRPr="00E22B22">
        <w:rPr>
          <w:szCs w:val="28"/>
        </w:rPr>
        <w:tab/>
      </w:r>
      <w:r w:rsidR="00E615BB" w:rsidRPr="00E22B22">
        <w:rPr>
          <w:szCs w:val="28"/>
        </w:rPr>
        <w:t xml:space="preserve">По своїй суті Web-браузери </w:t>
      </w:r>
      <w:r w:rsidR="00044F7E" w:rsidRPr="00E22B22">
        <w:rPr>
          <w:szCs w:val="28"/>
        </w:rPr>
        <w:t>-</w:t>
      </w:r>
      <w:r w:rsidR="00E615BB" w:rsidRPr="00E22B22">
        <w:rPr>
          <w:szCs w:val="28"/>
        </w:rPr>
        <w:t xml:space="preserve"> неймовірно складні програми. Вони підтримують безліч стандартів, що визначають усе, що тільки можна: починаючи від способів передачі Web-сторінок за допомогою HTTP і відображення HTML-документа і закінчуючи захистом транзакцій за допомогою SSL. Але зовні Web-браузери здаються надзвичайно простими, тому що ними легко користуватися. Розглянемо можливості, яким</w:t>
      </w:r>
      <w:r w:rsidRPr="00E22B22">
        <w:rPr>
          <w:szCs w:val="28"/>
        </w:rPr>
        <w:t>и володіє більшість Web-браузері</w:t>
      </w:r>
      <w:r w:rsidR="00E615BB" w:rsidRPr="00E22B22">
        <w:rPr>
          <w:szCs w:val="28"/>
        </w:rPr>
        <w:t>в.</w:t>
      </w:r>
    </w:p>
    <w:p w:rsidR="00E615BB" w:rsidRPr="00E22B22" w:rsidRDefault="007806C2" w:rsidP="00BE7F00">
      <w:pPr>
        <w:rPr>
          <w:szCs w:val="28"/>
        </w:rPr>
      </w:pPr>
      <w:r w:rsidRPr="00E22B22">
        <w:rPr>
          <w:szCs w:val="28"/>
        </w:rPr>
        <w:tab/>
      </w:r>
      <w:r w:rsidR="00E615BB" w:rsidRPr="00E22B22">
        <w:rPr>
          <w:szCs w:val="28"/>
        </w:rPr>
        <w:t>Ідентифікація Web-сторінок за допомогою URL. В усіх Web-браузерах реалізовані однакові методи відкривання Web-сторінок. Ви можете клацнути на посиланні, набрати URL-адресу Web-сторінки в адресному полі, скористатися меню, вибрати сервер у списку Обране (Favorites) і т.д.</w:t>
      </w:r>
    </w:p>
    <w:p w:rsidR="00E615BB" w:rsidRPr="00E22B22" w:rsidRDefault="007806C2" w:rsidP="00BE7F00">
      <w:pPr>
        <w:rPr>
          <w:szCs w:val="28"/>
        </w:rPr>
      </w:pPr>
      <w:r w:rsidRPr="00E22B22">
        <w:rPr>
          <w:szCs w:val="28"/>
        </w:rPr>
        <w:tab/>
      </w:r>
      <w:r w:rsidR="00E615BB" w:rsidRPr="00E22B22">
        <w:rPr>
          <w:szCs w:val="28"/>
        </w:rPr>
        <w:t>Можливості Web-браузерів не обмежуються одним тільки відображенням HTML-документів. За допомогою Web-браузера можна, наприклад, переглянути Gopher-сервер або завантажити файли з FTP-сервера.</w:t>
      </w:r>
    </w:p>
    <w:p w:rsidR="00E615BB" w:rsidRPr="00E22B22" w:rsidRDefault="007806C2" w:rsidP="00BE7F00">
      <w:pPr>
        <w:rPr>
          <w:szCs w:val="28"/>
        </w:rPr>
      </w:pPr>
      <w:r w:rsidRPr="00E22B22">
        <w:rPr>
          <w:szCs w:val="28"/>
        </w:rPr>
        <w:tab/>
      </w:r>
      <w:r w:rsidR="00E615BB" w:rsidRPr="00E22B22">
        <w:rPr>
          <w:szCs w:val="28"/>
        </w:rPr>
        <w:t>Динамічний HTML користується в даний час величезною популярністю, оскільки дозволяє розроблювачеві створити дійсно інтерактивну Web-сторінку, а не статичний документ. Подібна можливість досягається за рахунок того, що для кожного елемента Web-сторінки можна написати сценарій. Наприклад, мо</w:t>
      </w:r>
      <w:r w:rsidR="00E615BB" w:rsidRPr="00E22B22">
        <w:rPr>
          <w:szCs w:val="28"/>
        </w:rPr>
        <w:lastRenderedPageBreak/>
        <w:t>жна написати сценарій зміни кольору слова при приміщенні на нього покажчика миші, чи написати сценарій імітації феєрверку при нати</w:t>
      </w:r>
      <w:r w:rsidRPr="00E22B22">
        <w:rPr>
          <w:szCs w:val="28"/>
        </w:rPr>
        <w:t>с</w:t>
      </w:r>
      <w:r w:rsidR="00E615BB" w:rsidRPr="00E22B22">
        <w:rPr>
          <w:szCs w:val="28"/>
        </w:rPr>
        <w:t>ненні кнопки миші на деяких елементах Web-сторінки.</w:t>
      </w:r>
    </w:p>
    <w:p w:rsidR="00AE5756" w:rsidRPr="00E22B22" w:rsidRDefault="00AE5756" w:rsidP="00E22B22">
      <w:pPr>
        <w:rPr>
          <w:szCs w:val="28"/>
        </w:rPr>
      </w:pPr>
    </w:p>
    <w:p w:rsidR="007E121A" w:rsidRPr="00E22B22" w:rsidRDefault="007E121A" w:rsidP="00E22B22">
      <w:pPr>
        <w:pStyle w:val="2"/>
        <w:spacing w:before="0"/>
      </w:pPr>
      <w:bookmarkStart w:id="17" w:name="_Toc419839592"/>
      <w:r w:rsidRPr="00E22B22">
        <w:t>2.2 Скриптова мова програмування PHP</w:t>
      </w:r>
      <w:bookmarkEnd w:id="17"/>
    </w:p>
    <w:p w:rsidR="00A84471" w:rsidRPr="00E22B22" w:rsidRDefault="00A84471" w:rsidP="00E22B22">
      <w:pPr>
        <w:rPr>
          <w:szCs w:val="28"/>
        </w:rPr>
      </w:pPr>
    </w:p>
    <w:p w:rsidR="00A76C1F" w:rsidRPr="00E22B22" w:rsidRDefault="00A76C1F" w:rsidP="00BE7F00">
      <w:pPr>
        <w:ind w:firstLine="709"/>
        <w:rPr>
          <w:szCs w:val="28"/>
        </w:rPr>
      </w:pPr>
      <w:r w:rsidRPr="00E22B22">
        <w:rPr>
          <w:szCs w:val="28"/>
        </w:rPr>
        <w:t xml:space="preserve">PHP (англ. PHP:Hypertext Preprocessor </w:t>
      </w:r>
      <w:r w:rsidR="00044F7E" w:rsidRPr="00E22B22">
        <w:rPr>
          <w:szCs w:val="28"/>
        </w:rPr>
        <w:t>-</w:t>
      </w:r>
      <w:r w:rsidRPr="00E22B22">
        <w:rPr>
          <w:szCs w:val="28"/>
        </w:rPr>
        <w:t xml:space="preserve"> PHP:</w:t>
      </w:r>
      <w:ins w:id="18" w:author="Михайло Дрогомирецький" w:date="2015-05-14T21:43:00Z">
        <w:r w:rsidR="00075A2E" w:rsidRPr="00E22B22">
          <w:rPr>
            <w:szCs w:val="28"/>
          </w:rPr>
          <w:t xml:space="preserve"> </w:t>
        </w:r>
      </w:ins>
      <w:r w:rsidRPr="00E22B22">
        <w:rPr>
          <w:szCs w:val="28"/>
        </w:rPr>
        <w:t xml:space="preserve">гіпертекстовий препроцесор), попередньо: Personal Home Page Tools </w:t>
      </w:r>
      <w:r w:rsidR="00044F7E" w:rsidRPr="00E22B22">
        <w:rPr>
          <w:szCs w:val="28"/>
        </w:rPr>
        <w:t>-</w:t>
      </w:r>
      <w:r w:rsidRPr="00E22B22">
        <w:rPr>
          <w:szCs w:val="28"/>
        </w:rPr>
        <w:t xml:space="preserve"> скриптова мова програмування, була створена для генерації HTML-сторінок на стороні веб-серверу. PHP є однією з найпоширеніших мов, що використовуються у сфері веб-розробок (разом із Java, .NET, Perl, Python, Ruby). PHP підтримується переважною більшістю хостинг-провайдерів. Проект за яким був створений PHP </w:t>
      </w:r>
      <w:r w:rsidR="00044F7E" w:rsidRPr="00E22B22">
        <w:rPr>
          <w:szCs w:val="28"/>
        </w:rPr>
        <w:t>-</w:t>
      </w:r>
      <w:r w:rsidRPr="00E22B22">
        <w:rPr>
          <w:szCs w:val="28"/>
        </w:rPr>
        <w:t xml:space="preserve"> проект з відкритими програмними кодами.</w:t>
      </w:r>
    </w:p>
    <w:p w:rsidR="00A76C1F" w:rsidRPr="00E22B22" w:rsidRDefault="00A76C1F" w:rsidP="00BE7F00">
      <w:pPr>
        <w:ind w:firstLine="709"/>
        <w:rPr>
          <w:szCs w:val="28"/>
        </w:rPr>
      </w:pPr>
      <w:r w:rsidRPr="00E22B22">
        <w:rPr>
          <w:szCs w:val="28"/>
        </w:rPr>
        <w:t>PHP інтерпретується веб-сервером в HTML-код, який передається на сторону клієнта. На відміну від таких скриптових мов програмування, як JavaScript, користувач не має доступу до PHP-коду,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JavaScript-кодів які виконаються вже на стороні клієнта.</w:t>
      </w:r>
      <w:r w:rsidR="00CF2C22" w:rsidRPr="00E22B22">
        <w:rPr>
          <w:szCs w:val="28"/>
        </w:rPr>
        <w:t xml:space="preserve"> </w:t>
      </w:r>
    </w:p>
    <w:p w:rsidR="00A76C1F" w:rsidRPr="00E22B22" w:rsidRDefault="00A76C1F" w:rsidP="00BE7F00">
      <w:pPr>
        <w:ind w:firstLine="709"/>
        <w:rPr>
          <w:szCs w:val="28"/>
        </w:rPr>
      </w:pPr>
      <w:r w:rsidRPr="00E22B22">
        <w:rPr>
          <w:szCs w:val="28"/>
        </w:rPr>
        <w:t>PHP - мова, яка може бути вбудована безпосередньо в html-код сторінок, які, в свою чергу коректно будуть оброблені PHP -інтерпретатором.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екрануючу послідовність (?&gt;).</w:t>
      </w:r>
    </w:p>
    <w:p w:rsidR="00A76C1F" w:rsidRPr="00E22B22" w:rsidRDefault="00A76C1F" w:rsidP="00BE7F00">
      <w:pPr>
        <w:ind w:firstLine="709"/>
        <w:rPr>
          <w:szCs w:val="28"/>
        </w:rPr>
      </w:pPr>
      <w:r w:rsidRPr="00E22B22">
        <w:rPr>
          <w:szCs w:val="28"/>
        </w:rPr>
        <w:t>Велика різноманітність функцій PHP дають можливість уникнути написання багаторядкових призначених для користувача функцій на C або Pascal.</w:t>
      </w:r>
    </w:p>
    <w:p w:rsidR="00A76C1F" w:rsidRPr="00E22B22" w:rsidRDefault="00A76C1F" w:rsidP="00BE7F00">
      <w:pPr>
        <w:ind w:firstLine="709"/>
        <w:rPr>
          <w:szCs w:val="28"/>
        </w:rPr>
      </w:pPr>
      <w:r w:rsidRPr="00E22B22">
        <w:rPr>
          <w:szCs w:val="28"/>
        </w:rPr>
        <w:t>Наявність інтерфейсів до багатьох баз даних:</w:t>
      </w:r>
    </w:p>
    <w:p w:rsidR="00A76C1F" w:rsidRPr="00E22B22" w:rsidRDefault="00A76C1F" w:rsidP="00E72EC3">
      <w:pPr>
        <w:pStyle w:val="afa"/>
        <w:numPr>
          <w:ilvl w:val="0"/>
          <w:numId w:val="15"/>
        </w:numPr>
        <w:ind w:left="709"/>
        <w:rPr>
          <w:szCs w:val="28"/>
        </w:rPr>
      </w:pPr>
      <w:r w:rsidRPr="00E22B22">
        <w:rPr>
          <w:szCs w:val="28"/>
        </w:rPr>
        <w:t>в PHP вбудовані бібліотеки для роботи з MySQL, PostgreSQL, mSQL, Oracle, dbm, Hyperware, Informix, InterBase, Sybase.</w:t>
      </w:r>
    </w:p>
    <w:p w:rsidR="00A76C1F" w:rsidRPr="00E22B22" w:rsidRDefault="00A76C1F" w:rsidP="00E72EC3">
      <w:pPr>
        <w:pStyle w:val="afa"/>
        <w:numPr>
          <w:ilvl w:val="0"/>
          <w:numId w:val="15"/>
        </w:numPr>
        <w:ind w:left="709"/>
        <w:rPr>
          <w:szCs w:val="28"/>
        </w:rPr>
      </w:pPr>
      <w:r w:rsidRPr="00E22B22">
        <w:rPr>
          <w:szCs w:val="28"/>
        </w:rPr>
        <w:lastRenderedPageBreak/>
        <w:t xml:space="preserve">через стандарт відкритого інтерфейсу зв'язку з базами даних (Open Database Connectivity Standard </w:t>
      </w:r>
      <w:r w:rsidR="00044F7E" w:rsidRPr="00E22B22">
        <w:rPr>
          <w:szCs w:val="28"/>
        </w:rPr>
        <w:t>-</w:t>
      </w:r>
      <w:r w:rsidRPr="00E22B22">
        <w:rPr>
          <w:szCs w:val="28"/>
        </w:rPr>
        <w:t xml:space="preserve"> ODBC) можна підключатися до всіх баз даних, до яких існує драйвер.</w:t>
      </w:r>
    </w:p>
    <w:p w:rsidR="00A76C1F" w:rsidRPr="00E22B22" w:rsidRDefault="00A76C1F" w:rsidP="00BE7F00">
      <w:pPr>
        <w:ind w:firstLine="709"/>
        <w:rPr>
          <w:szCs w:val="28"/>
        </w:rPr>
      </w:pPr>
      <w:r w:rsidRPr="00E22B22">
        <w:rPr>
          <w:szCs w:val="28"/>
        </w:rPr>
        <w:t>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знижує початкові зусилля при вивченні РНР. PHP - 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web-програмістів, що на даний момент є мало не найпопулярнішою мовою для створення web-додатків (скриптів).</w:t>
      </w:r>
    </w:p>
    <w:p w:rsidR="00A76C1F" w:rsidRPr="00E22B22" w:rsidRDefault="00A76C1F" w:rsidP="00BE7F00">
      <w:pPr>
        <w:ind w:firstLine="709"/>
        <w:rPr>
          <w:szCs w:val="28"/>
        </w:rPr>
      </w:pPr>
      <w:r w:rsidRPr="00E22B22">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 - 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E22B22" w:rsidRDefault="00A76C1F" w:rsidP="00BE7F00">
      <w:pPr>
        <w:ind w:firstLine="709"/>
        <w:rPr>
          <w:szCs w:val="28"/>
        </w:rPr>
      </w:pPr>
      <w:r w:rsidRPr="00E22B22">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E22B22" w:rsidRDefault="00A76C1F" w:rsidP="00BE7F00">
      <w:pPr>
        <w:ind w:firstLine="709"/>
        <w:rPr>
          <w:szCs w:val="28"/>
        </w:rPr>
      </w:pPr>
      <w:r w:rsidRPr="00E22B22">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w:t>
      </w:r>
      <w:r w:rsidRPr="00E22B22">
        <w:rPr>
          <w:szCs w:val="28"/>
        </w:rPr>
        <w:lastRenderedPageBreak/>
        <w:t>муть значно швидше - в десятки, а іноді і в сотні разів. Але продуктивність PHP цілком достатня для створення цілком серйозних web-додатків.</w:t>
      </w:r>
    </w:p>
    <w:p w:rsidR="00A76C1F" w:rsidRPr="00E22B22" w:rsidRDefault="00A76C1F" w:rsidP="00BE7F00">
      <w:pPr>
        <w:ind w:firstLine="709"/>
        <w:rPr>
          <w:szCs w:val="28"/>
        </w:rPr>
      </w:pPr>
      <w:r w:rsidRPr="00E22B22">
        <w:rPr>
          <w:szCs w:val="28"/>
        </w:rPr>
        <w:t>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змінної до певного типу за допомогою відповідних конструкцій мови. Це може знадобитись, якщо зважити, що значення змінної можуть трактуватись по-різному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E22B22" w:rsidRDefault="00A76C1F" w:rsidP="00BE7F00">
      <w:pPr>
        <w:ind w:firstLine="709"/>
        <w:rPr>
          <w:szCs w:val="28"/>
        </w:rPr>
      </w:pPr>
      <w:r w:rsidRPr="00E22B22">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E22B22" w:rsidRDefault="00A76C1F" w:rsidP="00BE7F00">
      <w:pPr>
        <w:ind w:firstLine="709"/>
        <w:rPr>
          <w:szCs w:val="28"/>
        </w:rPr>
      </w:pPr>
      <w:r w:rsidRPr="00E22B22">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E22B22" w:rsidRDefault="00A76C1F" w:rsidP="00BE7F00">
      <w:pPr>
        <w:ind w:firstLine="709"/>
        <w:rPr>
          <w:szCs w:val="28"/>
        </w:rPr>
      </w:pPr>
      <w:r w:rsidRPr="00E22B22">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E22B22" w:rsidRDefault="00A76C1F" w:rsidP="00BE7F00">
      <w:pPr>
        <w:ind w:firstLine="709"/>
        <w:rPr>
          <w:szCs w:val="28"/>
        </w:rPr>
      </w:pPr>
      <w:r w:rsidRPr="00E22B22">
        <w:rPr>
          <w:szCs w:val="28"/>
        </w:rPr>
        <w:lastRenderedPageBreak/>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і виставив для вільного завантаження. З цієї миті почався небувалий зліт популярності PHP.</w:t>
      </w:r>
    </w:p>
    <w:p w:rsidR="00A76C1F" w:rsidRPr="00E22B22" w:rsidRDefault="00A76C1F" w:rsidP="00BE7F00">
      <w:pPr>
        <w:ind w:firstLine="709"/>
        <w:rPr>
          <w:szCs w:val="28"/>
        </w:rPr>
      </w:pPr>
      <w:r w:rsidRPr="00E22B22">
        <w:rPr>
          <w:szCs w:val="28"/>
        </w:rPr>
        <w:t xml:space="preserve">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 - 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html-код сторінки, автоматичну інтерпретацію форм, інтеграцію з базами даних. При цьому все працювало досить швидко, оскільки PHP </w:t>
      </w:r>
      <w:r w:rsidR="00075A2E" w:rsidRPr="00E22B22">
        <w:rPr>
          <w:szCs w:val="28"/>
        </w:rPr>
        <w:t xml:space="preserve">прокомпелювалося </w:t>
      </w:r>
      <w:r w:rsidRPr="00E22B22">
        <w:rPr>
          <w:szCs w:val="28"/>
        </w:rPr>
        <w:t xml:space="preserve">до веб-серверу Apache. До 1997 року PHP використовувався вже на 50,000 доменах (не більше 1% всіх веб-серверів). </w:t>
      </w:r>
    </w:p>
    <w:p w:rsidR="00A76C1F" w:rsidRPr="00E22B22" w:rsidRDefault="00A76C1F" w:rsidP="00BE7F00">
      <w:pPr>
        <w:ind w:firstLine="709"/>
        <w:rPr>
          <w:szCs w:val="28"/>
        </w:rPr>
      </w:pPr>
      <w:r w:rsidRPr="00E22B22">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E22B22" w:rsidRDefault="00A76C1F" w:rsidP="00BE7F00">
      <w:pPr>
        <w:ind w:firstLine="709"/>
        <w:rPr>
          <w:szCs w:val="28"/>
        </w:rPr>
      </w:pPr>
      <w:r w:rsidRPr="00E22B22">
        <w:rPr>
          <w:szCs w:val="28"/>
        </w:rPr>
        <w:t>Закінчивши роботу Зеєв і Енді домовились з Расмусом про співпрацю в галузі розвитку та вдосконалення мови. З цієї миті з'являється PHP Group - група однодумців, що працюють над розвитком технології PHP. Одержаний продукт з’явився на світ у 1998 році під назвою PHP 3.</w:t>
      </w:r>
    </w:p>
    <w:p w:rsidR="00A76C1F" w:rsidRPr="00E22B22" w:rsidRDefault="00A76C1F" w:rsidP="00BE7F00">
      <w:pPr>
        <w:ind w:firstLine="709"/>
        <w:rPr>
          <w:szCs w:val="28"/>
        </w:rPr>
      </w:pPr>
      <w:r w:rsidRPr="00E22B22">
        <w:rPr>
          <w:szCs w:val="28"/>
        </w:rPr>
        <w:lastRenderedPageBreak/>
        <w:t>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E22B22" w:rsidRDefault="00A76C1F" w:rsidP="00BE7F00">
      <w:pPr>
        <w:ind w:firstLine="709"/>
        <w:rPr>
          <w:szCs w:val="28"/>
        </w:rPr>
      </w:pPr>
      <w:r w:rsidRPr="00E22B22">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реалізован</w:t>
      </w:r>
      <w:del w:id="19" w:author="Михайло Дрогомирецький" w:date="2015-05-14T21:44:00Z">
        <w:r w:rsidRPr="00E22B22" w:rsidDel="00075A2E">
          <w:rPr>
            <w:szCs w:val="28"/>
          </w:rPr>
          <w:delText>н</w:delText>
        </w:r>
      </w:del>
      <w:r w:rsidRPr="00E22B22">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E22B22" w:rsidRDefault="00A76C1F" w:rsidP="00BE7F00">
      <w:pPr>
        <w:ind w:firstLine="709"/>
        <w:rPr>
          <w:szCs w:val="28"/>
        </w:rPr>
      </w:pPr>
      <w:r w:rsidRPr="00E22B22">
        <w:rPr>
          <w:szCs w:val="28"/>
        </w:rPr>
        <w:t>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A76C1F" w:rsidRPr="00E22B22" w:rsidRDefault="00A76C1F" w:rsidP="00BE7F00">
      <w:pPr>
        <w:ind w:firstLine="709"/>
        <w:rPr>
          <w:szCs w:val="28"/>
        </w:rPr>
      </w:pPr>
      <w:r w:rsidRPr="00E22B22">
        <w:rPr>
          <w:szCs w:val="28"/>
        </w:rPr>
        <w:t>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Хьюз (Sterling Hughes ) і Маркус Бергера (Marcus Boerger ).</w:t>
      </w:r>
    </w:p>
    <w:p w:rsidR="00A76C1F" w:rsidRPr="00E22B22" w:rsidRDefault="00A76C1F" w:rsidP="00BE7F00">
      <w:pPr>
        <w:ind w:firstLine="709"/>
        <w:rPr>
          <w:szCs w:val="28"/>
        </w:rPr>
      </w:pPr>
      <w:r w:rsidRPr="00E22B22">
        <w:rPr>
          <w:szCs w:val="28"/>
        </w:rPr>
        <w:t xml:space="preserve">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w:t>
      </w:r>
      <w:r w:rsidRPr="00E22B22">
        <w:rPr>
          <w:szCs w:val="28"/>
        </w:rPr>
        <w:lastRenderedPageBreak/>
        <w:t>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E22B22" w:rsidRDefault="00A76C1F" w:rsidP="00BE7F00">
      <w:pPr>
        <w:ind w:firstLine="709"/>
        <w:rPr>
          <w:szCs w:val="28"/>
        </w:rPr>
      </w:pPr>
      <w:r w:rsidRPr="00E22B22">
        <w:rPr>
          <w:szCs w:val="28"/>
        </w:rPr>
        <w:t>Серед інших украй корисних доповнень в PHP 5 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E22B22" w:rsidRDefault="00A76C1F" w:rsidP="00BE7F00">
      <w:pPr>
        <w:ind w:firstLine="709"/>
        <w:rPr>
          <w:szCs w:val="28"/>
        </w:rPr>
      </w:pPr>
      <w:r w:rsidRPr="00E22B22">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E22B22" w:rsidRDefault="00A76C1F" w:rsidP="00BE7F00">
      <w:pPr>
        <w:ind w:firstLine="709"/>
        <w:rPr>
          <w:szCs w:val="28"/>
        </w:rPr>
      </w:pPr>
      <w:r w:rsidRPr="00E22B22">
        <w:rPr>
          <w:szCs w:val="28"/>
        </w:rPr>
        <w:t>У PHP 5 також включені два нові модулі для роботи з протоколами - SimpleXML і SOAP. SimpleXML дозволяє значно спростити роботу з XML-даними, представляючи вміст XML-документа у вигляді PHP-об'єкту. Розширення SOAP дозволяє будувати на PHP сценарії, що обмінюються інформацією з іншими додатками за допомогою XML-повідомлень поверх існуючих веб-протоколів, наприклад HTTP. Модуль для роботи з SOAP для PHP 5 надає розробникам засіб для достатньо швидкого створення ефективних SOAP-клієнтів і SOAP-серверів.</w:t>
      </w:r>
    </w:p>
    <w:p w:rsidR="00A76C1F" w:rsidRPr="00E22B22" w:rsidRDefault="00A76C1F" w:rsidP="00BE7F00">
      <w:pPr>
        <w:ind w:firstLine="709"/>
        <w:rPr>
          <w:szCs w:val="28"/>
        </w:rPr>
      </w:pPr>
      <w:r w:rsidRPr="00E22B22">
        <w:rPr>
          <w:szCs w:val="28"/>
        </w:rPr>
        <w:t xml:space="preserve">Новий модуль PHP 5 MySQLi (MySQL Improved) призначений для роботи з MySQL-сервером версій 4.1.2 і вище, реалізовуючи не тільки процедурний, але і об'єктно-орієнтований інтерфейс до MySQL. Додаткові можливості цього модуля включають </w:t>
      </w:r>
      <w:r w:rsidR="00044F7E" w:rsidRPr="00E22B22">
        <w:rPr>
          <w:szCs w:val="28"/>
        </w:rPr>
        <w:t>-</w:t>
      </w:r>
      <w:r w:rsidRPr="00E22B22">
        <w:rPr>
          <w:szCs w:val="28"/>
        </w:rPr>
        <w:t xml:space="preserve"> 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E22B22" w:rsidRDefault="00A76C1F" w:rsidP="00BE7F00">
      <w:pPr>
        <w:ind w:firstLine="709"/>
        <w:rPr>
          <w:szCs w:val="28"/>
        </w:rPr>
      </w:pPr>
      <w:r w:rsidRPr="00E22B22">
        <w:rPr>
          <w:szCs w:val="28"/>
        </w:rPr>
        <w:t>Всі сценарії оформляються у вигляді блоків коду. Ці блоки можуть бути поміщені в HTML-код, але відділені від нього відповідними обмежувачами. Код PHP в HTML повинен знаходитись між початковим тегом &lt;?php та кінцевим ?&gt; (або між &lt;script language=</w:t>
      </w:r>
      <w:r w:rsidR="004E0A77">
        <w:rPr>
          <w:szCs w:val="28"/>
        </w:rPr>
        <w:t>«</w:t>
      </w:r>
      <w:r w:rsidRPr="00E22B22">
        <w:rPr>
          <w:szCs w:val="28"/>
        </w:rPr>
        <w:t>php</w:t>
      </w:r>
      <w:r w:rsidR="004E0A77">
        <w:rPr>
          <w:szCs w:val="28"/>
        </w:rPr>
        <w:t>»</w:t>
      </w:r>
      <w:r w:rsidRPr="00E22B22">
        <w:rPr>
          <w:szCs w:val="28"/>
        </w:rPr>
        <w:t>&gt; та &lt;/script&gt;) Бажаним варіантом виділення PHP коду є варіант &lt;?php ?&gt;, оскільки саме такі початковий та кінцевий теги дозволять використовувати PHP код в документах, які відповідають пра</w:t>
      </w:r>
      <w:r w:rsidRPr="00E22B22">
        <w:rPr>
          <w:szCs w:val="28"/>
        </w:rPr>
        <w:lastRenderedPageBreak/>
        <w:t xml:space="preserve">вилам XML. Також можна користуватися скороченим записом: </w:t>
      </w:r>
      <w:r w:rsidRPr="00E22B22">
        <w:rPr>
          <w:rFonts w:ascii="Courier New" w:hAnsi="Courier New" w:cs="Courier New"/>
          <w:szCs w:val="28"/>
        </w:rPr>
        <w:t xml:space="preserve">&lt;? ?&gt; </w:t>
      </w:r>
      <w:r w:rsidRPr="00E22B22">
        <w:rPr>
          <w:szCs w:val="28"/>
        </w:rPr>
        <w:t xml:space="preserve">(в php.ini змінна short_open_tag повинна мати значення On) і записом в стилі ASP: </w:t>
      </w:r>
      <w:r w:rsidRPr="00E22B22">
        <w:rPr>
          <w:rFonts w:ascii="Courier New" w:hAnsi="Courier New" w:cs="Courier New"/>
          <w:szCs w:val="28"/>
        </w:rPr>
        <w:t>&lt;% %&gt;</w:t>
      </w:r>
      <w:r w:rsidRPr="00E22B22">
        <w:rPr>
          <w:szCs w:val="28"/>
        </w:rPr>
        <w:t xml:space="preserve"> (в php.ini змінна asp_tags повинна мати значення On). Проте стиль ASP не рекомендується і очікується, що він буде відсутній у PHP6.</w:t>
      </w:r>
    </w:p>
    <w:p w:rsidR="00A76C1F" w:rsidRPr="00E22B22" w:rsidRDefault="00A76C1F" w:rsidP="00BE7F00">
      <w:pPr>
        <w:ind w:firstLine="709"/>
        <w:rPr>
          <w:szCs w:val="28"/>
        </w:rPr>
      </w:pPr>
      <w:r w:rsidRPr="00E22B22">
        <w:rPr>
          <w:szCs w:val="28"/>
        </w:rPr>
        <w:t>Спочатку визначимо сферу застосування PHP. Як і будь-яка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для організації статичних сайтів великого об’єму, що містять велику кількість документів, які потрібно структурувати та привести до подібного вигляду (електронні бібліотеки, сайти документації).</w:t>
      </w:r>
    </w:p>
    <w:p w:rsidR="00A76C1F" w:rsidRPr="00E22B22" w:rsidRDefault="00A76C1F" w:rsidP="00BE7F00">
      <w:pPr>
        <w:ind w:firstLine="709"/>
        <w:rPr>
          <w:szCs w:val="28"/>
        </w:rPr>
      </w:pPr>
      <w:r w:rsidRPr="00E22B22">
        <w:rPr>
          <w:szCs w:val="28"/>
        </w:rPr>
        <w:t>Джерела інформації. Основні джерела – це посібник з PHP</w:t>
      </w:r>
      <w:r w:rsidR="00A84471" w:rsidRPr="00E22B22">
        <w:rPr>
          <w:szCs w:val="28"/>
        </w:rPr>
        <w:t xml:space="preserve"> [11]</w:t>
      </w:r>
      <w:r w:rsidRPr="00E22B22">
        <w:rPr>
          <w:szCs w:val="28"/>
        </w:rPr>
        <w:t xml:space="preserve"> (www.php.net) та MySQL (www.mysql.com). При підготовці статті також використовувалися матеріали з www.webreview.com та www.devshed.com. Деякі пункти є перекладами з цих джерел. </w:t>
      </w:r>
    </w:p>
    <w:p w:rsidR="00A76C1F" w:rsidRPr="00E22B22" w:rsidRDefault="00A76C1F" w:rsidP="00BE7F00">
      <w:pPr>
        <w:ind w:firstLine="709"/>
        <w:rPr>
          <w:szCs w:val="28"/>
        </w:rPr>
      </w:pPr>
      <w:r w:rsidRPr="00E22B22">
        <w:rPr>
          <w:szCs w:val="28"/>
        </w:rPr>
        <w:t xml:space="preserve">Результатом роботи PHP є звичайні сторінки мовою HTML, тобто людина, що переглядає веб-сайт, може не здогадуватись про те, що веб-сторінка не є статичною, а була згенерована. Код PHP (тобто деякий текст програми, що виконується сервером і результатом виконання якої є веб-сторінка) може бути </w:t>
      </w:r>
      <w:r w:rsidR="00075A2E" w:rsidRPr="00E22B22">
        <w:rPr>
          <w:szCs w:val="28"/>
        </w:rPr>
        <w:t xml:space="preserve">вбудваний </w:t>
      </w:r>
      <w:r w:rsidRPr="00E22B22">
        <w:rPr>
          <w:szCs w:val="28"/>
        </w:rPr>
        <w:t>всередину статичного коду HTML.</w:t>
      </w:r>
    </w:p>
    <w:p w:rsidR="007E121A" w:rsidRPr="00E22B22" w:rsidRDefault="00A76C1F" w:rsidP="00E22B22">
      <w:pPr>
        <w:ind w:firstLine="709"/>
        <w:rPr>
          <w:szCs w:val="28"/>
        </w:rPr>
      </w:pPr>
      <w:r w:rsidRPr="00E22B22">
        <w:rPr>
          <w:szCs w:val="28"/>
        </w:rPr>
        <w:t>Розробникам Web-аплікацій немає необхідності говорити, що web-сторінки – це не тільки текст та картинки. Гідний уваги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CGI-скриптами, написаними на Perl. Але CGI-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 – він працює як частина Web-сервера, й цим схожий на ASP від Microsoft.</w:t>
      </w:r>
    </w:p>
    <w:p w:rsidR="007E121A" w:rsidRPr="00E22B22" w:rsidRDefault="00BD0438" w:rsidP="00E22B22">
      <w:pPr>
        <w:pStyle w:val="4"/>
      </w:pPr>
      <w:r w:rsidRPr="00E22B22">
        <w:lastRenderedPageBreak/>
        <w:t xml:space="preserve">2.2.1 </w:t>
      </w:r>
      <w:r w:rsidR="007E121A" w:rsidRPr="00E22B22">
        <w:t>PHP Фреймворк Kohana</w:t>
      </w:r>
    </w:p>
    <w:p w:rsidR="00AE2DE1" w:rsidRPr="00E22B22" w:rsidRDefault="00AE2DE1" w:rsidP="00BE7F00">
      <w:pPr>
        <w:rPr>
          <w:szCs w:val="28"/>
        </w:rPr>
      </w:pPr>
    </w:p>
    <w:p w:rsidR="000B09C8" w:rsidRPr="00E22B22" w:rsidRDefault="00AE2DE1" w:rsidP="00BE7F00">
      <w:pPr>
        <w:rPr>
          <w:szCs w:val="28"/>
        </w:rPr>
      </w:pPr>
      <w:r w:rsidRPr="00E22B22">
        <w:rPr>
          <w:szCs w:val="28"/>
        </w:rPr>
        <w:tab/>
      </w:r>
      <w:r w:rsidR="000B09C8" w:rsidRPr="00E22B22">
        <w:rPr>
          <w:szCs w:val="28"/>
        </w:rPr>
        <w:t>Фреймворк - це каркас сайту, який дозволяє прискорити процес розробки, тобто не писала якісь повторювані ділянки з проекту в проект, а зробити основний наголос саме на логіці. Якщо ви досить давно займаєтеся веб-розробкою, то у вас точно є якісь готові класи або функції, які ви використовуєте у своїх проектах. Такий ось набір готових до використання бібліотек - це по суті і є фреймворк. Але будь-який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E22B22" w:rsidRDefault="00371B0F" w:rsidP="00BE7F00">
      <w:pPr>
        <w:rPr>
          <w:szCs w:val="28"/>
        </w:rPr>
      </w:pPr>
      <w:r w:rsidRPr="00E22B22">
        <w:rPr>
          <w:szCs w:val="28"/>
        </w:rPr>
        <w:tab/>
      </w:r>
      <w:r w:rsidR="000B09C8" w:rsidRPr="00E22B22">
        <w:rPr>
          <w:szCs w:val="28"/>
        </w:rPr>
        <w:t>Kohana - це веб-фреймворк з відкритим кодом, заснований на PHP5 і використовує концепцію HMVC (Hierarchical Model View Controller - Іерахіческіе Модель-Вид-Контролер). Його основні цілі - бути безпечним, легким і простим у використанні, і це дійсно так.</w:t>
      </w:r>
    </w:p>
    <w:p w:rsidR="000B09C8" w:rsidRPr="00E22B22" w:rsidRDefault="00371B0F" w:rsidP="00BE7F00">
      <w:pPr>
        <w:rPr>
          <w:szCs w:val="28"/>
        </w:rPr>
      </w:pPr>
      <w:r w:rsidRPr="00E22B22">
        <w:rPr>
          <w:szCs w:val="28"/>
        </w:rPr>
        <w:tab/>
      </w:r>
      <w:r w:rsidR="000B09C8" w:rsidRPr="00E22B22">
        <w:rPr>
          <w:szCs w:val="28"/>
        </w:rPr>
        <w:t>Kohana був створений як гілка PHP фреймворку CodeIgniter. Спочатку він був відомий під назвою Blue Flame. Основною причиною Форком (</w:t>
      </w:r>
      <w:r w:rsidR="004E0A77">
        <w:rPr>
          <w:szCs w:val="28"/>
        </w:rPr>
        <w:t>«</w:t>
      </w:r>
      <w:r w:rsidR="000B09C8" w:rsidRPr="00E22B22">
        <w:rPr>
          <w:szCs w:val="28"/>
        </w:rPr>
        <w:t>розщеплення</w:t>
      </w:r>
      <w:r w:rsidR="004E0A77">
        <w:rPr>
          <w:szCs w:val="28"/>
        </w:rPr>
        <w:t>»</w:t>
      </w:r>
      <w:r w:rsidR="000B09C8" w:rsidRPr="00E22B22">
        <w:rPr>
          <w:szCs w:val="28"/>
        </w:rPr>
        <w:t xml:space="preserve"> на два окремі проекти) 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 </w:t>
      </w:r>
      <w:r w:rsidRPr="00E22B22">
        <w:rPr>
          <w:szCs w:val="28"/>
        </w:rPr>
        <w:t>–</w:t>
      </w:r>
      <w:r w:rsidR="000B09C8" w:rsidRPr="00E22B22">
        <w:rPr>
          <w:szCs w:val="28"/>
        </w:rPr>
        <w:t xml:space="preserve"> </w:t>
      </w:r>
      <w:r w:rsidRPr="00E22B22">
        <w:rPr>
          <w:szCs w:val="28"/>
        </w:rPr>
        <w:t>розробник</w:t>
      </w:r>
      <w:r w:rsidR="000B09C8" w:rsidRPr="00E22B22">
        <w:rPr>
          <w:szCs w:val="28"/>
        </w:rPr>
        <w:t xml:space="preserve"> і власник CodeIgniter - був щасливий бачити форк свого проекту, але допомагати відмовився. Він підштовхнув новий проект до створення власної документації і порадив перейменувати проект. У липні 2007року Blue Flame був перейменований в Kohana для того, щоб уникнути проблем з авторськими правами в майбутньому.</w:t>
      </w:r>
    </w:p>
    <w:p w:rsidR="000B09C8" w:rsidRPr="00E22B22" w:rsidRDefault="00371B0F" w:rsidP="00BE7F00">
      <w:pPr>
        <w:rPr>
          <w:szCs w:val="28"/>
        </w:rPr>
      </w:pPr>
      <w:r w:rsidRPr="00E22B22">
        <w:rPr>
          <w:szCs w:val="28"/>
        </w:rPr>
        <w:tab/>
      </w:r>
      <w:r w:rsidR="000B09C8" w:rsidRPr="00E22B22">
        <w:rPr>
          <w:szCs w:val="28"/>
        </w:rPr>
        <w:t xml:space="preserve">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w:t>
      </w:r>
      <w:r w:rsidR="004E0A77">
        <w:rPr>
          <w:szCs w:val="28"/>
        </w:rPr>
        <w:t>«</w:t>
      </w:r>
      <w:r w:rsidR="000B09C8" w:rsidRPr="00E22B22">
        <w:rPr>
          <w:szCs w:val="28"/>
        </w:rPr>
        <w:t>швидкий</w:t>
      </w:r>
      <w:r w:rsidR="004E0A77">
        <w:rPr>
          <w:szCs w:val="28"/>
        </w:rPr>
        <w:t>»</w:t>
      </w:r>
      <w:r w:rsidR="000B09C8" w:rsidRPr="00E22B22">
        <w:rPr>
          <w:szCs w:val="28"/>
        </w:rPr>
        <w:t xml:space="preserve">. Також на японській мові має значення </w:t>
      </w:r>
      <w:r w:rsidR="004E0A77">
        <w:rPr>
          <w:szCs w:val="28"/>
        </w:rPr>
        <w:t>«</w:t>
      </w:r>
      <w:r w:rsidR="000B09C8" w:rsidRPr="00E22B22">
        <w:rPr>
          <w:szCs w:val="28"/>
        </w:rPr>
        <w:t>маленька квітка</w:t>
      </w:r>
      <w:r w:rsidR="004E0A77">
        <w:rPr>
          <w:szCs w:val="28"/>
        </w:rPr>
        <w:t>»</w:t>
      </w:r>
      <w:r w:rsidR="000B09C8" w:rsidRPr="00E22B22">
        <w:rPr>
          <w:szCs w:val="28"/>
        </w:rPr>
        <w:t xml:space="preserve">, а на українському </w:t>
      </w:r>
      <w:r w:rsidR="004E0A77">
        <w:rPr>
          <w:szCs w:val="28"/>
        </w:rPr>
        <w:t>«</w:t>
      </w:r>
      <w:r w:rsidR="000B09C8" w:rsidRPr="00E22B22">
        <w:rPr>
          <w:szCs w:val="28"/>
        </w:rPr>
        <w:t>кохана</w:t>
      </w:r>
      <w:r w:rsidR="004E0A77">
        <w:rPr>
          <w:szCs w:val="28"/>
        </w:rPr>
        <w:t>»</w:t>
      </w:r>
      <w:r w:rsidR="000B09C8" w:rsidRPr="00E22B22">
        <w:rPr>
          <w:szCs w:val="28"/>
        </w:rPr>
        <w:t xml:space="preserve"> і ім'я відомої косатки (Kohana) - все це не має ніякого відношення до назви.</w:t>
      </w:r>
    </w:p>
    <w:p w:rsidR="000B09C8" w:rsidRPr="00E22B22" w:rsidRDefault="00371B0F" w:rsidP="00BE7F00">
      <w:pPr>
        <w:rPr>
          <w:szCs w:val="28"/>
        </w:rPr>
      </w:pPr>
      <w:r w:rsidRPr="00E22B22">
        <w:rPr>
          <w:szCs w:val="28"/>
        </w:rPr>
        <w:lastRenderedPageBreak/>
        <w:tab/>
        <w:t>До переваг даного фреймворк можна віднести наступне:</w:t>
      </w:r>
    </w:p>
    <w:p w:rsidR="000B09C8" w:rsidRPr="00E22B22" w:rsidRDefault="000B09C8" w:rsidP="00E72EC3">
      <w:pPr>
        <w:pStyle w:val="afa"/>
        <w:numPr>
          <w:ilvl w:val="0"/>
          <w:numId w:val="8"/>
        </w:numPr>
        <w:ind w:left="709" w:hanging="283"/>
        <w:rPr>
          <w:szCs w:val="28"/>
        </w:rPr>
      </w:pPr>
      <w:r w:rsidRPr="00E22B22">
        <w:rPr>
          <w:szCs w:val="28"/>
        </w:rPr>
        <w:t>Висока швидкість роботи</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Безпека</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Використання можливостей PHP5</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Велика кількість вбудованих інструментів</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Простота розуміння</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Використання концепції HMVC</w:t>
      </w:r>
      <w:r w:rsidR="00E56BB8" w:rsidRPr="00E22B22">
        <w:rPr>
          <w:szCs w:val="28"/>
        </w:rPr>
        <w:t>;</w:t>
      </w:r>
    </w:p>
    <w:p w:rsidR="000B09C8" w:rsidRPr="00E22B22" w:rsidRDefault="000B09C8" w:rsidP="00E72EC3">
      <w:pPr>
        <w:pStyle w:val="afa"/>
        <w:numPr>
          <w:ilvl w:val="0"/>
          <w:numId w:val="8"/>
        </w:numPr>
        <w:ind w:left="709" w:hanging="283"/>
        <w:rPr>
          <w:szCs w:val="28"/>
        </w:rPr>
      </w:pPr>
      <w:r w:rsidRPr="00E22B22">
        <w:rPr>
          <w:szCs w:val="28"/>
        </w:rPr>
        <w:t>Повна сумісність з UTF-8</w:t>
      </w:r>
      <w:r w:rsidR="00E56BB8" w:rsidRPr="00E22B22">
        <w:rPr>
          <w:szCs w:val="28"/>
        </w:rPr>
        <w:t>.</w:t>
      </w:r>
    </w:p>
    <w:p w:rsidR="000B09C8" w:rsidRPr="00E22B22" w:rsidRDefault="00E56BB8" w:rsidP="00BE7F00">
      <w:pPr>
        <w:rPr>
          <w:szCs w:val="28"/>
        </w:rPr>
      </w:pPr>
      <w:r w:rsidRPr="00E22B22">
        <w:rPr>
          <w:szCs w:val="28"/>
        </w:rPr>
        <w:tab/>
      </w:r>
      <w:r w:rsidR="000B09C8" w:rsidRPr="00E22B22">
        <w:rPr>
          <w:szCs w:val="28"/>
        </w:rPr>
        <w:t xml:space="preserve">Для того, щоб уміти працювати з фреймворком, потрібно розуміти його структуру ну і звичайно знати його класи і методи. Абсолютно необхідно, щоб ви знали PHP на рівні ООП (хоча б початковому), а також розуміли що таке MVC. </w:t>
      </w:r>
    </w:p>
    <w:p w:rsidR="000B09C8" w:rsidRPr="00E22B22" w:rsidRDefault="000B09C8" w:rsidP="00E22B22">
      <w:pPr>
        <w:rPr>
          <w:szCs w:val="28"/>
        </w:rPr>
      </w:pPr>
    </w:p>
    <w:p w:rsidR="00065F5B" w:rsidRPr="00E22B22" w:rsidRDefault="0070448D" w:rsidP="00E22B22">
      <w:pPr>
        <w:pStyle w:val="4"/>
      </w:pPr>
      <w:r w:rsidRPr="00E22B22">
        <w:t xml:space="preserve">2.2.2 </w:t>
      </w:r>
      <w:r w:rsidR="00086E59" w:rsidRPr="00E22B22">
        <w:t xml:space="preserve">Модуль </w:t>
      </w:r>
      <w:r w:rsidR="00065F5B" w:rsidRPr="00E22B22">
        <w:t>ORM</w:t>
      </w:r>
    </w:p>
    <w:p w:rsidR="00065F5B" w:rsidRPr="00E22B22" w:rsidRDefault="00065F5B" w:rsidP="00E22B22">
      <w:pPr>
        <w:rPr>
          <w:szCs w:val="28"/>
        </w:rPr>
      </w:pPr>
    </w:p>
    <w:p w:rsidR="00065F5B" w:rsidRPr="00E22B22" w:rsidRDefault="00065F5B" w:rsidP="00BE7F00">
      <w:pPr>
        <w:rPr>
          <w:szCs w:val="28"/>
        </w:rPr>
      </w:pPr>
      <w:r w:rsidRPr="00E22B22">
        <w:rPr>
          <w:szCs w:val="28"/>
        </w:rPr>
        <w:tab/>
        <w:t>ORM або Object-relational mapping (рос. Об'єктно-реляційне відображення) - це технологія програмування, яка дозволяє перетворювати несумісні типи моделей в ООП, зокрема, між сховищем даних та об'єктами програмування. ORM використовується для 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ORM-інструментів значною мірою покладаються на метадані бази даних і об'єктів, так що об'єктам нічого не потрібно знати про структуру бази даних, а базі даних - 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E22B22" w:rsidRDefault="00065F5B" w:rsidP="00BE7F00">
      <w:pPr>
        <w:rPr>
          <w:szCs w:val="28"/>
        </w:rPr>
      </w:pPr>
    </w:p>
    <w:p w:rsidR="00065F5B" w:rsidRPr="00E22B22" w:rsidRDefault="00065F5B" w:rsidP="00BE7F00">
      <w:pPr>
        <w:jc w:val="center"/>
        <w:rPr>
          <w:szCs w:val="28"/>
        </w:rPr>
      </w:pPr>
      <w:r w:rsidRPr="00E22B22">
        <w:rPr>
          <w:noProof/>
          <w:szCs w:val="28"/>
          <w:lang w:eastAsia="uk-UA" w:bidi="ar-SA"/>
        </w:rPr>
        <w:lastRenderedPageBreak/>
        <w:drawing>
          <wp:inline distT="0" distB="0" distL="0" distR="0" wp14:anchorId="19173AC5" wp14:editId="2B365708">
            <wp:extent cx="4891177" cy="1078302"/>
            <wp:effectExtent l="0" t="0" r="0" b="0"/>
            <wp:docPr id="172"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nternetka.in.ua/wp-content/uploads/2012/09/orm.png"/>
                    <pic:cNvPicPr>
                      <a:picLocks noChangeAspect="1" noChangeArrowheads="1"/>
                    </pic:cNvPicPr>
                  </pic:nvPicPr>
                  <pic:blipFill rotWithShape="1">
                    <a:blip r:embed="rId17"/>
                    <a:srcRect l="3577" t="17224" r="4191" b="13294"/>
                    <a:stretch/>
                  </pic:blipFill>
                  <pic:spPr bwMode="auto">
                    <a:xfrm>
                      <a:off x="0" y="0"/>
                      <a:ext cx="4893275" cy="1078765"/>
                    </a:xfrm>
                    <a:prstGeom prst="rect">
                      <a:avLst/>
                    </a:prstGeom>
                    <a:noFill/>
                    <a:ln>
                      <a:noFill/>
                    </a:ln>
                    <a:extLst>
                      <a:ext uri="{53640926-AAD7-44D8-BBD7-CCE9431645EC}">
                        <a14:shadowObscured xmlns:a14="http://schemas.microsoft.com/office/drawing/2010/main"/>
                      </a:ext>
                    </a:extLst>
                  </pic:spPr>
                </pic:pic>
              </a:graphicData>
            </a:graphic>
          </wp:inline>
        </w:drawing>
      </w:r>
    </w:p>
    <w:p w:rsidR="00B9353F" w:rsidRPr="00E22B22" w:rsidRDefault="00065F5B" w:rsidP="00BE7F00">
      <w:pPr>
        <w:jc w:val="center"/>
        <w:rPr>
          <w:szCs w:val="28"/>
        </w:rPr>
      </w:pPr>
      <w:r w:rsidRPr="00E22B22">
        <w:rPr>
          <w:szCs w:val="28"/>
        </w:rPr>
        <w:t>Рисунок 2.1 Розподіл завдань з допомогою ORM</w:t>
      </w:r>
    </w:p>
    <w:p w:rsidR="00B9353F" w:rsidRPr="00E22B22" w:rsidRDefault="00B9353F" w:rsidP="00BE7F00">
      <w:pPr>
        <w:jc w:val="center"/>
        <w:rPr>
          <w:szCs w:val="28"/>
        </w:rPr>
      </w:pPr>
    </w:p>
    <w:p w:rsidR="00B9353F" w:rsidRPr="00E22B22" w:rsidRDefault="00B9353F" w:rsidP="00BE7F00">
      <w:pPr>
        <w:rPr>
          <w:szCs w:val="28"/>
        </w:rPr>
      </w:pPr>
      <w:r w:rsidRPr="00E22B22">
        <w:rPr>
          <w:szCs w:val="28"/>
        </w:rPr>
        <w:t xml:space="preserve">Парадигма </w:t>
      </w:r>
      <w:r w:rsidR="004E0A77">
        <w:rPr>
          <w:szCs w:val="28"/>
        </w:rPr>
        <w:t>«</w:t>
      </w:r>
      <w:r w:rsidRPr="00E22B22">
        <w:rPr>
          <w:szCs w:val="28"/>
        </w:rPr>
        <w:t>невідповідності</w:t>
      </w:r>
      <w:r w:rsidR="004E0A77">
        <w:rPr>
          <w:szCs w:val="28"/>
        </w:rPr>
        <w:t>»</w:t>
      </w:r>
      <w:r w:rsidR="001E56B2" w:rsidRPr="00E22B22">
        <w:rPr>
          <w:szCs w:val="28"/>
        </w:rPr>
        <w:t xml:space="preserve">. </w:t>
      </w:r>
      <w:r w:rsidRPr="00E22B22">
        <w:rPr>
          <w:szCs w:val="28"/>
        </w:rPr>
        <w:t xml:space="preserve">Говорячи конкретніше, використання ORM вирішує проблему так званої парадигми </w:t>
      </w:r>
      <w:r w:rsidR="004E0A77">
        <w:rPr>
          <w:szCs w:val="28"/>
        </w:rPr>
        <w:t>«</w:t>
      </w:r>
      <w:r w:rsidRPr="00E22B22">
        <w:rPr>
          <w:szCs w:val="28"/>
        </w:rPr>
        <w:t>невідповідності</w:t>
      </w:r>
      <w:r w:rsidR="004E0A77">
        <w:rPr>
          <w:szCs w:val="28"/>
        </w:rPr>
        <w:t>»</w:t>
      </w:r>
      <w:r w:rsidRPr="00E22B22">
        <w:rPr>
          <w:szCs w:val="28"/>
        </w:rPr>
        <w:t>,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E22B22" w:rsidRDefault="00B9353F" w:rsidP="002A39DA">
      <w:pPr>
        <w:pStyle w:val="afa"/>
        <w:numPr>
          <w:ilvl w:val="0"/>
          <w:numId w:val="9"/>
        </w:numPr>
        <w:ind w:left="709" w:hanging="283"/>
        <w:rPr>
          <w:szCs w:val="28"/>
        </w:rPr>
      </w:pPr>
      <w:r w:rsidRPr="00E22B22">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E22B22" w:rsidRDefault="00B9353F" w:rsidP="002A39DA">
      <w:pPr>
        <w:pStyle w:val="afa"/>
        <w:numPr>
          <w:ilvl w:val="0"/>
          <w:numId w:val="9"/>
        </w:numPr>
        <w:ind w:left="709" w:hanging="283"/>
        <w:rPr>
          <w:szCs w:val="28"/>
        </w:rPr>
      </w:pPr>
      <w:r w:rsidRPr="00E22B22">
        <w:rPr>
          <w:szCs w:val="28"/>
        </w:rPr>
        <w:t>реляційні СУБД не мають нічого схожого на спадкування - природну парадигму об'єктно-орієнтованих мов програмування;</w:t>
      </w:r>
    </w:p>
    <w:p w:rsidR="00B9353F" w:rsidRPr="00E22B22" w:rsidRDefault="00B9353F" w:rsidP="002A39DA">
      <w:pPr>
        <w:pStyle w:val="afa"/>
        <w:numPr>
          <w:ilvl w:val="0"/>
          <w:numId w:val="9"/>
        </w:numPr>
        <w:ind w:left="709" w:hanging="283"/>
        <w:rPr>
          <w:szCs w:val="28"/>
        </w:rPr>
      </w:pPr>
      <w:r w:rsidRPr="00E22B22">
        <w:rPr>
          <w:szCs w:val="28"/>
        </w:rPr>
        <w:t>в СУБД визначений тільки один параметр для порівняння записів - первинний ключ. У той час як ООП надає як перевірку ідентичності об'єктів (a == b), так і їх рівності (a.equals (b));</w:t>
      </w:r>
    </w:p>
    <w:p w:rsidR="00B9353F" w:rsidRPr="00E22B22" w:rsidRDefault="00B9353F" w:rsidP="002A39DA">
      <w:pPr>
        <w:pStyle w:val="afa"/>
        <w:numPr>
          <w:ilvl w:val="0"/>
          <w:numId w:val="9"/>
        </w:numPr>
        <w:ind w:left="709" w:hanging="283"/>
        <w:rPr>
          <w:szCs w:val="28"/>
        </w:rPr>
      </w:pPr>
      <w:r w:rsidRPr="00E22B22">
        <w:rPr>
          <w:szCs w:val="28"/>
        </w:rPr>
        <w:t>для зв'язку об'єктів СУБД використовує поняття зовнішніх ключів, в об'єктно-орієнтованих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E22B22" w:rsidRDefault="00B9353F" w:rsidP="002A39DA">
      <w:pPr>
        <w:pStyle w:val="afa"/>
        <w:numPr>
          <w:ilvl w:val="0"/>
          <w:numId w:val="9"/>
        </w:numPr>
        <w:ind w:left="709" w:hanging="283"/>
        <w:rPr>
          <w:szCs w:val="28"/>
        </w:rPr>
      </w:pPr>
      <w:r w:rsidRPr="00E22B22">
        <w:rPr>
          <w:szCs w:val="28"/>
        </w:rPr>
        <w:t xml:space="preserve">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w:t>
      </w:r>
      <w:r w:rsidRPr="00E22B22">
        <w:rPr>
          <w:szCs w:val="28"/>
        </w:rPr>
        <w:lastRenderedPageBreak/>
        <w:t>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JOIN-ів.</w:t>
      </w:r>
    </w:p>
    <w:p w:rsidR="00B9353F" w:rsidRPr="00E22B22" w:rsidRDefault="00185536" w:rsidP="00BE7F00">
      <w:pPr>
        <w:rPr>
          <w:szCs w:val="28"/>
        </w:rPr>
      </w:pPr>
      <w:r w:rsidRPr="00E22B22">
        <w:rPr>
          <w:szCs w:val="28"/>
        </w:rPr>
        <w:tab/>
      </w:r>
      <w:r w:rsidR="00B9353F" w:rsidRPr="00E22B22">
        <w:rPr>
          <w:szCs w:val="28"/>
        </w:rPr>
        <w:t xml:space="preserve">Ключовою особливістю ORM є відображення, яке використовується для прив'язки об'єкта до його даними в БД. ORM як би створює </w:t>
      </w:r>
      <w:r w:rsidR="004E0A77">
        <w:rPr>
          <w:szCs w:val="28"/>
        </w:rPr>
        <w:t>«</w:t>
      </w:r>
      <w:r w:rsidR="00B9353F" w:rsidRPr="00E22B22">
        <w:rPr>
          <w:szCs w:val="28"/>
        </w:rPr>
        <w:t>віртуальну</w:t>
      </w:r>
      <w:r w:rsidR="004E0A77">
        <w:rPr>
          <w:szCs w:val="28"/>
        </w:rPr>
        <w:t>»</w:t>
      </w:r>
      <w:r w:rsidR="00B9353F" w:rsidRPr="00E22B22">
        <w:rPr>
          <w:szCs w:val="28"/>
        </w:rPr>
        <w:t xml:space="preserve">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SQL-запитів для вставки, оновлення та видалення даних у відповідь на зміни, які додаток вносить в ці об'єкти.</w:t>
      </w:r>
    </w:p>
    <w:p w:rsidR="00E04FA9" w:rsidRPr="00E22B22" w:rsidRDefault="008D6D64" w:rsidP="00BE7F00">
      <w:pPr>
        <w:rPr>
          <w:szCs w:val="28"/>
        </w:rPr>
      </w:pPr>
      <w:r w:rsidRPr="00E22B22">
        <w:rPr>
          <w:szCs w:val="28"/>
        </w:rPr>
        <w:tab/>
      </w:r>
      <w:r w:rsidR="00B9353F" w:rsidRPr="00E22B22">
        <w:rPr>
          <w:szCs w:val="28"/>
        </w:rPr>
        <w:t>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Основний з них - 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будь-яке окремий додаток коли-небудь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 - зручність чи продуктивність? Звичайно, робота з БД за допомогою грамотно написаного SQL-коду буде набагато ефективніше, але не варто забувати і про такий параметр, як час - 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E22B22">
        <w:rPr>
          <w:szCs w:val="28"/>
        </w:rPr>
        <w:t>.</w:t>
      </w:r>
    </w:p>
    <w:p w:rsidR="00E0759A" w:rsidRPr="00E22B22" w:rsidRDefault="00E0759A" w:rsidP="00003BB7">
      <w:pPr>
        <w:pStyle w:val="2"/>
      </w:pPr>
      <w:bookmarkStart w:id="20" w:name="_Toc419309661"/>
      <w:bookmarkStart w:id="21" w:name="_Toc419839593"/>
      <w:r w:rsidRPr="00E22B22">
        <w:lastRenderedPageBreak/>
        <w:t>2.</w:t>
      </w:r>
      <w:r w:rsidR="001A2B4A" w:rsidRPr="00E22B22">
        <w:t>3</w:t>
      </w:r>
      <w:r w:rsidRPr="00E22B22">
        <w:t xml:space="preserve"> Каскадні таблиці стилів CSS</w:t>
      </w:r>
      <w:bookmarkEnd w:id="20"/>
      <w:r w:rsidR="00E847A9" w:rsidRPr="00E22B22">
        <w:t>. Набір інструментів Twitter Bootstrap</w:t>
      </w:r>
      <w:bookmarkEnd w:id="21"/>
    </w:p>
    <w:p w:rsidR="00E0759A" w:rsidRPr="00E22B22" w:rsidRDefault="00E0759A" w:rsidP="00BE7F00">
      <w:pPr>
        <w:rPr>
          <w:szCs w:val="28"/>
        </w:rPr>
      </w:pPr>
    </w:p>
    <w:p w:rsidR="00E0759A" w:rsidRPr="00E22B22" w:rsidRDefault="00205CE7" w:rsidP="00BE7F00">
      <w:pPr>
        <w:rPr>
          <w:szCs w:val="28"/>
        </w:rPr>
      </w:pPr>
      <w:r w:rsidRPr="00E22B22">
        <w:rPr>
          <w:szCs w:val="28"/>
        </w:rPr>
        <w:tab/>
      </w:r>
      <w:r w:rsidR="00E0759A" w:rsidRPr="00E22B22">
        <w:rPr>
          <w:szCs w:val="28"/>
        </w:rPr>
        <w:t>Cascading Style Sheets (каскадні таблиці стилів) - технологія опису зовнішнього вигляду документа, написаного мовою розмітки. CSS використовується переважно для оформлення HTML- і XHTML-документів, але іноді і для інших XML-структурованих документів (наприклад, в браузер</w:t>
      </w:r>
      <w:r w:rsidRPr="00E22B22">
        <w:rPr>
          <w:szCs w:val="28"/>
        </w:rPr>
        <w:t>s</w:t>
      </w:r>
      <w:r w:rsidR="00E0759A" w:rsidRPr="00E22B22">
        <w:rPr>
          <w:szCs w:val="28"/>
        </w:rPr>
        <w:t xml:space="preserve"> Mozilla для оформлення елементів графічного інтерфейсу, XUL).</w:t>
      </w:r>
    </w:p>
    <w:p w:rsidR="00256EAF" w:rsidRPr="00E22B22" w:rsidRDefault="00256EAF" w:rsidP="00BE7F00">
      <w:pPr>
        <w:rPr>
          <w:szCs w:val="28"/>
        </w:rPr>
      </w:pPr>
      <w:r w:rsidRPr="00E22B22">
        <w:rPr>
          <w:szCs w:val="28"/>
        </w:rPr>
        <w:t>Таблиці стилів в тому чи іншому вигляді існували з зародження SGML в 1970-тих. Каскадні таблиці стилів розроблялися для спрощення процедури додавання інформації про стилі для веб-сторінок.</w:t>
      </w:r>
    </w:p>
    <w:p w:rsidR="00256EAF" w:rsidRPr="00E22B22" w:rsidRDefault="00256EAF" w:rsidP="00BE7F00">
      <w:pPr>
        <w:rPr>
          <w:szCs w:val="28"/>
        </w:rPr>
      </w:pPr>
      <w:r w:rsidRPr="00E22B22">
        <w:rPr>
          <w:szCs w:val="28"/>
        </w:rPr>
        <w:tab/>
        <w:t>З розвитком HTML з’явилася можливість використовувати різні механізми для додавання стилів до елементів сторінки. Еволюція HTML дала веб-дизайнерам більше можливостей для створення вигляду сайту, але HTML-код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E22B22" w:rsidRDefault="00256EAF" w:rsidP="00BE7F00">
      <w:pPr>
        <w:rPr>
          <w:szCs w:val="28"/>
        </w:rPr>
      </w:pPr>
      <w:r w:rsidRPr="00E22B22">
        <w:rPr>
          <w:szCs w:val="28"/>
        </w:rPr>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Stream-based Style Sheet Proposal (SSP). Спочатку в жовтні 1994, Håkon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E22B22" w:rsidRDefault="00256EAF" w:rsidP="00BE7F00">
      <w:pPr>
        <w:rPr>
          <w:szCs w:val="28"/>
        </w:rPr>
      </w:pPr>
      <w:r w:rsidRPr="00E22B22">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w:t>
      </w:r>
      <w:r w:rsidRPr="00E22B22">
        <w:rPr>
          <w:szCs w:val="28"/>
        </w:rPr>
        <w:lastRenderedPageBreak/>
        <w:t>зволило контролювати використання стилів як дизайнером сайту так і користувачем (наприклад в браузері Opera).</w:t>
      </w:r>
    </w:p>
    <w:p w:rsidR="00256EAF" w:rsidRPr="00E22B22" w:rsidRDefault="00256EAF" w:rsidP="00BE7F00">
      <w:pPr>
        <w:rPr>
          <w:szCs w:val="28"/>
        </w:rPr>
      </w:pPr>
      <w:r w:rsidRPr="00E22B22">
        <w:rPr>
          <w:szCs w:val="28"/>
        </w:rPr>
        <w:tab/>
        <w:t>Пропозиції до стандарту CSS обговорювалися на конференціях в 1994 та 1995 роках.</w:t>
      </w:r>
    </w:p>
    <w:p w:rsidR="00256EAF" w:rsidRPr="00E22B22" w:rsidRDefault="00256EAF" w:rsidP="00BE7F00">
      <w:pPr>
        <w:rPr>
          <w:szCs w:val="28"/>
        </w:rPr>
      </w:pPr>
      <w:r w:rsidRPr="00E22B22">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E22B22" w:rsidRDefault="00256EAF" w:rsidP="00BE7F00">
      <w:pPr>
        <w:rPr>
          <w:szCs w:val="28"/>
        </w:rPr>
      </w:pPr>
      <w:r w:rsidRPr="00E22B22">
        <w:rPr>
          <w:szCs w:val="28"/>
        </w:rPr>
        <w:tab/>
      </w:r>
      <w:r w:rsidR="00E0759A" w:rsidRPr="00E22B22">
        <w:rPr>
          <w:szCs w:val="28"/>
        </w:rPr>
        <w:t xml:space="preserve">CSS використовується </w:t>
      </w:r>
      <w:r w:rsidR="00205CE7" w:rsidRPr="00E22B22">
        <w:rPr>
          <w:szCs w:val="28"/>
        </w:rPr>
        <w:t xml:space="preserve">розробниками </w:t>
      </w:r>
      <w:r w:rsidR="00E0759A" w:rsidRPr="00E22B22">
        <w:rPr>
          <w:szCs w:val="28"/>
        </w:rPr>
        <w:t>веб-сторінок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друк, читання голосом (спеціальним голосовим браузером або програмою читання з екрану), або при висновку пристроями, що використовують Шрифт Брайля.</w:t>
      </w:r>
    </w:p>
    <w:p w:rsidR="00E0759A" w:rsidRPr="00E22B22" w:rsidRDefault="007F1342" w:rsidP="00BE7F00">
      <w:pPr>
        <w:rPr>
          <w:szCs w:val="28"/>
        </w:rPr>
      </w:pPr>
      <w:r w:rsidRPr="00E22B22">
        <w:rPr>
          <w:szCs w:val="28"/>
        </w:rPr>
        <w:tab/>
      </w:r>
      <w:r w:rsidR="00E0759A" w:rsidRPr="00E22B22">
        <w:rPr>
          <w:szCs w:val="28"/>
        </w:rPr>
        <w:t xml:space="preserve">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w:t>
      </w:r>
      <w:r w:rsidR="004E0A77">
        <w:rPr>
          <w:szCs w:val="28"/>
        </w:rPr>
        <w:t>«</w:t>
      </w:r>
      <w:r w:rsidR="00E0759A" w:rsidRPr="00E22B22">
        <w:rPr>
          <w:szCs w:val="28"/>
        </w:rPr>
        <w:t>каскадом</w:t>
      </w:r>
      <w:r w:rsidR="004E0A77">
        <w:rPr>
          <w:szCs w:val="28"/>
        </w:rPr>
        <w:t>»</w:t>
      </w:r>
      <w:r w:rsidR="00E0759A" w:rsidRPr="00E22B22">
        <w:rPr>
          <w:szCs w:val="28"/>
        </w:rPr>
        <w:t xml:space="preserve">, в якому для правил розраховуються пріоритети або </w:t>
      </w:r>
      <w:r w:rsidR="004E0A77">
        <w:rPr>
          <w:szCs w:val="28"/>
        </w:rPr>
        <w:t>«</w:t>
      </w:r>
      <w:r w:rsidR="00E0759A" w:rsidRPr="00E22B22">
        <w:rPr>
          <w:szCs w:val="28"/>
        </w:rPr>
        <w:t>ваги</w:t>
      </w:r>
      <w:r w:rsidR="004E0A77">
        <w:rPr>
          <w:szCs w:val="28"/>
        </w:rPr>
        <w:t>»</w:t>
      </w:r>
      <w:r w:rsidR="00E0759A" w:rsidRPr="00E22B22">
        <w:rPr>
          <w:szCs w:val="28"/>
        </w:rPr>
        <w:t>, що робить результати передбаченими.</w:t>
      </w:r>
    </w:p>
    <w:p w:rsidR="00E0759A" w:rsidRPr="00E22B22" w:rsidRDefault="00B82694" w:rsidP="00BE7F00">
      <w:pPr>
        <w:rPr>
          <w:szCs w:val="28"/>
        </w:rPr>
      </w:pPr>
      <w:r w:rsidRPr="00E22B22">
        <w:rPr>
          <w:szCs w:val="28"/>
        </w:rPr>
        <w:tab/>
      </w:r>
      <w:r w:rsidR="00E0759A" w:rsidRPr="00E22B22">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E22B22" w:rsidRDefault="007F1342" w:rsidP="00BE7F00">
      <w:pPr>
        <w:rPr>
          <w:szCs w:val="28"/>
        </w:rPr>
      </w:pPr>
      <w:r w:rsidRPr="00E22B22">
        <w:rPr>
          <w:szCs w:val="28"/>
        </w:rPr>
        <w:tab/>
      </w:r>
      <w:r w:rsidR="00E0759A" w:rsidRPr="00E22B22">
        <w:rPr>
          <w:szCs w:val="28"/>
        </w:rPr>
        <w:t>До появи CSS оформлення веб-сторінок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E22B22" w:rsidRDefault="007F1342" w:rsidP="00BE7F00">
      <w:pPr>
        <w:rPr>
          <w:szCs w:val="28"/>
        </w:rPr>
      </w:pPr>
      <w:r w:rsidRPr="00E22B22">
        <w:rPr>
          <w:szCs w:val="28"/>
        </w:rPr>
        <w:lastRenderedPageBreak/>
        <w:tab/>
      </w:r>
      <w:r w:rsidR="00E0759A" w:rsidRPr="00E22B22">
        <w:rPr>
          <w:szCs w:val="28"/>
        </w:rPr>
        <w:t>Переваги CSS розмітки:</w:t>
      </w:r>
    </w:p>
    <w:p w:rsidR="00E0759A" w:rsidRPr="00E22B22" w:rsidRDefault="00E0759A" w:rsidP="00E72EC3">
      <w:pPr>
        <w:pStyle w:val="afa"/>
        <w:numPr>
          <w:ilvl w:val="1"/>
          <w:numId w:val="10"/>
        </w:numPr>
        <w:ind w:left="709" w:hanging="283"/>
        <w:rPr>
          <w:szCs w:val="28"/>
        </w:rPr>
      </w:pPr>
      <w:r w:rsidRPr="00E22B22">
        <w:rPr>
          <w:szCs w:val="28"/>
        </w:rPr>
        <w:t>Декілька дизайнів сторінки для різних пристроїв перегляду. Наприклад, на екрані дизайн буде розрахований на велику ширину, під час друку меню не виводитиметься, а на КПК і стільниковому телефоні меню буде слід за вмістом.</w:t>
      </w:r>
    </w:p>
    <w:p w:rsidR="00E0759A" w:rsidRPr="00E22B22" w:rsidRDefault="00E0759A" w:rsidP="00E72EC3">
      <w:pPr>
        <w:pStyle w:val="afa"/>
        <w:numPr>
          <w:ilvl w:val="1"/>
          <w:numId w:val="10"/>
        </w:numPr>
        <w:ind w:left="709" w:hanging="283"/>
        <w:rPr>
          <w:szCs w:val="28"/>
        </w:rPr>
      </w:pPr>
      <w:r w:rsidRPr="00E22B22">
        <w:rPr>
          <w:szCs w:val="28"/>
        </w:rPr>
        <w:t>Зменшення часу завантаження сторінок сайту за рахунок перенесення правил представлення даних в окремий CSS-файл. В цьому випадку браузер завантажує тільки структуру документа і дані, що зберігаються на сторінці, а представлення цих даних завантажується браузером тільки один раз і кешується.</w:t>
      </w:r>
    </w:p>
    <w:p w:rsidR="00E0759A" w:rsidRPr="00E22B22" w:rsidRDefault="00E0759A" w:rsidP="00E72EC3">
      <w:pPr>
        <w:pStyle w:val="afa"/>
        <w:numPr>
          <w:ilvl w:val="1"/>
          <w:numId w:val="10"/>
        </w:numPr>
        <w:ind w:left="709" w:hanging="283"/>
        <w:rPr>
          <w:szCs w:val="28"/>
        </w:rPr>
      </w:pPr>
      <w:r w:rsidRPr="00E22B22">
        <w:rPr>
          <w:szCs w:val="28"/>
        </w:rPr>
        <w:t>Простота подальшої зміни дизайну. Не потрібно правити кожну сторінку, а лише змінити CSS-файл.</w:t>
      </w:r>
    </w:p>
    <w:p w:rsidR="00113C5D" w:rsidRPr="00E22B22" w:rsidRDefault="00E0759A" w:rsidP="00E72EC3">
      <w:pPr>
        <w:pStyle w:val="afa"/>
        <w:numPr>
          <w:ilvl w:val="1"/>
          <w:numId w:val="10"/>
        </w:numPr>
        <w:ind w:left="709" w:hanging="283"/>
        <w:rPr>
          <w:szCs w:val="28"/>
        </w:rPr>
      </w:pPr>
      <w:r w:rsidRPr="00E22B22">
        <w:rPr>
          <w:szCs w:val="28"/>
        </w:rPr>
        <w:t xml:space="preserve">Додаткові можливості оформлення. </w:t>
      </w:r>
    </w:p>
    <w:p w:rsidR="00113C5D" w:rsidRPr="00E22B22" w:rsidRDefault="00113C5D" w:rsidP="00BE7F00">
      <w:pPr>
        <w:rPr>
          <w:szCs w:val="28"/>
        </w:rPr>
      </w:pPr>
      <w:r w:rsidRPr="00E22B22">
        <w:rPr>
          <w:szCs w:val="28"/>
        </w:rPr>
        <w:tab/>
        <w:t>Twitter Bootstrap - вільний набір інструментів для створення сайтів і веб-додатків. Включає в себе HTML і CSS шаблони оформлення для типографіки, веб-форм, кнопок, міток, блоків навігації та інших компонентів веб-інтерфейсів, включаючи JavaScript розширення.</w:t>
      </w:r>
    </w:p>
    <w:p w:rsidR="00261F56" w:rsidRPr="00E22B22" w:rsidRDefault="00113C5D" w:rsidP="00BE7F00">
      <w:pPr>
        <w:rPr>
          <w:szCs w:val="28"/>
        </w:rPr>
      </w:pPr>
      <w:r w:rsidRPr="00E22B22">
        <w:rPr>
          <w:szCs w:val="28"/>
        </w:rPr>
        <w:tab/>
        <w:t>Bootstrap використовує найсучасніші напрацювання в галузі CSS і HTML, тому необхідно бути уважним при підтримці старих браузерів.</w:t>
      </w:r>
    </w:p>
    <w:p w:rsidR="00113C5D" w:rsidRPr="00E22B22" w:rsidRDefault="00261F56" w:rsidP="00BE7F00">
      <w:pPr>
        <w:rPr>
          <w:szCs w:val="28"/>
        </w:rPr>
      </w:pPr>
      <w:r w:rsidRPr="00E22B22">
        <w:rPr>
          <w:szCs w:val="28"/>
        </w:rPr>
        <w:tab/>
      </w:r>
      <w:r w:rsidR="00113C5D" w:rsidRPr="00E22B22">
        <w:rPr>
          <w:szCs w:val="28"/>
        </w:rPr>
        <w:t>Основні перева</w:t>
      </w:r>
      <w:r w:rsidRPr="00E22B22">
        <w:rPr>
          <w:szCs w:val="28"/>
        </w:rPr>
        <w:t>ги Twitter Bootstrap є наступні:</w:t>
      </w:r>
    </w:p>
    <w:p w:rsidR="00113C5D" w:rsidRPr="00E22B22" w:rsidRDefault="00113C5D" w:rsidP="00E72EC3">
      <w:pPr>
        <w:pStyle w:val="afa"/>
        <w:numPr>
          <w:ilvl w:val="0"/>
          <w:numId w:val="11"/>
        </w:numPr>
        <w:rPr>
          <w:szCs w:val="28"/>
        </w:rPr>
      </w:pPr>
      <w:r w:rsidRPr="00E22B22">
        <w:rPr>
          <w:szCs w:val="28"/>
        </w:rPr>
        <w:t>Економія часу - Bootstrap дозволяє заощадити час і зусилля, використовуючи шаблони дизайну і класи, і сконцентруватися на інших розробках;</w:t>
      </w:r>
    </w:p>
    <w:p w:rsidR="00113C5D" w:rsidRPr="00E22B22" w:rsidRDefault="00113C5D" w:rsidP="00E72EC3">
      <w:pPr>
        <w:pStyle w:val="afa"/>
        <w:numPr>
          <w:ilvl w:val="0"/>
          <w:numId w:val="11"/>
        </w:numPr>
        <w:rPr>
          <w:szCs w:val="28"/>
        </w:rPr>
      </w:pPr>
      <w:r w:rsidRPr="00E22B22">
        <w:rPr>
          <w:szCs w:val="28"/>
        </w:rPr>
        <w:t xml:space="preserve">Висока швидкість - динамічні макети Bootstrap </w:t>
      </w:r>
      <w:r w:rsidR="00075A2E" w:rsidRPr="00E22B22">
        <w:rPr>
          <w:szCs w:val="28"/>
        </w:rPr>
        <w:t xml:space="preserve">масштабується </w:t>
      </w:r>
      <w:r w:rsidRPr="00E22B22">
        <w:rPr>
          <w:szCs w:val="28"/>
        </w:rPr>
        <w:t>на різні пристрої і дозволу екрану без будь-яких змін в розмітці;</w:t>
      </w:r>
    </w:p>
    <w:p w:rsidR="00113C5D" w:rsidRPr="00E22B22" w:rsidRDefault="00113C5D" w:rsidP="00E72EC3">
      <w:pPr>
        <w:pStyle w:val="afa"/>
        <w:numPr>
          <w:ilvl w:val="0"/>
          <w:numId w:val="11"/>
        </w:numPr>
        <w:rPr>
          <w:szCs w:val="28"/>
        </w:rPr>
      </w:pPr>
      <w:r w:rsidRPr="00E22B22">
        <w:rPr>
          <w:szCs w:val="28"/>
        </w:rPr>
        <w:t>Гармонійний дизайн - всі компоненти платформи Bootstrap використовують єдиний стиль і шаблони за допомогою центральної бібліотеки. Дизайн і макети веб-сторінок узгоджуються один з одним;</w:t>
      </w:r>
    </w:p>
    <w:p w:rsidR="00113C5D" w:rsidRPr="00E22B22" w:rsidRDefault="00113C5D" w:rsidP="00E72EC3">
      <w:pPr>
        <w:pStyle w:val="afa"/>
        <w:numPr>
          <w:ilvl w:val="0"/>
          <w:numId w:val="11"/>
        </w:numPr>
        <w:rPr>
          <w:szCs w:val="28"/>
        </w:rPr>
      </w:pPr>
      <w:r w:rsidRPr="00E22B22">
        <w:rPr>
          <w:szCs w:val="28"/>
        </w:rPr>
        <w:t>Простота у використанні - платформа проста у використанні, користувач з базовими знаннями HTML і CSS може почати розробку з Twitter Bootstrap;</w:t>
      </w:r>
    </w:p>
    <w:p w:rsidR="00113C5D" w:rsidRPr="00E22B22" w:rsidRDefault="00113C5D" w:rsidP="00E72EC3">
      <w:pPr>
        <w:pStyle w:val="afa"/>
        <w:numPr>
          <w:ilvl w:val="0"/>
          <w:numId w:val="11"/>
        </w:numPr>
        <w:rPr>
          <w:szCs w:val="28"/>
        </w:rPr>
      </w:pPr>
      <w:r w:rsidRPr="00E22B22">
        <w:rPr>
          <w:szCs w:val="28"/>
        </w:rPr>
        <w:lastRenderedPageBreak/>
        <w:t>Сумісність з браузерами - Twitter Bootstrap сумісний з Mozilla Firefox, Google Chrome, Safari, Internet Explorer і Opera;</w:t>
      </w:r>
    </w:p>
    <w:p w:rsidR="00113C5D" w:rsidRPr="00E22B22" w:rsidRDefault="00113C5D" w:rsidP="00E72EC3">
      <w:pPr>
        <w:pStyle w:val="afa"/>
        <w:numPr>
          <w:ilvl w:val="0"/>
          <w:numId w:val="11"/>
        </w:numPr>
        <w:rPr>
          <w:szCs w:val="28"/>
        </w:rPr>
      </w:pPr>
      <w:r w:rsidRPr="00E22B22">
        <w:rPr>
          <w:szCs w:val="28"/>
        </w:rPr>
        <w:t>Відкрите програмне забезпечення.</w:t>
      </w:r>
    </w:p>
    <w:p w:rsidR="00113C5D" w:rsidRPr="00E22B22" w:rsidRDefault="00261F56" w:rsidP="00BE7F00">
      <w:pPr>
        <w:rPr>
          <w:szCs w:val="28"/>
        </w:rPr>
      </w:pPr>
      <w:r w:rsidRPr="00E22B22">
        <w:rPr>
          <w:szCs w:val="28"/>
        </w:rPr>
        <w:tab/>
      </w:r>
      <w:r w:rsidR="00113C5D" w:rsidRPr="00E22B22">
        <w:rPr>
          <w:szCs w:val="28"/>
        </w:rPr>
        <w:t>Основні інструменти Bootstrap:</w:t>
      </w:r>
    </w:p>
    <w:p w:rsidR="00113C5D" w:rsidRPr="00E22B22" w:rsidRDefault="00113C5D" w:rsidP="00E72EC3">
      <w:pPr>
        <w:pStyle w:val="afa"/>
        <w:numPr>
          <w:ilvl w:val="0"/>
          <w:numId w:val="12"/>
        </w:numPr>
        <w:rPr>
          <w:szCs w:val="28"/>
        </w:rPr>
      </w:pPr>
      <w:r w:rsidRPr="00E22B22">
        <w:rPr>
          <w:szCs w:val="28"/>
        </w:rPr>
        <w:t>Сітки - наперед задані розміри колонок, які можна відразу ж використовувати, наприклад ширина колонки 140px відноситься до класу .span2, який можна використовувати в CSS описі документа</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Шаблони - Фіксований або гумовий шаблон документа</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Типографіка - Описи шрифтів, визначення деяких класів для шрифтів, таких як код, цитати і т</w:t>
      </w:r>
      <w:r w:rsidR="00261F56" w:rsidRPr="00E22B22">
        <w:rPr>
          <w:szCs w:val="28"/>
        </w:rPr>
        <w:t>ак далі;</w:t>
      </w:r>
    </w:p>
    <w:p w:rsidR="00113C5D" w:rsidRPr="00E22B22" w:rsidRDefault="00113C5D" w:rsidP="00E72EC3">
      <w:pPr>
        <w:pStyle w:val="afa"/>
        <w:numPr>
          <w:ilvl w:val="0"/>
          <w:numId w:val="12"/>
        </w:numPr>
        <w:rPr>
          <w:szCs w:val="28"/>
        </w:rPr>
      </w:pPr>
      <w:r w:rsidRPr="00E22B22">
        <w:rPr>
          <w:szCs w:val="28"/>
        </w:rPr>
        <w:t>Таблиці - Засоби оформлення таблиць, аж до додавання функціональності сортування</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Форми - Класи для оформлення форм і деяких подій відбуваються з ними</w:t>
      </w:r>
      <w:r w:rsidR="00261F56" w:rsidRPr="00E22B22">
        <w:rPr>
          <w:szCs w:val="28"/>
        </w:rPr>
        <w:t>;</w:t>
      </w:r>
    </w:p>
    <w:p w:rsidR="00113C5D" w:rsidRPr="00E22B22" w:rsidRDefault="00113C5D" w:rsidP="00E72EC3">
      <w:pPr>
        <w:pStyle w:val="afa"/>
        <w:numPr>
          <w:ilvl w:val="0"/>
          <w:numId w:val="12"/>
        </w:numPr>
        <w:rPr>
          <w:szCs w:val="28"/>
        </w:rPr>
      </w:pPr>
      <w:r w:rsidRPr="00E22B22">
        <w:rPr>
          <w:szCs w:val="28"/>
        </w:rPr>
        <w:t>Навігація - Класи оформлення для табів, Вкладок, сторінковому, Меню і панелі інструментів</w:t>
      </w:r>
      <w:r w:rsidR="00BB651D" w:rsidRPr="00E22B22">
        <w:rPr>
          <w:szCs w:val="28"/>
        </w:rPr>
        <w:t>.</w:t>
      </w:r>
    </w:p>
    <w:p w:rsidR="00BB651D" w:rsidRPr="00E22B22" w:rsidRDefault="00BB651D" w:rsidP="00E22B22">
      <w:pPr>
        <w:rPr>
          <w:szCs w:val="28"/>
        </w:rPr>
      </w:pPr>
    </w:p>
    <w:p w:rsidR="00BB651D" w:rsidRPr="00E22B22" w:rsidRDefault="00BB651D" w:rsidP="00E22B22">
      <w:pPr>
        <w:pStyle w:val="2"/>
        <w:spacing w:before="0"/>
      </w:pPr>
      <w:bookmarkStart w:id="22" w:name="_Toc419839594"/>
      <w:r w:rsidRPr="00E22B22">
        <w:t>2.4 СУБД MySQL</w:t>
      </w:r>
      <w:bookmarkEnd w:id="22"/>
    </w:p>
    <w:p w:rsidR="00BB651D" w:rsidRPr="00E22B22" w:rsidRDefault="00BB651D" w:rsidP="00E22B22">
      <w:pPr>
        <w:rPr>
          <w:szCs w:val="28"/>
        </w:rPr>
      </w:pPr>
    </w:p>
    <w:p w:rsidR="00BB651D" w:rsidRPr="00E22B22" w:rsidRDefault="00BB651D" w:rsidP="00BB651D">
      <w:pPr>
        <w:ind w:firstLine="709"/>
        <w:rPr>
          <w:szCs w:val="28"/>
        </w:rPr>
      </w:pPr>
      <w:r w:rsidRPr="00E22B22">
        <w:rPr>
          <w:szCs w:val="28"/>
        </w:rPr>
        <w:t>На сьогоднішній день СУБД MySQL є однією з найбільш відомих, надійних і швидких зі всього сімейства існуючих СУБД. Чому саме вона? Однією з причин є правила її поширення - за неї не треба платити гроші і розповсюджується вона разом зі своїми вихідними текстами, інша причина - це те, що MySQL відносно швидка СУБД. PostgreSql, наприклад, також розповсюджується під ліцензією * GNU GPL, але вона не отримала такого широкого поширення. Одна з причин - це помітна повільність. Отже, дві головні причини популярності MySQL: ціна і продуктивність.</w:t>
      </w:r>
    </w:p>
    <w:p w:rsidR="00BB651D" w:rsidRPr="00E22B22" w:rsidRDefault="00BB651D" w:rsidP="00BB651D">
      <w:pPr>
        <w:ind w:firstLine="709"/>
        <w:rPr>
          <w:szCs w:val="28"/>
        </w:rPr>
      </w:pPr>
      <w:r w:rsidRPr="00E22B22">
        <w:rPr>
          <w:szCs w:val="28"/>
        </w:rPr>
        <w:t>MySQL написаний під десятки видів операційних систем. Це і FreeBSD, OpenBSD, MacOS, OS / 2, SunOS, Win9x/00/NT і Linux. Сьогодні MySQL особливо поширена на платформах Linux та Windows. Причому на останній зустрічається набагато рідше.</w:t>
      </w:r>
    </w:p>
    <w:p w:rsidR="00BB651D" w:rsidRPr="00E22B22" w:rsidRDefault="00BB651D" w:rsidP="00BB651D">
      <w:pPr>
        <w:ind w:firstLine="709"/>
        <w:rPr>
          <w:szCs w:val="28"/>
        </w:rPr>
      </w:pPr>
      <w:r w:rsidRPr="00E22B22">
        <w:rPr>
          <w:szCs w:val="28"/>
        </w:rPr>
        <w:lastRenderedPageBreak/>
        <w:t xml:space="preserve">Принцип роботи СУБД MySQL аналогічний принципу роботи будь-якої СУБД, що використовує SQL (Structured Query Language, мова структурованих запитів) в якості командного мови для створення / видалення баз даних, таблиць, для поповнення таблиць даними, для здійснення вибірки даних. </w:t>
      </w:r>
    </w:p>
    <w:p w:rsidR="00BB651D" w:rsidRPr="00E22B22" w:rsidRDefault="00BB651D" w:rsidP="00BB651D">
      <w:pPr>
        <w:ind w:firstLine="709"/>
        <w:rPr>
          <w:szCs w:val="28"/>
        </w:rPr>
      </w:pPr>
      <w:r w:rsidRPr="00E22B22">
        <w:rPr>
          <w:szCs w:val="28"/>
        </w:rPr>
        <w:t>MySQL — вільна система керування реляційними базами даних.</w:t>
      </w:r>
    </w:p>
    <w:p w:rsidR="00BB651D" w:rsidRPr="00E22B22" w:rsidRDefault="00BB651D" w:rsidP="00BB651D">
      <w:pPr>
        <w:ind w:firstLine="709"/>
        <w:rPr>
          <w:szCs w:val="28"/>
        </w:rPr>
      </w:pPr>
      <w:r w:rsidRPr="00E22B22">
        <w:rPr>
          <w:szCs w:val="28"/>
        </w:rPr>
        <w:t>Дана система керування базами даних (СКБД) з відкритим кодом була створена як альтернатива комерційним системам. MySQL з самого початку була дуже схожою на mSQL, проте з часом вона все розширювалася і зараз MySQL — одна з найпоширеніших систем керування базами даних. Вона використовується, в першу чергу, для створення динамічних веб-сторінок, оскільки має чудову підтримку з боку різноманітних мов програмування.</w:t>
      </w:r>
    </w:p>
    <w:p w:rsidR="00BB651D" w:rsidRPr="00E22B22" w:rsidRDefault="00BB651D" w:rsidP="00BB651D">
      <w:pPr>
        <w:ind w:firstLine="709"/>
        <w:rPr>
          <w:szCs w:val="28"/>
        </w:rPr>
      </w:pPr>
      <w:r w:rsidRPr="00E22B22">
        <w:rPr>
          <w:szCs w:val="28"/>
        </w:rPr>
        <w:t>MySQL – компактний багатопоточний сервер баз даних. Характеризується великою швидкістю, стійкістю і простотою використання.</w:t>
      </w:r>
    </w:p>
    <w:p w:rsidR="00BB651D" w:rsidRPr="00E22B22" w:rsidRDefault="00BB651D" w:rsidP="00BB651D">
      <w:pPr>
        <w:ind w:firstLine="709"/>
        <w:rPr>
          <w:szCs w:val="28"/>
        </w:rPr>
      </w:pPr>
      <w:r w:rsidRPr="00E22B22">
        <w:rPr>
          <w:szCs w:val="28"/>
        </w:rPr>
        <w:t xml:space="preserve">MySQL був розроблений компанією </w:t>
      </w:r>
      <w:r w:rsidR="004E0A77">
        <w:rPr>
          <w:szCs w:val="28"/>
        </w:rPr>
        <w:t>«</w:t>
      </w:r>
      <w:r w:rsidRPr="00E22B22">
        <w:rPr>
          <w:szCs w:val="28"/>
        </w:rPr>
        <w:t>ТсХ</w:t>
      </w:r>
      <w:r w:rsidR="004E0A77">
        <w:rPr>
          <w:szCs w:val="28"/>
        </w:rPr>
        <w:t>»</w:t>
      </w:r>
      <w:r w:rsidRPr="00E22B22">
        <w:rPr>
          <w:szCs w:val="28"/>
        </w:rPr>
        <w:t xml:space="preserve"> для підвищення швидкодії обробки великих баз даних.</w:t>
      </w:r>
    </w:p>
    <w:p w:rsidR="00BB651D" w:rsidRPr="00E22B22" w:rsidRDefault="00BB651D" w:rsidP="00BB651D">
      <w:pPr>
        <w:ind w:firstLine="709"/>
        <w:rPr>
          <w:szCs w:val="28"/>
        </w:rPr>
      </w:pPr>
      <w:r w:rsidRPr="00E22B22">
        <w:rPr>
          <w:szCs w:val="28"/>
        </w:rPr>
        <w:t>MySQL вважається гарним рішенням для малих і середніх додатків. Вихідний код сервера компілюється на безлічі платформ. Найбільш повно можливості сервера виявляються в UNІХ-системах, де є підтримка багатопоточності, що підвищує продуктивність системи в цілому.</w:t>
      </w:r>
    </w:p>
    <w:p w:rsidR="00BB651D" w:rsidRPr="00E22B22" w:rsidRDefault="00BB651D" w:rsidP="00BB651D">
      <w:pPr>
        <w:ind w:firstLine="709"/>
        <w:rPr>
          <w:szCs w:val="28"/>
        </w:rPr>
      </w:pPr>
      <w:r w:rsidRPr="00E22B22">
        <w:rPr>
          <w:szCs w:val="28"/>
        </w:rPr>
        <w:t>Для некомерційного використання MySQL є безкоштовним. Можливості сервера MySQL:</w:t>
      </w:r>
    </w:p>
    <w:p w:rsidR="00BB651D" w:rsidRPr="00E22B22" w:rsidRDefault="00BB651D" w:rsidP="00BB651D">
      <w:pPr>
        <w:pStyle w:val="afa"/>
        <w:numPr>
          <w:ilvl w:val="0"/>
          <w:numId w:val="38"/>
        </w:numPr>
        <w:rPr>
          <w:szCs w:val="28"/>
        </w:rPr>
      </w:pPr>
      <w:r w:rsidRPr="00E22B22">
        <w:rPr>
          <w:szCs w:val="28"/>
        </w:rPr>
        <w:t>простота у встановленні та використанні;</w:t>
      </w:r>
    </w:p>
    <w:p w:rsidR="00BB651D" w:rsidRPr="00E22B22" w:rsidRDefault="00BB651D" w:rsidP="00BB651D">
      <w:pPr>
        <w:pStyle w:val="afa"/>
        <w:numPr>
          <w:ilvl w:val="0"/>
          <w:numId w:val="38"/>
        </w:numPr>
        <w:rPr>
          <w:szCs w:val="28"/>
        </w:rPr>
      </w:pPr>
      <w:r w:rsidRPr="00E22B22">
        <w:rPr>
          <w:szCs w:val="28"/>
        </w:rPr>
        <w:t>підтримується необмежена кількість користувачів, що одночасно працюють із БД;</w:t>
      </w:r>
    </w:p>
    <w:p w:rsidR="00BB651D" w:rsidRPr="00E22B22" w:rsidRDefault="00BB651D" w:rsidP="00BB651D">
      <w:pPr>
        <w:pStyle w:val="afa"/>
        <w:numPr>
          <w:ilvl w:val="0"/>
          <w:numId w:val="38"/>
        </w:numPr>
        <w:rPr>
          <w:szCs w:val="28"/>
        </w:rPr>
      </w:pPr>
      <w:r w:rsidRPr="00E22B22">
        <w:rPr>
          <w:szCs w:val="28"/>
        </w:rPr>
        <w:t>кількість рядків у таблицях може досягати 50 млн.;</w:t>
      </w:r>
    </w:p>
    <w:p w:rsidR="00BB651D" w:rsidRPr="00E22B22" w:rsidRDefault="00BB651D" w:rsidP="00BB651D">
      <w:pPr>
        <w:pStyle w:val="afa"/>
        <w:numPr>
          <w:ilvl w:val="0"/>
          <w:numId w:val="38"/>
        </w:numPr>
        <w:rPr>
          <w:szCs w:val="28"/>
        </w:rPr>
      </w:pPr>
      <w:r w:rsidRPr="00E22B22">
        <w:rPr>
          <w:szCs w:val="28"/>
        </w:rPr>
        <w:t>висока швидкість виконання команд;</w:t>
      </w:r>
    </w:p>
    <w:p w:rsidR="00BB651D" w:rsidRPr="00E22B22" w:rsidRDefault="00BB651D" w:rsidP="00BB651D">
      <w:pPr>
        <w:pStyle w:val="afa"/>
        <w:numPr>
          <w:ilvl w:val="0"/>
          <w:numId w:val="38"/>
        </w:numPr>
        <w:rPr>
          <w:szCs w:val="28"/>
        </w:rPr>
      </w:pPr>
      <w:r w:rsidRPr="00E22B22">
        <w:rPr>
          <w:szCs w:val="28"/>
        </w:rPr>
        <w:t>наявність простої і ефективної системи безпеки.</w:t>
      </w:r>
    </w:p>
    <w:p w:rsidR="00BB651D" w:rsidRPr="00E22B22" w:rsidRDefault="00BB651D" w:rsidP="00BB651D">
      <w:pPr>
        <w:ind w:firstLine="709"/>
        <w:rPr>
          <w:szCs w:val="28"/>
        </w:rPr>
      </w:pPr>
    </w:p>
    <w:p w:rsidR="00C60945" w:rsidRPr="00E22B22" w:rsidRDefault="005E4C19" w:rsidP="00BB651D">
      <w:pPr>
        <w:rPr>
          <w:szCs w:val="28"/>
        </w:rPr>
      </w:pPr>
      <w:r w:rsidRPr="00E22B22">
        <w:rPr>
          <w:szCs w:val="28"/>
        </w:rPr>
        <w:br w:type="page"/>
      </w:r>
    </w:p>
    <w:p w:rsidR="00357131" w:rsidRPr="00E22B22" w:rsidRDefault="00A53D00" w:rsidP="00E22B22">
      <w:pPr>
        <w:pStyle w:val="1"/>
        <w:rPr>
          <w:rStyle w:val="af0"/>
          <w:color w:val="auto"/>
          <w:szCs w:val="28"/>
          <w:u w:val="none"/>
        </w:rPr>
      </w:pPr>
      <w:bookmarkStart w:id="23" w:name="_Toc419309662"/>
      <w:bookmarkStart w:id="24" w:name="_Toc419839595"/>
      <w:r w:rsidRPr="00E22B22">
        <w:rPr>
          <w:rStyle w:val="af0"/>
          <w:color w:val="auto"/>
          <w:szCs w:val="28"/>
          <w:u w:val="none"/>
        </w:rPr>
        <w:lastRenderedPageBreak/>
        <w:t>3 РОЗРОБКА ПРОГРАМНОГО ЗАБЕЗПЕЧЕННЯ ВЕБ-РЕСУРСУ ФОРМУВАННЯ РЕЙТИНГУ ПРОФЕСІЙНИХ ФОТОГРАФІВ ТА ЇХ</w:t>
      </w:r>
      <w:r w:rsidR="005C660C" w:rsidRPr="00E22B22">
        <w:rPr>
          <w:rStyle w:val="af0"/>
          <w:color w:val="auto"/>
          <w:szCs w:val="28"/>
          <w:u w:val="none"/>
        </w:rPr>
        <w:t xml:space="preserve"> </w:t>
      </w:r>
      <w:r w:rsidRPr="00E22B22">
        <w:rPr>
          <w:rStyle w:val="af0"/>
          <w:color w:val="auto"/>
          <w:szCs w:val="28"/>
          <w:u w:val="none"/>
        </w:rPr>
        <w:t>РОБІТ</w:t>
      </w:r>
      <w:bookmarkEnd w:id="23"/>
      <w:bookmarkEnd w:id="24"/>
      <w:r w:rsidRPr="00E22B22">
        <w:rPr>
          <w:rStyle w:val="af0"/>
          <w:color w:val="auto"/>
          <w:szCs w:val="28"/>
          <w:u w:val="none"/>
        </w:rPr>
        <w:t xml:space="preserve"> </w:t>
      </w:r>
    </w:p>
    <w:p w:rsidR="00003BB7" w:rsidRPr="00E22B22" w:rsidRDefault="00003BB7" w:rsidP="00E22B22">
      <w:pPr>
        <w:rPr>
          <w:szCs w:val="28"/>
        </w:rPr>
      </w:pPr>
    </w:p>
    <w:p w:rsidR="007B7289" w:rsidRPr="00E22B22" w:rsidRDefault="00015C4E" w:rsidP="00E22B22">
      <w:pPr>
        <w:pStyle w:val="2"/>
        <w:spacing w:before="0"/>
      </w:pPr>
      <w:bookmarkStart w:id="25" w:name="_Toc419839596"/>
      <w:r w:rsidRPr="00E22B22">
        <w:t>3</w:t>
      </w:r>
      <w:r w:rsidR="007B7289" w:rsidRPr="00E22B22">
        <w:t xml:space="preserve">.1. Основні етапи </w:t>
      </w:r>
      <w:r w:rsidRPr="00E22B22">
        <w:t>розробки</w:t>
      </w:r>
      <w:r w:rsidR="007B7289" w:rsidRPr="00E22B22">
        <w:t xml:space="preserve"> </w:t>
      </w:r>
      <w:r w:rsidR="00B66BEE" w:rsidRPr="00E22B22">
        <w:t>ресурсу</w:t>
      </w:r>
      <w:r w:rsidR="00301FAE" w:rsidRPr="00E22B22">
        <w:t>. Налаштування робочого місця</w:t>
      </w:r>
      <w:bookmarkEnd w:id="25"/>
    </w:p>
    <w:p w:rsidR="00C219CB" w:rsidRPr="00E22B22" w:rsidRDefault="00C219CB" w:rsidP="00E22B22">
      <w:pPr>
        <w:rPr>
          <w:szCs w:val="28"/>
        </w:rPr>
      </w:pPr>
    </w:p>
    <w:p w:rsidR="007B7289" w:rsidRPr="00E22B22" w:rsidRDefault="007B7289" w:rsidP="007B7289">
      <w:pPr>
        <w:pStyle w:val="af3"/>
        <w:spacing w:before="0" w:beforeAutospacing="0" w:after="0" w:afterAutospacing="0"/>
        <w:ind w:firstLine="709"/>
        <w:rPr>
          <w:szCs w:val="28"/>
        </w:rPr>
      </w:pPr>
      <w:r w:rsidRPr="00E22B22">
        <w:rPr>
          <w:szCs w:val="28"/>
        </w:rPr>
        <w:t>Створення сайту - надзвичайно склад</w:t>
      </w:r>
      <w:r w:rsidR="00B66BEE" w:rsidRPr="00E22B22">
        <w:rPr>
          <w:szCs w:val="28"/>
        </w:rPr>
        <w:t xml:space="preserve">ний процес, тим більше </w:t>
      </w:r>
      <w:r w:rsidRPr="00E22B22">
        <w:rPr>
          <w:szCs w:val="28"/>
        </w:rPr>
        <w:t xml:space="preserve">що сайт </w:t>
      </w:r>
      <w:r w:rsidR="00B66BEE" w:rsidRPr="00E22B22">
        <w:rPr>
          <w:szCs w:val="28"/>
        </w:rPr>
        <w:t>розроблявся</w:t>
      </w:r>
      <w:r w:rsidRPr="00E22B22">
        <w:rPr>
          <w:szCs w:val="28"/>
        </w:rPr>
        <w:t xml:space="preserve"> самостійно. Є багато студій веб-дизайну, які пропонують швидко і недорого зробити сайт. Проте </w:t>
      </w:r>
      <w:r w:rsidR="00B66BEE" w:rsidRPr="00E22B22">
        <w:rPr>
          <w:szCs w:val="28"/>
        </w:rPr>
        <w:t>хотілося</w:t>
      </w:r>
      <w:r w:rsidRPr="00E22B22">
        <w:rPr>
          <w:szCs w:val="28"/>
        </w:rPr>
        <w:t xml:space="preserve">, щоб сайт був унікальний і не коштував ні копійки </w:t>
      </w:r>
      <w:r w:rsidR="00B66BEE" w:rsidRPr="00E22B22">
        <w:rPr>
          <w:szCs w:val="28"/>
        </w:rPr>
        <w:t>–</w:t>
      </w:r>
      <w:r w:rsidRPr="00E22B22">
        <w:rPr>
          <w:szCs w:val="28"/>
        </w:rPr>
        <w:t xml:space="preserve"> </w:t>
      </w:r>
      <w:r w:rsidR="00B66BEE" w:rsidRPr="00E22B22">
        <w:rPr>
          <w:szCs w:val="28"/>
        </w:rPr>
        <w:t>сайт розроблявся самостійно</w:t>
      </w:r>
      <w:r w:rsidRPr="00E22B22">
        <w:rPr>
          <w:szCs w:val="28"/>
        </w:rPr>
        <w:t xml:space="preserve">. Етапи створення сайту, приведені нижче. </w:t>
      </w:r>
    </w:p>
    <w:p w:rsidR="007B7289" w:rsidRPr="00E22B22" w:rsidRDefault="007B7289" w:rsidP="007B7289">
      <w:pPr>
        <w:pStyle w:val="af3"/>
        <w:spacing w:before="0" w:beforeAutospacing="0" w:after="0" w:afterAutospacing="0"/>
        <w:ind w:firstLine="709"/>
        <w:rPr>
          <w:szCs w:val="28"/>
        </w:rPr>
      </w:pPr>
      <w:r w:rsidRPr="00E22B22">
        <w:rPr>
          <w:rStyle w:val="afe"/>
          <w:b w:val="0"/>
          <w:bCs w:val="0"/>
          <w:szCs w:val="28"/>
        </w:rPr>
        <w:t>Розробка структури сайту:</w:t>
      </w:r>
    </w:p>
    <w:p w:rsidR="007B7289" w:rsidRPr="00E22B22" w:rsidRDefault="007B7289" w:rsidP="00301FAE">
      <w:pPr>
        <w:numPr>
          <w:ilvl w:val="0"/>
          <w:numId w:val="28"/>
        </w:numPr>
        <w:jc w:val="left"/>
        <w:rPr>
          <w:szCs w:val="28"/>
        </w:rPr>
      </w:pPr>
      <w:r w:rsidRPr="00E22B22">
        <w:rPr>
          <w:szCs w:val="28"/>
        </w:rPr>
        <w:t>визначення початкових даних для сайту;</w:t>
      </w:r>
    </w:p>
    <w:p w:rsidR="007B7289" w:rsidRPr="00E22B22" w:rsidRDefault="007B7289" w:rsidP="00301FAE">
      <w:pPr>
        <w:numPr>
          <w:ilvl w:val="0"/>
          <w:numId w:val="28"/>
        </w:numPr>
        <w:jc w:val="left"/>
        <w:rPr>
          <w:szCs w:val="28"/>
        </w:rPr>
      </w:pPr>
      <w:r w:rsidRPr="00E22B22">
        <w:rPr>
          <w:szCs w:val="28"/>
        </w:rPr>
        <w:t>визначення вимог до зовнішнього вигляду і функціональності;</w:t>
      </w:r>
    </w:p>
    <w:p w:rsidR="007B7289" w:rsidRPr="00E22B22" w:rsidRDefault="007B7289" w:rsidP="00301FAE">
      <w:pPr>
        <w:numPr>
          <w:ilvl w:val="0"/>
          <w:numId w:val="28"/>
        </w:numPr>
        <w:jc w:val="left"/>
        <w:rPr>
          <w:szCs w:val="28"/>
        </w:rPr>
      </w:pPr>
      <w:r w:rsidRPr="00E22B22">
        <w:rPr>
          <w:szCs w:val="28"/>
        </w:rPr>
        <w:t>формування структури сайту - розділів меню;</w:t>
      </w:r>
    </w:p>
    <w:p w:rsidR="007B7289" w:rsidRPr="00E22B22" w:rsidRDefault="007B7289" w:rsidP="007B7289">
      <w:pPr>
        <w:pStyle w:val="af3"/>
        <w:spacing w:before="0" w:beforeAutospacing="0" w:after="0" w:afterAutospacing="0"/>
        <w:ind w:firstLine="709"/>
        <w:rPr>
          <w:szCs w:val="28"/>
        </w:rPr>
      </w:pPr>
      <w:r w:rsidRPr="00E22B22">
        <w:rPr>
          <w:rStyle w:val="afe"/>
          <w:b w:val="0"/>
          <w:bCs w:val="0"/>
          <w:szCs w:val="28"/>
        </w:rPr>
        <w:t>Розробка концепції дизайну:</w:t>
      </w:r>
    </w:p>
    <w:p w:rsidR="007B7289" w:rsidRPr="00E22B22" w:rsidRDefault="007B7289" w:rsidP="00E72EC3">
      <w:pPr>
        <w:pStyle w:val="afa"/>
        <w:numPr>
          <w:ilvl w:val="0"/>
          <w:numId w:val="22"/>
        </w:numPr>
        <w:ind w:left="709" w:hanging="283"/>
        <w:jc w:val="left"/>
        <w:rPr>
          <w:szCs w:val="28"/>
        </w:rPr>
      </w:pPr>
      <w:r w:rsidRPr="00E22B22">
        <w:rPr>
          <w:szCs w:val="28"/>
        </w:rPr>
        <w:t>створення д</w:t>
      </w:r>
      <w:r w:rsidR="00B66BEE" w:rsidRPr="00E22B22">
        <w:rPr>
          <w:szCs w:val="28"/>
        </w:rPr>
        <w:t>и</w:t>
      </w:r>
      <w:r w:rsidRPr="00E22B22">
        <w:rPr>
          <w:szCs w:val="28"/>
        </w:rPr>
        <w:t>зайн-макета головної сторінки сайту;</w:t>
      </w:r>
    </w:p>
    <w:p w:rsidR="007B7289" w:rsidRPr="00E22B22" w:rsidRDefault="007B7289" w:rsidP="00E72EC3">
      <w:pPr>
        <w:pStyle w:val="afa"/>
        <w:numPr>
          <w:ilvl w:val="0"/>
          <w:numId w:val="22"/>
        </w:numPr>
        <w:ind w:left="709" w:hanging="283"/>
        <w:jc w:val="left"/>
        <w:rPr>
          <w:szCs w:val="28"/>
        </w:rPr>
      </w:pPr>
      <w:r w:rsidRPr="00E22B22">
        <w:rPr>
          <w:szCs w:val="28"/>
        </w:rPr>
        <w:t>затвердження концепції дизайну - макету головної сторінки;</w:t>
      </w:r>
    </w:p>
    <w:p w:rsidR="007B7289" w:rsidRPr="00E22B22" w:rsidRDefault="007B7289" w:rsidP="00E72EC3">
      <w:pPr>
        <w:pStyle w:val="afa"/>
        <w:numPr>
          <w:ilvl w:val="0"/>
          <w:numId w:val="22"/>
        </w:numPr>
        <w:ind w:left="709" w:hanging="283"/>
        <w:jc w:val="left"/>
        <w:rPr>
          <w:szCs w:val="28"/>
        </w:rPr>
      </w:pPr>
      <w:r w:rsidRPr="00E22B22">
        <w:rPr>
          <w:szCs w:val="28"/>
        </w:rPr>
        <w:t>створення внутрішніх сторінок сайту і визначення змін в дизайні до внутрішніх сторінок;</w:t>
      </w:r>
    </w:p>
    <w:p w:rsidR="007B7289" w:rsidRPr="00E22B22" w:rsidRDefault="007B7289" w:rsidP="00301FAE">
      <w:pPr>
        <w:pStyle w:val="af3"/>
        <w:numPr>
          <w:ilvl w:val="0"/>
          <w:numId w:val="22"/>
        </w:numPr>
        <w:spacing w:before="0" w:beforeAutospacing="0" w:after="0" w:afterAutospacing="0"/>
        <w:ind w:left="709" w:hanging="283"/>
        <w:rPr>
          <w:szCs w:val="28"/>
        </w:rPr>
      </w:pPr>
      <w:r w:rsidRPr="00E22B22">
        <w:rPr>
          <w:rStyle w:val="afe"/>
          <w:b w:val="0"/>
          <w:bCs w:val="0"/>
          <w:szCs w:val="28"/>
        </w:rPr>
        <w:t>Html-верстка, дизайн і створення внутрішніх сторінок:</w:t>
      </w:r>
    </w:p>
    <w:p w:rsidR="007B7289" w:rsidRPr="00E22B22" w:rsidRDefault="007B7289" w:rsidP="00E72EC3">
      <w:pPr>
        <w:pStyle w:val="afa"/>
        <w:numPr>
          <w:ilvl w:val="0"/>
          <w:numId w:val="24"/>
        </w:numPr>
        <w:ind w:left="709" w:hanging="283"/>
        <w:jc w:val="left"/>
        <w:rPr>
          <w:szCs w:val="28"/>
        </w:rPr>
      </w:pPr>
      <w:r w:rsidRPr="00E22B22">
        <w:rPr>
          <w:szCs w:val="28"/>
        </w:rPr>
        <w:t>розробка наповнення внутрішніх сторінок;</w:t>
      </w:r>
    </w:p>
    <w:p w:rsidR="007B7289" w:rsidRPr="00E22B22" w:rsidRDefault="007B7289" w:rsidP="00E72EC3">
      <w:pPr>
        <w:pStyle w:val="afa"/>
        <w:numPr>
          <w:ilvl w:val="0"/>
          <w:numId w:val="24"/>
        </w:numPr>
        <w:ind w:left="709" w:hanging="283"/>
        <w:jc w:val="left"/>
        <w:rPr>
          <w:szCs w:val="28"/>
        </w:rPr>
      </w:pPr>
      <w:r w:rsidRPr="00E22B22">
        <w:rPr>
          <w:szCs w:val="28"/>
        </w:rPr>
        <w:t>розробка додаткових сторінок;</w:t>
      </w:r>
    </w:p>
    <w:p w:rsidR="007B7289" w:rsidRPr="00E22B22" w:rsidRDefault="007B7289" w:rsidP="00E72EC3">
      <w:pPr>
        <w:pStyle w:val="afa"/>
        <w:numPr>
          <w:ilvl w:val="0"/>
          <w:numId w:val="24"/>
        </w:numPr>
        <w:ind w:left="709" w:hanging="283"/>
        <w:jc w:val="left"/>
        <w:rPr>
          <w:szCs w:val="28"/>
        </w:rPr>
      </w:pPr>
      <w:r w:rsidRPr="00E22B22">
        <w:rPr>
          <w:szCs w:val="28"/>
        </w:rPr>
        <w:t>оптимізація зображень;</w:t>
      </w:r>
    </w:p>
    <w:p w:rsidR="007B7289" w:rsidRPr="00E22B22" w:rsidRDefault="007B7289" w:rsidP="007B7289">
      <w:pPr>
        <w:pStyle w:val="af3"/>
        <w:spacing w:before="0" w:beforeAutospacing="0" w:after="0" w:afterAutospacing="0"/>
        <w:ind w:firstLine="709"/>
        <w:rPr>
          <w:szCs w:val="28"/>
        </w:rPr>
      </w:pPr>
      <w:r w:rsidRPr="00E22B22">
        <w:rPr>
          <w:rStyle w:val="afe"/>
          <w:b w:val="0"/>
          <w:bCs w:val="0"/>
          <w:szCs w:val="28"/>
        </w:rPr>
        <w:t>Програмування:</w:t>
      </w:r>
    </w:p>
    <w:p w:rsidR="007B7289" w:rsidRPr="00E22B22" w:rsidRDefault="007B7289" w:rsidP="00E72EC3">
      <w:pPr>
        <w:pStyle w:val="afa"/>
        <w:numPr>
          <w:ilvl w:val="0"/>
          <w:numId w:val="25"/>
        </w:numPr>
        <w:ind w:left="851" w:hanging="425"/>
        <w:jc w:val="left"/>
        <w:rPr>
          <w:szCs w:val="28"/>
        </w:rPr>
      </w:pPr>
      <w:r w:rsidRPr="00E22B22">
        <w:rPr>
          <w:szCs w:val="28"/>
        </w:rPr>
        <w:t>визначення завдань програмування;</w:t>
      </w:r>
    </w:p>
    <w:p w:rsidR="007B7289" w:rsidRPr="00E22B22" w:rsidRDefault="007B7289" w:rsidP="00E72EC3">
      <w:pPr>
        <w:pStyle w:val="afa"/>
        <w:numPr>
          <w:ilvl w:val="0"/>
          <w:numId w:val="25"/>
        </w:numPr>
        <w:ind w:left="851" w:hanging="425"/>
        <w:jc w:val="left"/>
        <w:rPr>
          <w:szCs w:val="28"/>
        </w:rPr>
      </w:pPr>
      <w:r w:rsidRPr="00E22B22">
        <w:rPr>
          <w:szCs w:val="28"/>
        </w:rPr>
        <w:t>розробка структури баз даних;</w:t>
      </w:r>
    </w:p>
    <w:p w:rsidR="007B7289" w:rsidRPr="00E22B22" w:rsidRDefault="007B7289" w:rsidP="00E72EC3">
      <w:pPr>
        <w:pStyle w:val="afa"/>
        <w:numPr>
          <w:ilvl w:val="0"/>
          <w:numId w:val="25"/>
        </w:numPr>
        <w:ind w:left="851" w:hanging="425"/>
        <w:jc w:val="left"/>
        <w:rPr>
          <w:szCs w:val="28"/>
        </w:rPr>
      </w:pPr>
      <w:r w:rsidRPr="00E22B22">
        <w:rPr>
          <w:szCs w:val="28"/>
        </w:rPr>
        <w:t>написання скриптів адміністрування.</w:t>
      </w:r>
    </w:p>
    <w:p w:rsidR="002047BE" w:rsidRPr="00E22B22" w:rsidRDefault="00B66BEE" w:rsidP="002047BE">
      <w:pPr>
        <w:ind w:firstLine="709"/>
        <w:rPr>
          <w:szCs w:val="28"/>
        </w:rPr>
      </w:pPr>
      <w:r w:rsidRPr="00E22B22">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підприємстві </w:t>
      </w:r>
      <w:r w:rsidRPr="00E22B22">
        <w:rPr>
          <w:szCs w:val="28"/>
          <w:lang w:val="en-US"/>
        </w:rPr>
        <w:t>SoftServe</w:t>
      </w:r>
      <w:r w:rsidRPr="00E22B22">
        <w:rPr>
          <w:szCs w:val="28"/>
        </w:rPr>
        <w:t xml:space="preserve">. Одним з початкових етапів був етап постановки завдання. </w:t>
      </w:r>
      <w:r w:rsidRPr="00E22B22">
        <w:rPr>
          <w:szCs w:val="28"/>
        </w:rPr>
        <w:lastRenderedPageBreak/>
        <w:t xml:space="preserve">Без цього етапу неможна було б визначити що розробляти, чим розробляти та як розробляти. На даному етапі було прийнято рішення розробити веб-ресурсу формування рейтингу професійних фотографів та їх робіт. В основу чого полягало розробити функціональний веб </w:t>
      </w:r>
      <w:r w:rsidR="00444DA5" w:rsidRPr="00E22B22">
        <w:rPr>
          <w:szCs w:val="28"/>
        </w:rPr>
        <w:t>ресурс</w:t>
      </w:r>
      <w:r w:rsidRPr="00E22B22">
        <w:rPr>
          <w:szCs w:val="28"/>
        </w:rPr>
        <w:t xml:space="preserve"> засобами веб розробки та розмістити його на сервері, </w:t>
      </w:r>
      <w:r w:rsidR="002A154E" w:rsidRPr="00E22B22">
        <w:rPr>
          <w:szCs w:val="28"/>
        </w:rPr>
        <w:t xml:space="preserve">для подальшого використання його користувачами. </w:t>
      </w:r>
      <w:r w:rsidRPr="00E22B22">
        <w:rPr>
          <w:szCs w:val="28"/>
        </w:rPr>
        <w:t xml:space="preserve"> </w:t>
      </w:r>
    </w:p>
    <w:p w:rsidR="002047BE" w:rsidRPr="00E22B22" w:rsidRDefault="002047BE" w:rsidP="002047BE">
      <w:pPr>
        <w:ind w:firstLine="709"/>
        <w:rPr>
          <w:szCs w:val="28"/>
        </w:rPr>
      </w:pPr>
      <w:r w:rsidRPr="00E22B22">
        <w:rPr>
          <w:szCs w:val="28"/>
        </w:rPr>
        <w:t>Розробка структури сайту розпочалася з визначення початкових даних для сайту. Ними стала інформація про те як повинен виглядати та функціонувати розроблюваний ресурс. Даний етап включив в себе:</w:t>
      </w:r>
    </w:p>
    <w:p w:rsidR="002047BE" w:rsidRPr="00E22B22" w:rsidRDefault="002047BE" w:rsidP="00E72EC3">
      <w:pPr>
        <w:pStyle w:val="afa"/>
        <w:numPr>
          <w:ilvl w:val="0"/>
          <w:numId w:val="26"/>
        </w:numPr>
        <w:ind w:left="709" w:hanging="283"/>
        <w:rPr>
          <w:szCs w:val="28"/>
        </w:rPr>
      </w:pPr>
      <w:r w:rsidRPr="00E22B22">
        <w:rPr>
          <w:szCs w:val="28"/>
        </w:rPr>
        <w:t>визначення вимог до зовнішнього вигляду і функціональності;</w:t>
      </w:r>
    </w:p>
    <w:p w:rsidR="00B66BEE" w:rsidRPr="00E22B22" w:rsidRDefault="002047BE" w:rsidP="00E72EC3">
      <w:pPr>
        <w:pStyle w:val="afa"/>
        <w:numPr>
          <w:ilvl w:val="0"/>
          <w:numId w:val="26"/>
        </w:numPr>
        <w:ind w:left="709" w:hanging="283"/>
        <w:rPr>
          <w:szCs w:val="28"/>
        </w:rPr>
      </w:pPr>
      <w:r w:rsidRPr="00E22B22">
        <w:rPr>
          <w:szCs w:val="28"/>
        </w:rPr>
        <w:t>формування функціоналу сайту.</w:t>
      </w:r>
    </w:p>
    <w:p w:rsidR="006801FB" w:rsidRPr="00E22B22" w:rsidRDefault="00E45B27" w:rsidP="00B66C30">
      <w:pPr>
        <w:ind w:firstLine="709"/>
      </w:pPr>
      <w:r w:rsidRPr="00E22B22">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rsidRPr="00E22B22">
        <w:t>При розробці дизайну сайту потрібно врахувати безліч чинників. На сайті повинні бути правильно розставлені елементи управління, з урахуванням правил юзабіліті та інших технічних особливостей, необхідних для швидкої і якісної роботи ресурсу. Дизайн веб-ресурсів мав ряд особливостей і кардинально відрізняється від всіх інших напрямків візуального оформлення. Для розробки якісного дизайну, обов’язково використовуватимуться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веб-ресурсу.</w:t>
      </w:r>
    </w:p>
    <w:p w:rsidR="002047BE" w:rsidRPr="00E22B22" w:rsidRDefault="00E45B27" w:rsidP="00B66C30">
      <w:pPr>
        <w:ind w:firstLine="709"/>
        <w:rPr>
          <w:szCs w:val="28"/>
        </w:rPr>
      </w:pPr>
      <w:r w:rsidRPr="00E22B22">
        <w:rPr>
          <w:szCs w:val="28"/>
        </w:rPr>
        <w:t>Проектування прототипу сайту здійснювалося за допомогою програми</w:t>
      </w:r>
      <w:r w:rsidR="00A35E19" w:rsidRPr="00E22B22">
        <w:rPr>
          <w:szCs w:val="28"/>
        </w:rPr>
        <w:t xml:space="preserve"> Mo</w:t>
      </w:r>
      <w:r w:rsidR="00A35E19" w:rsidRPr="00E22B22">
        <w:rPr>
          <w:szCs w:val="28"/>
          <w:lang w:val="en-US"/>
        </w:rPr>
        <w:t>ckup</w:t>
      </w:r>
      <w:r w:rsidR="00A35E19" w:rsidRPr="00E22B22">
        <w:rPr>
          <w:szCs w:val="28"/>
        </w:rPr>
        <w:t>, за допомогою час проектування прототипу був зменшений у декілька разів. За допомогою цієї програми були спроектовані прототипи головної сторінки Рисунок 3.1.</w:t>
      </w:r>
    </w:p>
    <w:p w:rsidR="00A35E19" w:rsidRPr="00E22B22" w:rsidRDefault="00A35E19" w:rsidP="002047BE">
      <w:pPr>
        <w:ind w:left="426"/>
        <w:rPr>
          <w:szCs w:val="28"/>
        </w:rPr>
      </w:pPr>
    </w:p>
    <w:p w:rsidR="00A35E19" w:rsidRPr="00E22B22" w:rsidRDefault="00A35E19" w:rsidP="00A35E19">
      <w:pPr>
        <w:ind w:left="426"/>
        <w:jc w:val="center"/>
        <w:rPr>
          <w:szCs w:val="28"/>
        </w:rPr>
      </w:pPr>
      <w:r w:rsidRPr="00E22B22">
        <w:rPr>
          <w:noProof/>
          <w:szCs w:val="28"/>
          <w:lang w:eastAsia="uk-UA" w:bidi="ar-SA"/>
        </w:rPr>
        <w:lastRenderedPageBreak/>
        <w:drawing>
          <wp:inline distT="0" distB="0" distL="0" distR="0" wp14:anchorId="4C0FDD48" wp14:editId="6FE829B4">
            <wp:extent cx="3964259" cy="28479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39" t="30587" r="46651" b="15821"/>
                    <a:stretch/>
                  </pic:blipFill>
                  <pic:spPr bwMode="auto">
                    <a:xfrm>
                      <a:off x="0" y="0"/>
                      <a:ext cx="4003882" cy="2876441"/>
                    </a:xfrm>
                    <a:prstGeom prst="rect">
                      <a:avLst/>
                    </a:prstGeom>
                    <a:ln>
                      <a:noFill/>
                    </a:ln>
                    <a:extLst>
                      <a:ext uri="{53640926-AAD7-44D8-BBD7-CCE9431645EC}">
                        <a14:shadowObscured xmlns:a14="http://schemas.microsoft.com/office/drawing/2010/main"/>
                      </a:ext>
                    </a:extLst>
                  </pic:spPr>
                </pic:pic>
              </a:graphicData>
            </a:graphic>
          </wp:inline>
        </w:drawing>
      </w:r>
    </w:p>
    <w:p w:rsidR="00A35E19" w:rsidRPr="00E22B22" w:rsidRDefault="00A35E19" w:rsidP="00A35E19">
      <w:pPr>
        <w:ind w:left="426"/>
        <w:jc w:val="center"/>
        <w:rPr>
          <w:szCs w:val="28"/>
        </w:rPr>
      </w:pPr>
      <w:r w:rsidRPr="00E22B22">
        <w:rPr>
          <w:szCs w:val="28"/>
        </w:rPr>
        <w:t xml:space="preserve">Рисунок 3.1 – Прототип головної сторінки </w:t>
      </w:r>
    </w:p>
    <w:p w:rsidR="003D5243" w:rsidRPr="00E22B22" w:rsidRDefault="003D5243" w:rsidP="007B7289">
      <w:pPr>
        <w:jc w:val="center"/>
        <w:rPr>
          <w:b/>
          <w:bCs/>
          <w:szCs w:val="28"/>
        </w:rPr>
      </w:pPr>
    </w:p>
    <w:p w:rsidR="001D3BC6" w:rsidRPr="00E22B22" w:rsidRDefault="003D5243" w:rsidP="003D5243">
      <w:pPr>
        <w:rPr>
          <w:bCs/>
          <w:szCs w:val="28"/>
        </w:rPr>
      </w:pPr>
      <w:r w:rsidRPr="00E22B22">
        <w:rPr>
          <w:b/>
          <w:bCs/>
          <w:szCs w:val="28"/>
        </w:rPr>
        <w:tab/>
      </w:r>
      <w:r w:rsidRPr="00E22B22">
        <w:rPr>
          <w:bCs/>
          <w:szCs w:val="28"/>
        </w:rPr>
        <w:t xml:space="preserve">На якому ми можемо побачити те як будуть розміщатися основні компоненти головної сторінки. </w:t>
      </w:r>
      <w:r w:rsidR="005A2089" w:rsidRPr="00E22B22">
        <w:rPr>
          <w:bCs/>
          <w:szCs w:val="28"/>
        </w:rPr>
        <w:t>Даний прототип був створений для того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E22B22" w:rsidRDefault="001D3BC6" w:rsidP="003D5243">
      <w:pPr>
        <w:rPr>
          <w:bCs/>
          <w:szCs w:val="28"/>
        </w:rPr>
      </w:pPr>
      <w:r w:rsidRPr="00E22B22">
        <w:rPr>
          <w:bCs/>
          <w:szCs w:val="28"/>
        </w:rPr>
        <w:tab/>
        <w:t>Наступним етапом розробки прототипу ПП був етап проектування функціоналу ресурсу, який показує зв’язки між елементами та частинами сайту рисунок 3.2.</w:t>
      </w:r>
    </w:p>
    <w:p w:rsidR="00BC5D33" w:rsidRPr="00E22B22" w:rsidRDefault="00F075AF" w:rsidP="00F075AF">
      <w:pPr>
        <w:jc w:val="center"/>
        <w:rPr>
          <w:bCs/>
          <w:szCs w:val="28"/>
        </w:rPr>
      </w:pPr>
      <w:r w:rsidRPr="00E22B22">
        <w:rPr>
          <w:noProof/>
          <w:szCs w:val="28"/>
          <w:lang w:eastAsia="uk-UA" w:bidi="ar-SA"/>
        </w:rPr>
        <w:drawing>
          <wp:inline distT="0" distB="0" distL="0" distR="0" wp14:anchorId="3EED13D1" wp14:editId="09C64E72">
            <wp:extent cx="3057040" cy="245137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150" t="30140" r="19914" b="5770"/>
                    <a:stretch/>
                  </pic:blipFill>
                  <pic:spPr bwMode="auto">
                    <a:xfrm>
                      <a:off x="0" y="0"/>
                      <a:ext cx="3066928" cy="2459307"/>
                    </a:xfrm>
                    <a:prstGeom prst="rect">
                      <a:avLst/>
                    </a:prstGeom>
                    <a:ln>
                      <a:noFill/>
                    </a:ln>
                    <a:extLst>
                      <a:ext uri="{53640926-AAD7-44D8-BBD7-CCE9431645EC}">
                        <a14:shadowObscured xmlns:a14="http://schemas.microsoft.com/office/drawing/2010/main"/>
                      </a:ext>
                    </a:extLst>
                  </pic:spPr>
                </pic:pic>
              </a:graphicData>
            </a:graphic>
          </wp:inline>
        </w:drawing>
      </w:r>
    </w:p>
    <w:p w:rsidR="001D3BC6" w:rsidRPr="00E22B22" w:rsidRDefault="001D3BC6" w:rsidP="00A60936">
      <w:pPr>
        <w:jc w:val="center"/>
        <w:rPr>
          <w:szCs w:val="28"/>
        </w:rPr>
      </w:pPr>
      <w:r w:rsidRPr="00E22B22">
        <w:rPr>
          <w:szCs w:val="28"/>
        </w:rPr>
        <w:t>Рисунок 3.2 – Прототип функціоналу сайту</w:t>
      </w:r>
    </w:p>
    <w:p w:rsidR="00A60936" w:rsidRPr="00E22B22" w:rsidRDefault="00A60936" w:rsidP="00A60936">
      <w:pPr>
        <w:rPr>
          <w:szCs w:val="28"/>
        </w:rPr>
      </w:pPr>
    </w:p>
    <w:p w:rsidR="00A60936" w:rsidRPr="00E22B22" w:rsidRDefault="00A60936" w:rsidP="00A60936">
      <w:pPr>
        <w:rPr>
          <w:szCs w:val="28"/>
        </w:rPr>
      </w:pPr>
      <w:r w:rsidRPr="00E22B22">
        <w:rPr>
          <w:szCs w:val="28"/>
        </w:rPr>
        <w:tab/>
        <w:t>На даному рисунку ми можемо побачити приблизний зв'язок між функціональними частинами сайту та його компонентами. Даний прототип в процесі розробки буде дещо змінюватися, в залежності від подальших прийнятих рішень в процесі розробки.</w:t>
      </w:r>
    </w:p>
    <w:p w:rsidR="00A826C6" w:rsidRPr="00E22B22" w:rsidRDefault="00EE30F6" w:rsidP="00A60936">
      <w:pPr>
        <w:rPr>
          <w:szCs w:val="28"/>
        </w:rPr>
      </w:pPr>
      <w:r w:rsidRPr="00E22B22">
        <w:rPr>
          <w:szCs w:val="28"/>
        </w:rPr>
        <w:t xml:space="preserve"> </w:t>
      </w:r>
      <w:r w:rsidRPr="00E22B22">
        <w:rPr>
          <w:szCs w:val="28"/>
        </w:rPr>
        <w:tab/>
        <w:t xml:space="preserve">Також до етапу проектування можна віднести і проектування БД сайту, яка буде підключена до нього та зберігатиме всі необхідні дані, які буде передавати чи зчитувати сайт. </w:t>
      </w:r>
    </w:p>
    <w:p w:rsidR="001C1F3C" w:rsidRPr="00E22B22" w:rsidRDefault="00A826C6" w:rsidP="00A826C6">
      <w:pPr>
        <w:ind w:firstLine="720"/>
      </w:pPr>
      <w:r w:rsidRPr="00E22B22">
        <w:rPr>
          <w:bCs/>
        </w:rPr>
        <w:t>Основна мета проектування бази даних</w:t>
      </w:r>
      <w:r w:rsidRPr="00E22B22">
        <w:t xml:space="preserve"> - це скорочення надмірності збережених даних, а отже, економія об'єму використовуваної пам'яті, зменшення витрат на багаторазові операції відновлення надлишкових копій і усунення можливості виникнення протиріч через збереження в різних місцях відомостей про один й той самий об'єкт. </w:t>
      </w:r>
    </w:p>
    <w:p w:rsidR="00EE30F6" w:rsidRPr="00E22B22" w:rsidRDefault="00A826C6" w:rsidP="00A826C6">
      <w:pPr>
        <w:ind w:firstLine="720"/>
        <w:rPr>
          <w:szCs w:val="28"/>
        </w:rPr>
      </w:pPr>
      <w:r w:rsidRPr="00E22B22">
        <w:t xml:space="preserve">Результатом проектування БД є перетворення опису предметної галузі у внутрішню схему БД. </w:t>
      </w:r>
      <w:r w:rsidR="00EE30F6" w:rsidRPr="00E22B22">
        <w:rPr>
          <w:szCs w:val="28"/>
        </w:rPr>
        <w:t>Прототип БД сайту розроблявся за допомогою безкоштовного онлайн інструменту creately.com.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Pr="00E22B22" w:rsidRDefault="00EE30F6" w:rsidP="00A60936">
      <w:pPr>
        <w:rPr>
          <w:szCs w:val="28"/>
        </w:rPr>
      </w:pPr>
    </w:p>
    <w:p w:rsidR="003B7FCE" w:rsidRPr="00E22B22" w:rsidRDefault="003B7FCE" w:rsidP="003B7FCE">
      <w:pPr>
        <w:jc w:val="center"/>
        <w:rPr>
          <w:szCs w:val="28"/>
        </w:rPr>
      </w:pPr>
      <w:r w:rsidRPr="00E22B22">
        <w:rPr>
          <w:noProof/>
          <w:lang w:eastAsia="uk-UA" w:bidi="ar-SA"/>
        </w:rPr>
        <w:lastRenderedPageBreak/>
        <w:drawing>
          <wp:inline distT="0" distB="0" distL="0" distR="0" wp14:anchorId="2ABC3FFE" wp14:editId="21CCC0A7">
            <wp:extent cx="3512185" cy="27256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356" t="22326" r="26430" b="11126"/>
                    <a:stretch/>
                  </pic:blipFill>
                  <pic:spPr bwMode="auto">
                    <a:xfrm>
                      <a:off x="0" y="0"/>
                      <a:ext cx="3515739" cy="2728360"/>
                    </a:xfrm>
                    <a:prstGeom prst="rect">
                      <a:avLst/>
                    </a:prstGeom>
                    <a:ln>
                      <a:noFill/>
                    </a:ln>
                    <a:extLst>
                      <a:ext uri="{53640926-AAD7-44D8-BBD7-CCE9431645EC}">
                        <a14:shadowObscured xmlns:a14="http://schemas.microsoft.com/office/drawing/2010/main"/>
                      </a:ext>
                    </a:extLst>
                  </pic:spPr>
                </pic:pic>
              </a:graphicData>
            </a:graphic>
          </wp:inline>
        </w:drawing>
      </w:r>
    </w:p>
    <w:p w:rsidR="00EE30F6" w:rsidRPr="00E22B22" w:rsidRDefault="00EE30F6" w:rsidP="003B7FCE">
      <w:pPr>
        <w:jc w:val="center"/>
        <w:rPr>
          <w:szCs w:val="28"/>
        </w:rPr>
      </w:pPr>
      <w:r w:rsidRPr="00E22B22">
        <w:rPr>
          <w:szCs w:val="28"/>
        </w:rPr>
        <w:t>Рисунок 3.3 – Прототип БД</w:t>
      </w:r>
    </w:p>
    <w:p w:rsidR="00F82A8B" w:rsidRPr="00E22B22" w:rsidRDefault="00F82A8B" w:rsidP="00F82A8B">
      <w:pPr>
        <w:rPr>
          <w:szCs w:val="28"/>
        </w:rPr>
      </w:pPr>
    </w:p>
    <w:p w:rsidR="00612F54" w:rsidRPr="00E22B22" w:rsidRDefault="00F82A8B" w:rsidP="00A60936">
      <w:pPr>
        <w:rPr>
          <w:szCs w:val="28"/>
        </w:rPr>
      </w:pPr>
      <w:r w:rsidRPr="00E22B22">
        <w:rPr>
          <w:szCs w:val="28"/>
        </w:rPr>
        <w:tab/>
        <w:t xml:space="preserve">Отже на даному етапі було проведені підготовчі роботи </w:t>
      </w:r>
      <w:r w:rsidR="00301FAE" w:rsidRPr="00E22B22">
        <w:rPr>
          <w:szCs w:val="28"/>
        </w:rPr>
        <w:t xml:space="preserve">для </w:t>
      </w:r>
      <w:r w:rsidRPr="00E22B22">
        <w:rPr>
          <w:szCs w:val="28"/>
        </w:rPr>
        <w:t xml:space="preserve">розробки ПП. Дані роботи полягали в проектування початкових прототипів </w:t>
      </w:r>
      <w:r w:rsidR="006801FB" w:rsidRPr="00E22B22">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sidRPr="00E22B22">
        <w:rPr>
          <w:szCs w:val="28"/>
        </w:rPr>
        <w:t>иконання на етапі програмування.</w:t>
      </w:r>
    </w:p>
    <w:p w:rsidR="00301FAE" w:rsidRPr="00E22B22" w:rsidRDefault="00301FAE" w:rsidP="00A60936">
      <w:pPr>
        <w:rPr>
          <w:szCs w:val="28"/>
        </w:rPr>
      </w:pPr>
      <w:r w:rsidRPr="00E22B22">
        <w:rPr>
          <w:szCs w:val="28"/>
        </w:rPr>
        <w:tab/>
        <w:t xml:space="preserve">Після завершення розробки прототипів ПП настав час налаштувати робоче місце для подальшого виконання поставленого завдання. Під налаштуванням робочого місця слід розуміти: встановлення та налаштування всі необхідних  серверів, фреймворків, редакторів коду та інших програмних засобів за допомого яких проводилася розробка </w:t>
      </w:r>
      <w:r w:rsidR="00DF2408" w:rsidRPr="00E22B22">
        <w:rPr>
          <w:szCs w:val="28"/>
        </w:rPr>
        <w:t>сайту.</w:t>
      </w:r>
    </w:p>
    <w:p w:rsidR="00DF2408" w:rsidRPr="00E22B22" w:rsidRDefault="00DF2408" w:rsidP="00A60936">
      <w:pPr>
        <w:rPr>
          <w:szCs w:val="28"/>
          <w:lang w:val="ru-RU"/>
        </w:rPr>
      </w:pPr>
      <w:r w:rsidRPr="00E22B22">
        <w:rPr>
          <w:szCs w:val="28"/>
        </w:rPr>
        <w:tab/>
        <w:t xml:space="preserve">Перший крок налаштування робочого місця був крок з установки локального сервера </w:t>
      </w:r>
      <w:r w:rsidRPr="00E22B22">
        <w:rPr>
          <w:szCs w:val="28"/>
          <w:lang w:val="ru-RU"/>
        </w:rPr>
        <w:t>“</w:t>
      </w:r>
      <w:r w:rsidRPr="00E22B22">
        <w:rPr>
          <w:szCs w:val="28"/>
          <w:lang w:val="en-US"/>
        </w:rPr>
        <w:t>Denwer</w:t>
      </w:r>
      <w:r w:rsidRPr="00E22B22">
        <w:rPr>
          <w:szCs w:val="28"/>
          <w:lang w:val="ru-RU"/>
        </w:rPr>
        <w:t xml:space="preserve">”. </w:t>
      </w:r>
    </w:p>
    <w:p w:rsidR="00DF2408" w:rsidRPr="00E22B22" w:rsidRDefault="00DF2408" w:rsidP="00DF2408">
      <w:pPr>
        <w:ind w:firstLine="720"/>
        <w:rPr>
          <w:szCs w:val="28"/>
        </w:rPr>
      </w:pPr>
      <w:r w:rsidRPr="00E22B22">
        <w:rPr>
          <w:szCs w:val="28"/>
        </w:rPr>
        <w:t>Денвер</w:t>
      </w:r>
      <w:r w:rsidRPr="00E22B22">
        <w:rPr>
          <w:szCs w:val="28"/>
          <w:lang w:val="ru-RU"/>
        </w:rPr>
        <w:t xml:space="preserve"> -</w:t>
      </w:r>
      <w:r w:rsidRPr="00E22B22">
        <w:rPr>
          <w:szCs w:val="28"/>
        </w:rPr>
        <w:t xml:space="preserve"> набір дистрибутивів і програмна оболонка, призначені для створення та налагодження сайтів (веб-додатків, іншого динамічного вмісту інтернет-сторінок) на локальному ПК (без необхідності підключення до мережі Інтернет) під управлінням ОС Windows.</w:t>
      </w:r>
      <w:r w:rsidRPr="00E22B22">
        <w:rPr>
          <w:szCs w:val="28"/>
          <w:lang w:val="ru-RU"/>
        </w:rPr>
        <w:t xml:space="preserve"> </w:t>
      </w:r>
      <w:r w:rsidRPr="00E22B22">
        <w:rPr>
          <w:szCs w:val="28"/>
        </w:rPr>
        <w:t>Вибір цього сервера полягав в тому що даний дистрибутив вміщає наступні елементи:</w:t>
      </w:r>
    </w:p>
    <w:p w:rsidR="00DF2408" w:rsidRPr="00E22B22" w:rsidRDefault="00DF2408" w:rsidP="00DF2408">
      <w:pPr>
        <w:pStyle w:val="afa"/>
        <w:numPr>
          <w:ilvl w:val="0"/>
          <w:numId w:val="29"/>
        </w:numPr>
        <w:rPr>
          <w:szCs w:val="28"/>
        </w:rPr>
      </w:pPr>
      <w:r w:rsidRPr="00E22B22">
        <w:rPr>
          <w:szCs w:val="28"/>
        </w:rPr>
        <w:t>Веб-сервер Apache з підтримкою SSI, SSL, mod_rewrite, mod_php</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Інтерпретатор PHP з підтримкою GD, MySQL, SQLite</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СУБД MySQL з підтримкою транзакцій (mysqld-max)</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lastRenderedPageBreak/>
        <w:t>Система управління віртуальними хостами, заснована на шаблонах</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Система управління запуском і завершенням</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Панель phpMyAdmin для адміністрування СУБД</w:t>
      </w:r>
      <w:r w:rsidR="00264CD6" w:rsidRPr="00E22B22">
        <w:rPr>
          <w:szCs w:val="28"/>
        </w:rPr>
        <w:t>;</w:t>
      </w:r>
    </w:p>
    <w:p w:rsidR="00DF2408" w:rsidRPr="00E22B22" w:rsidRDefault="00DF2408" w:rsidP="00DF2408">
      <w:pPr>
        <w:pStyle w:val="afa"/>
        <w:numPr>
          <w:ilvl w:val="0"/>
          <w:numId w:val="29"/>
        </w:numPr>
        <w:rPr>
          <w:szCs w:val="28"/>
        </w:rPr>
      </w:pPr>
      <w:r w:rsidRPr="00E22B22">
        <w:rPr>
          <w:szCs w:val="28"/>
        </w:rPr>
        <w:t xml:space="preserve">Інсталятор.  </w:t>
      </w:r>
    </w:p>
    <w:p w:rsidR="00806BE4" w:rsidRPr="00E22B22" w:rsidRDefault="00264CD6" w:rsidP="00806BE4">
      <w:pPr>
        <w:ind w:firstLine="709"/>
        <w:rPr>
          <w:szCs w:val="28"/>
        </w:rPr>
      </w:pPr>
      <w:r w:rsidRPr="00E22B22">
        <w:rPr>
          <w:szCs w:val="28"/>
        </w:rPr>
        <w:t>Всі компоненти були необхідні для подальшої роботи над проектом.</w:t>
      </w:r>
      <w:r w:rsidR="00806BE4" w:rsidRPr="00E22B22">
        <w:rPr>
          <w:szCs w:val="28"/>
        </w:rPr>
        <w:t xml:space="preserve"> </w:t>
      </w:r>
    </w:p>
    <w:p w:rsidR="00806BE4" w:rsidRPr="00E22B22" w:rsidRDefault="00806BE4" w:rsidP="00806BE4">
      <w:pPr>
        <w:ind w:firstLine="709"/>
        <w:rPr>
          <w:szCs w:val="28"/>
        </w:rPr>
      </w:pPr>
      <w:r w:rsidRPr="00E22B22">
        <w:rPr>
          <w:szCs w:val="28"/>
        </w:rPr>
        <w:t>Отже для встановлення даного сервера необхідно було перейти на його офіційну сторінку</w:t>
      </w:r>
      <w:r w:rsidR="00264CD6" w:rsidRPr="00E22B22">
        <w:rPr>
          <w:szCs w:val="28"/>
        </w:rPr>
        <w:t xml:space="preserve"> </w:t>
      </w:r>
      <w:r w:rsidRPr="00E22B22">
        <w:rPr>
          <w:szCs w:val="28"/>
        </w:rPr>
        <w:t xml:space="preserve">за адресую </w:t>
      </w:r>
      <w:hyperlink r:id="rId21" w:history="1">
        <w:r w:rsidRPr="00E22B22">
          <w:rPr>
            <w:rStyle w:val="af0"/>
            <w:color w:val="auto"/>
            <w:szCs w:val="28"/>
            <w:u w:val="none"/>
          </w:rPr>
          <w:t>http://www.denwer.ru/</w:t>
        </w:r>
      </w:hyperlink>
      <w:r w:rsidRPr="00E22B22">
        <w:rPr>
          <w:szCs w:val="28"/>
        </w:rPr>
        <w:t>, звідки необхідно було скачати установочний пакет та інсталювати на своєму ПК. Вигляд головної сторінки офіційного сайту ДЕНВЕР показано на рисунку 3.4.</w:t>
      </w:r>
    </w:p>
    <w:p w:rsidR="00432B0D" w:rsidRPr="00E22B22" w:rsidRDefault="00432B0D" w:rsidP="00806BE4">
      <w:pPr>
        <w:ind w:firstLine="709"/>
        <w:rPr>
          <w:noProof/>
          <w:lang w:eastAsia="uk-UA" w:bidi="ar-SA"/>
        </w:rPr>
      </w:pPr>
    </w:p>
    <w:p w:rsidR="00806BE4" w:rsidRPr="00E22B22" w:rsidRDefault="00432B0D" w:rsidP="00432B0D">
      <w:pPr>
        <w:ind w:firstLine="709"/>
        <w:jc w:val="center"/>
        <w:rPr>
          <w:szCs w:val="28"/>
        </w:rPr>
      </w:pPr>
      <w:r w:rsidRPr="00E22B22">
        <w:rPr>
          <w:noProof/>
          <w:lang w:eastAsia="uk-UA" w:bidi="ar-SA"/>
        </w:rPr>
        <w:drawing>
          <wp:inline distT="0" distB="0" distL="0" distR="0" wp14:anchorId="762151CC" wp14:editId="4437F875">
            <wp:extent cx="3338718" cy="11905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 t="16745" r="23529" b="35473"/>
                    <a:stretch/>
                  </pic:blipFill>
                  <pic:spPr bwMode="auto">
                    <a:xfrm>
                      <a:off x="0" y="0"/>
                      <a:ext cx="3349559" cy="1194409"/>
                    </a:xfrm>
                    <a:prstGeom prst="rect">
                      <a:avLst/>
                    </a:prstGeom>
                    <a:ln>
                      <a:noFill/>
                    </a:ln>
                    <a:extLst>
                      <a:ext uri="{53640926-AAD7-44D8-BBD7-CCE9431645EC}">
                        <a14:shadowObscured xmlns:a14="http://schemas.microsoft.com/office/drawing/2010/main"/>
                      </a:ext>
                    </a:extLst>
                  </pic:spPr>
                </pic:pic>
              </a:graphicData>
            </a:graphic>
          </wp:inline>
        </w:drawing>
      </w:r>
    </w:p>
    <w:p w:rsidR="00264CD6" w:rsidRDefault="00806BE4" w:rsidP="00432B0D">
      <w:pPr>
        <w:ind w:firstLine="709"/>
        <w:jc w:val="center"/>
        <w:rPr>
          <w:szCs w:val="28"/>
        </w:rPr>
      </w:pPr>
      <w:r w:rsidRPr="00E22B22">
        <w:rPr>
          <w:szCs w:val="28"/>
        </w:rPr>
        <w:t>Рисунок 3.4 – Вигляд головної сторінки</w:t>
      </w:r>
    </w:p>
    <w:p w:rsidR="00E22B22" w:rsidRPr="00E22B22" w:rsidRDefault="00E22B22" w:rsidP="00432B0D">
      <w:pPr>
        <w:ind w:firstLine="709"/>
        <w:jc w:val="center"/>
        <w:rPr>
          <w:szCs w:val="28"/>
        </w:rPr>
      </w:pPr>
    </w:p>
    <w:p w:rsidR="00701751" w:rsidRPr="00E22B22" w:rsidRDefault="00701751" w:rsidP="00701751">
      <w:pPr>
        <w:ind w:firstLine="709"/>
        <w:rPr>
          <w:szCs w:val="28"/>
        </w:rPr>
      </w:pPr>
      <w:r w:rsidRPr="00E22B22">
        <w:rPr>
          <w:szCs w:val="28"/>
        </w:rPr>
        <w:t>Після скачування установочного пакету, необхідно було розпакувати та встановити програму. Для подальшої коректної роботи сервера необхідно провести ряд внутрішніх налаштувань. Після проведення всіх налаштувань ми отримали папку з всіма необхідними файлами сервера, дана папка буде служити місцем подальшого збереження нашого сайту. Структура  та вміст кореневої папки сервера наведено на рисунку 3.5.</w:t>
      </w:r>
    </w:p>
    <w:p w:rsidR="00701751" w:rsidRPr="00E22B22" w:rsidRDefault="00701751" w:rsidP="00701751">
      <w:pPr>
        <w:ind w:firstLine="709"/>
        <w:jc w:val="center"/>
        <w:rPr>
          <w:noProof/>
          <w:lang w:eastAsia="uk-UA" w:bidi="ar-SA"/>
        </w:rPr>
      </w:pPr>
    </w:p>
    <w:p w:rsidR="00701751" w:rsidRPr="00E22B22" w:rsidRDefault="00701751" w:rsidP="00701751">
      <w:pPr>
        <w:ind w:firstLine="709"/>
        <w:jc w:val="center"/>
        <w:rPr>
          <w:szCs w:val="28"/>
        </w:rPr>
      </w:pPr>
      <w:r w:rsidRPr="00E22B22">
        <w:rPr>
          <w:noProof/>
          <w:lang w:eastAsia="uk-UA" w:bidi="ar-SA"/>
        </w:rPr>
        <w:drawing>
          <wp:inline distT="0" distB="0" distL="0" distR="0" wp14:anchorId="13A41192" wp14:editId="7B6AD7E0">
            <wp:extent cx="2574152" cy="13394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378" t="33266" r="16147" b="40379"/>
                    <a:stretch/>
                  </pic:blipFill>
                  <pic:spPr bwMode="auto">
                    <a:xfrm>
                      <a:off x="0" y="0"/>
                      <a:ext cx="2582838" cy="1344015"/>
                    </a:xfrm>
                    <a:prstGeom prst="rect">
                      <a:avLst/>
                    </a:prstGeom>
                    <a:ln>
                      <a:noFill/>
                    </a:ln>
                    <a:extLst>
                      <a:ext uri="{53640926-AAD7-44D8-BBD7-CCE9431645EC}">
                        <a14:shadowObscured xmlns:a14="http://schemas.microsoft.com/office/drawing/2010/main"/>
                      </a:ext>
                    </a:extLst>
                  </pic:spPr>
                </pic:pic>
              </a:graphicData>
            </a:graphic>
          </wp:inline>
        </w:drawing>
      </w:r>
    </w:p>
    <w:p w:rsidR="00701751" w:rsidRPr="00E22B22" w:rsidRDefault="00701751" w:rsidP="00701751">
      <w:pPr>
        <w:ind w:firstLine="709"/>
        <w:jc w:val="center"/>
        <w:rPr>
          <w:szCs w:val="28"/>
        </w:rPr>
      </w:pPr>
      <w:r w:rsidRPr="00E22B22">
        <w:rPr>
          <w:szCs w:val="28"/>
        </w:rPr>
        <w:t>Рисунок 3.5 – Структура кореневої папки сервера</w:t>
      </w:r>
    </w:p>
    <w:p w:rsidR="00701751" w:rsidRPr="00E22B22" w:rsidRDefault="00701751" w:rsidP="00701751">
      <w:pPr>
        <w:ind w:firstLine="709"/>
        <w:jc w:val="center"/>
        <w:rPr>
          <w:szCs w:val="28"/>
        </w:rPr>
      </w:pPr>
    </w:p>
    <w:p w:rsidR="00701751" w:rsidRPr="00E22B22" w:rsidRDefault="00701751" w:rsidP="00701751">
      <w:pPr>
        <w:ind w:firstLine="709"/>
        <w:rPr>
          <w:szCs w:val="28"/>
        </w:rPr>
      </w:pPr>
      <w:r w:rsidRPr="00E22B22">
        <w:rPr>
          <w:szCs w:val="28"/>
        </w:rPr>
        <w:lastRenderedPageBreak/>
        <w:t xml:space="preserve">Наступним кроком налаштування робочого місця був крок встановлення та налаштування фреймворку </w:t>
      </w:r>
      <w:r w:rsidRPr="00E22B22">
        <w:rPr>
          <w:szCs w:val="28"/>
          <w:lang w:val="ru-RU"/>
        </w:rPr>
        <w:t>“</w:t>
      </w:r>
      <w:r w:rsidRPr="00E22B22">
        <w:rPr>
          <w:szCs w:val="28"/>
          <w:lang w:val="en-US"/>
        </w:rPr>
        <w:t>Kohana</w:t>
      </w:r>
      <w:r w:rsidRPr="00E22B22">
        <w:rPr>
          <w:szCs w:val="28"/>
          <w:lang w:val="ru-RU"/>
        </w:rPr>
        <w:t>”</w:t>
      </w:r>
      <w:r w:rsidRPr="00E22B22">
        <w:rPr>
          <w:szCs w:val="28"/>
        </w:rPr>
        <w:t xml:space="preserve">, на основі якого проводилася розробка сайту. </w:t>
      </w:r>
    </w:p>
    <w:p w:rsidR="00701751" w:rsidRPr="00E22B22" w:rsidRDefault="00701751" w:rsidP="00701751">
      <w:pPr>
        <w:ind w:firstLine="709"/>
        <w:rPr>
          <w:szCs w:val="28"/>
        </w:rPr>
      </w:pPr>
      <w:r w:rsidRPr="00E22B22">
        <w:rPr>
          <w:szCs w:val="28"/>
        </w:rPr>
        <w:t>Kohana (раніша назва — Blue Flame) — веб-фреймворк на мові PHP з відкритим кодом, який використовує архітектурну модель MVC (англ. Model View Controller). Його мета — бути безпечним, легким і простим у використанні</w:t>
      </w:r>
      <w:r w:rsidR="008F2372" w:rsidRPr="00E22B22">
        <w:rPr>
          <w:szCs w:val="28"/>
        </w:rPr>
        <w:t>. Цей фреймворк був вибраний через наступні його особливості:</w:t>
      </w:r>
    </w:p>
    <w:p w:rsidR="008F2372" w:rsidRPr="00E22B22" w:rsidRDefault="008F2372" w:rsidP="008F2372">
      <w:pPr>
        <w:pStyle w:val="afa"/>
        <w:numPr>
          <w:ilvl w:val="0"/>
          <w:numId w:val="30"/>
        </w:numPr>
        <w:ind w:left="709"/>
        <w:rPr>
          <w:szCs w:val="28"/>
        </w:rPr>
      </w:pPr>
      <w:r w:rsidRPr="00E22B22">
        <w:rPr>
          <w:szCs w:val="28"/>
        </w:rPr>
        <w:t>Висока безпека;</w:t>
      </w:r>
    </w:p>
    <w:p w:rsidR="008F2372" w:rsidRPr="00E22B22" w:rsidRDefault="008F2372" w:rsidP="008F2372">
      <w:pPr>
        <w:pStyle w:val="afa"/>
        <w:numPr>
          <w:ilvl w:val="0"/>
          <w:numId w:val="30"/>
        </w:numPr>
        <w:ind w:left="709"/>
        <w:rPr>
          <w:szCs w:val="28"/>
        </w:rPr>
      </w:pPr>
      <w:r w:rsidRPr="00E22B22">
        <w:rPr>
          <w:szCs w:val="28"/>
        </w:rPr>
        <w:t>Екстремальна легкість;</w:t>
      </w:r>
    </w:p>
    <w:p w:rsidR="008F2372" w:rsidRPr="00E22B22" w:rsidRDefault="008F2372" w:rsidP="008F2372">
      <w:pPr>
        <w:pStyle w:val="afa"/>
        <w:numPr>
          <w:ilvl w:val="0"/>
          <w:numId w:val="30"/>
        </w:numPr>
        <w:ind w:left="709"/>
        <w:rPr>
          <w:szCs w:val="28"/>
        </w:rPr>
      </w:pPr>
      <w:r w:rsidRPr="00E22B22">
        <w:rPr>
          <w:szCs w:val="28"/>
        </w:rPr>
        <w:t>Легкий у розумінні;</w:t>
      </w:r>
    </w:p>
    <w:p w:rsidR="008F2372" w:rsidRPr="00E22B22" w:rsidRDefault="008F2372" w:rsidP="008F2372">
      <w:pPr>
        <w:pStyle w:val="afa"/>
        <w:numPr>
          <w:ilvl w:val="0"/>
          <w:numId w:val="30"/>
        </w:numPr>
        <w:ind w:left="709"/>
        <w:rPr>
          <w:szCs w:val="28"/>
        </w:rPr>
      </w:pPr>
      <w:r w:rsidRPr="00E22B22">
        <w:rPr>
          <w:szCs w:val="28"/>
        </w:rPr>
        <w:t>Використовує MVC-модель;</w:t>
      </w:r>
    </w:p>
    <w:p w:rsidR="008F2372" w:rsidRPr="00E22B22" w:rsidRDefault="008F2372" w:rsidP="008F2372">
      <w:pPr>
        <w:pStyle w:val="afa"/>
        <w:numPr>
          <w:ilvl w:val="0"/>
          <w:numId w:val="30"/>
        </w:numPr>
        <w:ind w:left="709"/>
        <w:rPr>
          <w:szCs w:val="28"/>
        </w:rPr>
      </w:pPr>
      <w:r w:rsidRPr="00E22B22">
        <w:rPr>
          <w:szCs w:val="28"/>
        </w:rPr>
        <w:t>Повна сумісність з UTF-8;</w:t>
      </w:r>
    </w:p>
    <w:p w:rsidR="008F2372" w:rsidRPr="00E22B22" w:rsidRDefault="008F2372" w:rsidP="008F2372">
      <w:pPr>
        <w:pStyle w:val="afa"/>
        <w:numPr>
          <w:ilvl w:val="0"/>
          <w:numId w:val="30"/>
        </w:numPr>
        <w:ind w:left="709"/>
        <w:rPr>
          <w:szCs w:val="28"/>
        </w:rPr>
      </w:pPr>
      <w:r w:rsidRPr="00E22B22">
        <w:rPr>
          <w:szCs w:val="28"/>
        </w:rPr>
        <w:t xml:space="preserve">Наявність технології </w:t>
      </w:r>
      <w:r w:rsidRPr="00E22B22">
        <w:rPr>
          <w:szCs w:val="28"/>
          <w:lang w:val="en-US"/>
        </w:rPr>
        <w:t>ORM;</w:t>
      </w:r>
    </w:p>
    <w:p w:rsidR="008F2372" w:rsidRPr="00E22B22" w:rsidRDefault="008F2372" w:rsidP="008F2372">
      <w:pPr>
        <w:pStyle w:val="afa"/>
        <w:numPr>
          <w:ilvl w:val="0"/>
          <w:numId w:val="30"/>
        </w:numPr>
        <w:ind w:left="709"/>
        <w:rPr>
          <w:szCs w:val="28"/>
        </w:rPr>
      </w:pPr>
      <w:r w:rsidRPr="00E22B22">
        <w:rPr>
          <w:szCs w:val="28"/>
        </w:rPr>
        <w:t>Дуже легко розширюється.</w:t>
      </w:r>
    </w:p>
    <w:p w:rsidR="008F2372" w:rsidRPr="00E22B22" w:rsidRDefault="008F2372" w:rsidP="008F2372">
      <w:pPr>
        <w:pStyle w:val="afa"/>
        <w:ind w:left="0" w:firstLine="709"/>
        <w:rPr>
          <w:szCs w:val="28"/>
        </w:rPr>
      </w:pPr>
      <w:r w:rsidRPr="00E22B22">
        <w:rPr>
          <w:szCs w:val="28"/>
        </w:rPr>
        <w:t>Також я його використав у проекті для того щоб не було повторень коду та повторного написання деяких функцій таких як авторизація та інших, адже даний фреймворк вже має вбудовані модулі які ці питання поставлені вирішувати. Для цього необхідно підключити ці модулі та використовувати як об’єкти цього модуля.</w:t>
      </w:r>
    </w:p>
    <w:p w:rsidR="00BE7C46" w:rsidRPr="00E22B22" w:rsidRDefault="00BE7C46" w:rsidP="008F2372">
      <w:pPr>
        <w:pStyle w:val="afa"/>
        <w:ind w:left="0" w:firstLine="709"/>
        <w:rPr>
          <w:szCs w:val="28"/>
        </w:rPr>
      </w:pPr>
      <w:r w:rsidRPr="00E22B22">
        <w:rPr>
          <w:szCs w:val="28"/>
        </w:rPr>
        <w:t>Для використання фреймворку “</w:t>
      </w:r>
      <w:r w:rsidRPr="00E22B22">
        <w:rPr>
          <w:szCs w:val="28"/>
          <w:lang w:val="en-US"/>
        </w:rPr>
        <w:t>Kohana</w:t>
      </w:r>
      <w:r w:rsidRPr="00E22B22">
        <w:rPr>
          <w:szCs w:val="28"/>
        </w:rPr>
        <w:t>”, необхідно скачати його з офіційного сайту “</w:t>
      </w:r>
      <w:r w:rsidRPr="00E22B22">
        <w:rPr>
          <w:szCs w:val="28"/>
          <w:lang w:val="en-US"/>
        </w:rPr>
        <w:t>Kohana</w:t>
      </w:r>
      <w:r w:rsidRPr="00E22B22">
        <w:rPr>
          <w:szCs w:val="28"/>
        </w:rPr>
        <w:t xml:space="preserve">” за адресую </w:t>
      </w:r>
      <w:hyperlink r:id="rId24" w:history="1">
        <w:r w:rsidRPr="00E22B22">
          <w:rPr>
            <w:rStyle w:val="af0"/>
            <w:color w:val="auto"/>
            <w:szCs w:val="28"/>
            <w:u w:val="none"/>
          </w:rPr>
          <w:t>https://kohanaframework.org/</w:t>
        </w:r>
      </w:hyperlink>
      <w:r w:rsidRPr="00E22B22">
        <w:rPr>
          <w:szCs w:val="28"/>
        </w:rPr>
        <w:t>, та встановити в себе на комп’ютері. Вигляд сторінки для скачування фреймворку показано на рисунку 3.</w:t>
      </w:r>
      <w:r w:rsidR="00D25DEA" w:rsidRPr="00E22B22">
        <w:rPr>
          <w:szCs w:val="28"/>
        </w:rPr>
        <w:t>6</w:t>
      </w:r>
      <w:r w:rsidRPr="00E22B22">
        <w:rPr>
          <w:szCs w:val="28"/>
        </w:rPr>
        <w:t>.</w:t>
      </w:r>
    </w:p>
    <w:p w:rsidR="00BE7C46" w:rsidRPr="00E22B22" w:rsidRDefault="00BE7C46" w:rsidP="008F2372">
      <w:pPr>
        <w:pStyle w:val="afa"/>
        <w:ind w:left="0" w:firstLine="709"/>
        <w:rPr>
          <w:szCs w:val="28"/>
        </w:rPr>
      </w:pPr>
    </w:p>
    <w:p w:rsidR="00BE7C46" w:rsidRPr="00E22B22" w:rsidRDefault="00BE7C46" w:rsidP="00B97F39">
      <w:pPr>
        <w:pStyle w:val="afa"/>
        <w:ind w:left="0" w:firstLine="709"/>
        <w:jc w:val="center"/>
        <w:rPr>
          <w:szCs w:val="28"/>
        </w:rPr>
      </w:pPr>
      <w:r w:rsidRPr="00E22B22">
        <w:rPr>
          <w:noProof/>
          <w:lang w:eastAsia="uk-UA" w:bidi="ar-SA"/>
        </w:rPr>
        <w:lastRenderedPageBreak/>
        <w:drawing>
          <wp:inline distT="0" distB="0" distL="0" distR="0" wp14:anchorId="51C294B9" wp14:editId="5B43A71C">
            <wp:extent cx="4733365" cy="223605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10" t="3348" r="14258" b="31676"/>
                    <a:stretch/>
                  </pic:blipFill>
                  <pic:spPr bwMode="auto">
                    <a:xfrm>
                      <a:off x="0" y="0"/>
                      <a:ext cx="4733805" cy="2236262"/>
                    </a:xfrm>
                    <a:prstGeom prst="rect">
                      <a:avLst/>
                    </a:prstGeom>
                    <a:ln>
                      <a:noFill/>
                    </a:ln>
                    <a:extLst>
                      <a:ext uri="{53640926-AAD7-44D8-BBD7-CCE9431645EC}">
                        <a14:shadowObscured xmlns:a14="http://schemas.microsoft.com/office/drawing/2010/main"/>
                      </a:ext>
                    </a:extLst>
                  </pic:spPr>
                </pic:pic>
              </a:graphicData>
            </a:graphic>
          </wp:inline>
        </w:drawing>
      </w:r>
    </w:p>
    <w:p w:rsidR="00BE7C46" w:rsidRPr="00E22B22" w:rsidRDefault="00BE7C46" w:rsidP="00B97F39">
      <w:pPr>
        <w:pStyle w:val="afa"/>
        <w:ind w:left="0" w:firstLine="709"/>
        <w:jc w:val="center"/>
        <w:rPr>
          <w:szCs w:val="28"/>
        </w:rPr>
      </w:pPr>
      <w:r w:rsidRPr="00E22B22">
        <w:rPr>
          <w:szCs w:val="28"/>
        </w:rPr>
        <w:t>Рисунок 3.</w:t>
      </w:r>
      <w:r w:rsidR="00D25DEA" w:rsidRPr="00E22B22">
        <w:rPr>
          <w:szCs w:val="28"/>
        </w:rPr>
        <w:t>6</w:t>
      </w:r>
      <w:r w:rsidRPr="00E22B22">
        <w:rPr>
          <w:szCs w:val="28"/>
        </w:rPr>
        <w:t xml:space="preserve"> – Сторінка для скачування фреймворку</w:t>
      </w:r>
    </w:p>
    <w:p w:rsidR="00B97F39" w:rsidRPr="00E22B22" w:rsidRDefault="00B97F39" w:rsidP="00B97F39">
      <w:pPr>
        <w:pStyle w:val="afa"/>
        <w:ind w:left="0" w:firstLine="709"/>
        <w:jc w:val="center"/>
        <w:rPr>
          <w:szCs w:val="28"/>
        </w:rPr>
      </w:pPr>
    </w:p>
    <w:p w:rsidR="00B97F39" w:rsidRPr="00E22B22" w:rsidRDefault="00B97F39" w:rsidP="00B97F39">
      <w:pPr>
        <w:pStyle w:val="afa"/>
        <w:ind w:left="0" w:firstLine="709"/>
        <w:rPr>
          <w:szCs w:val="28"/>
        </w:rPr>
      </w:pPr>
      <w:r w:rsidRPr="00E22B22">
        <w:rPr>
          <w:szCs w:val="28"/>
        </w:rPr>
        <w:t>Але одного скачування фреймворку недостатньо, далі необхідно його розпакувати з архіву та помістити в корінь папки локального веб сервера ДЕНВЕР</w:t>
      </w:r>
      <w:r w:rsidR="00B323B6" w:rsidRPr="00E22B22">
        <w:rPr>
          <w:szCs w:val="28"/>
        </w:rPr>
        <w:t xml:space="preserve"> рисунок 3.6</w:t>
      </w:r>
      <w:r w:rsidRPr="00E22B22">
        <w:rPr>
          <w:szCs w:val="28"/>
        </w:rPr>
        <w:t>.</w:t>
      </w:r>
    </w:p>
    <w:p w:rsidR="00B323B6" w:rsidRPr="00E22B22" w:rsidRDefault="00B323B6" w:rsidP="00B97F39">
      <w:pPr>
        <w:pStyle w:val="afa"/>
        <w:ind w:left="0" w:firstLine="709"/>
        <w:rPr>
          <w:szCs w:val="28"/>
        </w:rPr>
      </w:pPr>
    </w:p>
    <w:p w:rsidR="00B323B6" w:rsidRPr="00E22B22" w:rsidRDefault="00B323B6" w:rsidP="00B323B6">
      <w:pPr>
        <w:pStyle w:val="afa"/>
        <w:ind w:left="0" w:firstLine="709"/>
        <w:jc w:val="center"/>
        <w:rPr>
          <w:szCs w:val="28"/>
        </w:rPr>
      </w:pPr>
      <w:r w:rsidRPr="00E22B22">
        <w:rPr>
          <w:noProof/>
          <w:lang w:eastAsia="uk-UA" w:bidi="ar-SA"/>
        </w:rPr>
        <w:drawing>
          <wp:inline distT="0" distB="0" distL="0" distR="0" wp14:anchorId="4A0735D3" wp14:editId="1B679B94">
            <wp:extent cx="3334871" cy="149120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479" t="33936" r="14636" b="41501"/>
                    <a:stretch/>
                  </pic:blipFill>
                  <pic:spPr bwMode="auto">
                    <a:xfrm>
                      <a:off x="0" y="0"/>
                      <a:ext cx="3349266" cy="1497640"/>
                    </a:xfrm>
                    <a:prstGeom prst="rect">
                      <a:avLst/>
                    </a:prstGeom>
                    <a:ln>
                      <a:noFill/>
                    </a:ln>
                    <a:extLst>
                      <a:ext uri="{53640926-AAD7-44D8-BBD7-CCE9431645EC}">
                        <a14:shadowObscured xmlns:a14="http://schemas.microsoft.com/office/drawing/2010/main"/>
                      </a:ext>
                    </a:extLst>
                  </pic:spPr>
                </pic:pic>
              </a:graphicData>
            </a:graphic>
          </wp:inline>
        </w:drawing>
      </w:r>
    </w:p>
    <w:p w:rsidR="00B323B6" w:rsidRPr="00E22B22" w:rsidRDefault="00B323B6" w:rsidP="00B323B6">
      <w:pPr>
        <w:pStyle w:val="afa"/>
        <w:ind w:left="0"/>
        <w:jc w:val="center"/>
        <w:rPr>
          <w:szCs w:val="28"/>
        </w:rPr>
      </w:pPr>
      <w:r w:rsidRPr="00E22B22">
        <w:rPr>
          <w:szCs w:val="28"/>
        </w:rPr>
        <w:t>Рисунок 3.</w:t>
      </w:r>
      <w:r w:rsidR="00D25DEA" w:rsidRPr="00E22B22">
        <w:rPr>
          <w:szCs w:val="28"/>
        </w:rPr>
        <w:t>7</w:t>
      </w:r>
      <w:r w:rsidRPr="00E22B22">
        <w:rPr>
          <w:szCs w:val="28"/>
        </w:rPr>
        <w:t xml:space="preserve"> – Вставка фреймворку в кореневий каталог локального сервера</w:t>
      </w:r>
    </w:p>
    <w:p w:rsidR="00B323B6" w:rsidRPr="00E22B22" w:rsidRDefault="00B323B6" w:rsidP="00B323B6">
      <w:pPr>
        <w:pStyle w:val="afa"/>
        <w:ind w:left="0"/>
        <w:rPr>
          <w:szCs w:val="28"/>
        </w:rPr>
      </w:pPr>
    </w:p>
    <w:p w:rsidR="00B323B6" w:rsidRPr="00E22B22" w:rsidRDefault="00B323B6" w:rsidP="00B323B6">
      <w:pPr>
        <w:pStyle w:val="afa"/>
        <w:ind w:left="0"/>
        <w:rPr>
          <w:szCs w:val="28"/>
        </w:rPr>
      </w:pPr>
      <w:r w:rsidRPr="00E22B22">
        <w:rPr>
          <w:szCs w:val="28"/>
        </w:rPr>
        <w:tab/>
        <w:t xml:space="preserve">Після вставки розпакованого фреймворку в папку сервера необхідно провести ряд змін в основному конфігураційному файлі фреймворку </w:t>
      </w:r>
      <w:r w:rsidRPr="00E22B22">
        <w:rPr>
          <w:szCs w:val="28"/>
          <w:lang w:val="ru-RU"/>
        </w:rPr>
        <w:t>“</w:t>
      </w:r>
      <w:r w:rsidRPr="00E22B22">
        <w:rPr>
          <w:szCs w:val="28"/>
          <w:lang w:val="en-US"/>
        </w:rPr>
        <w:t>bootstrap</w:t>
      </w:r>
      <w:r w:rsidRPr="00E22B22">
        <w:rPr>
          <w:szCs w:val="28"/>
          <w:lang w:val="ru-RU"/>
        </w:rPr>
        <w:t>”</w:t>
      </w:r>
      <w:r w:rsidRPr="00E22B22">
        <w:rPr>
          <w:szCs w:val="28"/>
        </w:rPr>
        <w:t>. Для цього необхідно відкрити цей файл та внести змінив його текстовий зміст</w:t>
      </w:r>
      <w:r w:rsidR="00123E90" w:rsidRPr="00E22B22">
        <w:rPr>
          <w:szCs w:val="28"/>
        </w:rPr>
        <w:t>. Текст з внесеними змінами наведено в (додатку А)</w:t>
      </w:r>
      <w:r w:rsidR="00134542" w:rsidRPr="00E22B22">
        <w:rPr>
          <w:szCs w:val="28"/>
        </w:rPr>
        <w:t>.</w:t>
      </w:r>
    </w:p>
    <w:p w:rsidR="00B66C30" w:rsidRPr="00E22B22" w:rsidRDefault="00B66C30" w:rsidP="00B323B6">
      <w:pPr>
        <w:pStyle w:val="afa"/>
        <w:ind w:left="0"/>
        <w:rPr>
          <w:szCs w:val="28"/>
        </w:rPr>
      </w:pPr>
      <w:r w:rsidRPr="00E22B22">
        <w:rPr>
          <w:szCs w:val="28"/>
        </w:rPr>
        <w:tab/>
        <w:t>Також  для програмування сайту було встановлено такі редактори коду:</w:t>
      </w:r>
    </w:p>
    <w:p w:rsidR="00B66C30" w:rsidRPr="00E22B22" w:rsidRDefault="00B66C30" w:rsidP="00B66C30">
      <w:pPr>
        <w:pStyle w:val="afa"/>
        <w:numPr>
          <w:ilvl w:val="0"/>
          <w:numId w:val="32"/>
        </w:numPr>
        <w:rPr>
          <w:szCs w:val="28"/>
          <w:lang w:val="en-US"/>
        </w:rPr>
      </w:pPr>
      <w:r w:rsidRPr="00E22B22">
        <w:rPr>
          <w:szCs w:val="28"/>
          <w:lang w:val="en-US"/>
        </w:rPr>
        <w:t>Subline Text 2;</w:t>
      </w:r>
    </w:p>
    <w:p w:rsidR="00B66C30" w:rsidRPr="00E22B22" w:rsidRDefault="00B66C30" w:rsidP="00B66C30">
      <w:pPr>
        <w:pStyle w:val="afa"/>
        <w:numPr>
          <w:ilvl w:val="0"/>
          <w:numId w:val="32"/>
        </w:numPr>
        <w:rPr>
          <w:szCs w:val="28"/>
          <w:lang w:val="en-US"/>
        </w:rPr>
      </w:pPr>
      <w:r w:rsidRPr="00E22B22">
        <w:rPr>
          <w:szCs w:val="28"/>
          <w:lang w:val="en-US"/>
        </w:rPr>
        <w:t>JetBrains PhpStorm;</w:t>
      </w:r>
    </w:p>
    <w:p w:rsidR="00B66C30" w:rsidRPr="00E22B22" w:rsidRDefault="00B66C30" w:rsidP="00B66C30">
      <w:pPr>
        <w:pStyle w:val="afa"/>
        <w:numPr>
          <w:ilvl w:val="0"/>
          <w:numId w:val="32"/>
        </w:numPr>
        <w:rPr>
          <w:szCs w:val="28"/>
          <w:lang w:val="en-US"/>
        </w:rPr>
      </w:pPr>
      <w:r w:rsidRPr="00E22B22">
        <w:rPr>
          <w:szCs w:val="28"/>
          <w:lang w:val="en-US"/>
        </w:rPr>
        <w:t>Brackets;</w:t>
      </w:r>
    </w:p>
    <w:p w:rsidR="00B66C30" w:rsidRPr="00E22B22" w:rsidRDefault="00B66C30" w:rsidP="00B66C30">
      <w:pPr>
        <w:pStyle w:val="afa"/>
        <w:numPr>
          <w:ilvl w:val="0"/>
          <w:numId w:val="32"/>
        </w:numPr>
        <w:rPr>
          <w:szCs w:val="28"/>
          <w:lang w:val="en-US"/>
        </w:rPr>
      </w:pPr>
      <w:r w:rsidRPr="00E22B22">
        <w:rPr>
          <w:szCs w:val="28"/>
          <w:lang w:val="en-US"/>
        </w:rPr>
        <w:t>Adobe Dreamweaver;</w:t>
      </w:r>
    </w:p>
    <w:p w:rsidR="00B66C30" w:rsidRPr="00E22B22" w:rsidRDefault="00B66C30" w:rsidP="00B66C30">
      <w:pPr>
        <w:pStyle w:val="afa"/>
        <w:numPr>
          <w:ilvl w:val="0"/>
          <w:numId w:val="32"/>
        </w:numPr>
        <w:rPr>
          <w:szCs w:val="28"/>
          <w:lang w:val="en-US"/>
        </w:rPr>
      </w:pPr>
      <w:r w:rsidRPr="00E22B22">
        <w:rPr>
          <w:szCs w:val="28"/>
          <w:lang w:val="en-US"/>
        </w:rPr>
        <w:lastRenderedPageBreak/>
        <w:t>Notepad ++.</w:t>
      </w:r>
    </w:p>
    <w:p w:rsidR="006E6184" w:rsidRPr="00E22B22" w:rsidRDefault="006E6184" w:rsidP="006E6184">
      <w:pPr>
        <w:pStyle w:val="afa"/>
        <w:ind w:left="0" w:firstLine="720"/>
        <w:rPr>
          <w:szCs w:val="28"/>
        </w:rPr>
      </w:pPr>
      <w:r w:rsidRPr="00E22B22">
        <w:rPr>
          <w:szCs w:val="28"/>
        </w:rPr>
        <w:t>Після завершення виконання всіх вище перерахованих дій, робоче місце було підготовлено для переходу на наступний етап – етап програмування.</w:t>
      </w:r>
    </w:p>
    <w:p w:rsidR="00B97F39" w:rsidRPr="00E22B22" w:rsidRDefault="00B97F39" w:rsidP="00E22B22">
      <w:pPr>
        <w:jc w:val="center"/>
      </w:pPr>
    </w:p>
    <w:p w:rsidR="007B7289" w:rsidRPr="00E22B22" w:rsidRDefault="00612F54" w:rsidP="00E22B22">
      <w:pPr>
        <w:pStyle w:val="2"/>
        <w:spacing w:before="0"/>
      </w:pPr>
      <w:bookmarkStart w:id="26" w:name="_Toc419839597"/>
      <w:r w:rsidRPr="00E22B22">
        <w:t xml:space="preserve">3.2 </w:t>
      </w:r>
      <w:r w:rsidR="0014024F" w:rsidRPr="00E22B22">
        <w:t>П</w:t>
      </w:r>
      <w:r w:rsidR="005C74D2" w:rsidRPr="00E22B22">
        <w:t>рограмування</w:t>
      </w:r>
      <w:r w:rsidR="0014024F" w:rsidRPr="00E22B22">
        <w:t xml:space="preserve"> дизайну та функціоналу</w:t>
      </w:r>
      <w:r w:rsidR="005C74D2" w:rsidRPr="00E22B22">
        <w:t xml:space="preserve"> веб-сайту</w:t>
      </w:r>
      <w:bookmarkEnd w:id="26"/>
      <w:r w:rsidR="007B7289" w:rsidRPr="00E22B22">
        <w:t xml:space="preserve"> </w:t>
      </w:r>
    </w:p>
    <w:p w:rsidR="00654048" w:rsidRPr="00E22B22" w:rsidRDefault="00654048" w:rsidP="00E22B22"/>
    <w:p w:rsidR="00654048" w:rsidRPr="00E22B22" w:rsidRDefault="00654048" w:rsidP="00654048">
      <w:r w:rsidRPr="00E22B22">
        <w:tab/>
        <w:t>Дуже важливий та трудомісткий етап розробки веб-ресурсу, саме від якості програмування залежить, на скільки, якісно буде працювати, і індексуватися пошуковими системами сайт. Як правило, терміни програмування залежать від технічних особливостей і функціональних можливостей сайту (чим більші  функціональні можливості сайту, тим складніше його програмувати). Якість програмування залежить від обраних технологій за допомогою яких і буде розроблятися веб сайт.</w:t>
      </w:r>
    </w:p>
    <w:p w:rsidR="004E1807" w:rsidRPr="00E22B22" w:rsidRDefault="007B7289" w:rsidP="007B7289">
      <w:pPr>
        <w:pStyle w:val="af3"/>
        <w:spacing w:before="0" w:beforeAutospacing="0" w:after="0" w:afterAutospacing="0"/>
        <w:ind w:firstLine="709"/>
        <w:rPr>
          <w:szCs w:val="28"/>
        </w:rPr>
      </w:pPr>
      <w:r w:rsidRPr="00E22B22">
        <w:rPr>
          <w:szCs w:val="28"/>
        </w:rPr>
        <w:t xml:space="preserve">Як вже було сказано вище, </w:t>
      </w:r>
      <w:r w:rsidR="004E1807" w:rsidRPr="00E22B22">
        <w:rPr>
          <w:szCs w:val="28"/>
        </w:rPr>
        <w:t>вся розробка сайту проводилася засобами та інструментами для веб програмування. Для цього було використано наступні мови програмування та інструменти:</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PHP;</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HTML 5;</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JavaScript;</w:t>
      </w:r>
    </w:p>
    <w:p w:rsidR="004E1807" w:rsidRPr="00E22B22" w:rsidRDefault="004E1807" w:rsidP="004E1807">
      <w:pPr>
        <w:pStyle w:val="af3"/>
        <w:numPr>
          <w:ilvl w:val="0"/>
          <w:numId w:val="27"/>
        </w:numPr>
        <w:spacing w:before="0" w:beforeAutospacing="0" w:after="0" w:afterAutospacing="0"/>
        <w:ind w:left="709"/>
        <w:rPr>
          <w:szCs w:val="28"/>
        </w:rPr>
      </w:pPr>
      <w:r w:rsidRPr="00E22B22">
        <w:rPr>
          <w:szCs w:val="28"/>
          <w:lang w:val="en-US"/>
        </w:rPr>
        <w:t>CSS 3;</w:t>
      </w:r>
    </w:p>
    <w:p w:rsidR="004E1807" w:rsidRPr="00E22B22" w:rsidRDefault="004E1807" w:rsidP="004E1807">
      <w:pPr>
        <w:pStyle w:val="af3"/>
        <w:numPr>
          <w:ilvl w:val="0"/>
          <w:numId w:val="27"/>
        </w:numPr>
        <w:spacing w:before="0" w:beforeAutospacing="0" w:after="0" w:afterAutospacing="0"/>
        <w:ind w:left="709"/>
        <w:rPr>
          <w:szCs w:val="28"/>
          <w:lang w:val="en-US"/>
        </w:rPr>
      </w:pPr>
      <w:r w:rsidRPr="00E22B22">
        <w:rPr>
          <w:szCs w:val="28"/>
          <w:lang w:val="en-US"/>
        </w:rPr>
        <w:t>Twitter Bootstrap;</w:t>
      </w:r>
    </w:p>
    <w:p w:rsidR="00654048" w:rsidRPr="00E22B22" w:rsidRDefault="004E1807" w:rsidP="00654048">
      <w:pPr>
        <w:pStyle w:val="af3"/>
        <w:numPr>
          <w:ilvl w:val="0"/>
          <w:numId w:val="27"/>
        </w:numPr>
        <w:spacing w:before="0" w:beforeAutospacing="0" w:after="0" w:afterAutospacing="0"/>
        <w:ind w:left="709"/>
        <w:rPr>
          <w:szCs w:val="28"/>
          <w:lang w:val="en-US"/>
        </w:rPr>
      </w:pPr>
      <w:r w:rsidRPr="00E22B22">
        <w:rPr>
          <w:szCs w:val="28"/>
          <w:lang w:val="en-US"/>
        </w:rPr>
        <w:t>Kohana framework;</w:t>
      </w:r>
    </w:p>
    <w:p w:rsidR="00654048" w:rsidRPr="00E22B22" w:rsidRDefault="00654048" w:rsidP="00654048">
      <w:pPr>
        <w:pStyle w:val="af3"/>
        <w:numPr>
          <w:ilvl w:val="0"/>
          <w:numId w:val="27"/>
        </w:numPr>
        <w:spacing w:before="0" w:beforeAutospacing="0" w:after="0" w:afterAutospacing="0"/>
        <w:ind w:left="709"/>
        <w:rPr>
          <w:szCs w:val="28"/>
          <w:lang w:val="en-US"/>
        </w:rPr>
      </w:pPr>
      <w:r w:rsidRPr="00E22B22">
        <w:rPr>
          <w:szCs w:val="28"/>
          <w:lang w:val="en-US"/>
        </w:rPr>
        <w:t>jQuery;</w:t>
      </w:r>
    </w:p>
    <w:p w:rsidR="004E1807" w:rsidRPr="00E22B22" w:rsidRDefault="004E1807" w:rsidP="00654048">
      <w:pPr>
        <w:pStyle w:val="af3"/>
        <w:numPr>
          <w:ilvl w:val="0"/>
          <w:numId w:val="27"/>
        </w:numPr>
        <w:spacing w:before="0" w:beforeAutospacing="0" w:after="0" w:afterAutospacing="0"/>
        <w:ind w:left="709"/>
        <w:rPr>
          <w:szCs w:val="28"/>
          <w:lang w:val="en-US"/>
        </w:rPr>
      </w:pPr>
      <w:r w:rsidRPr="00E22B22">
        <w:rPr>
          <w:szCs w:val="28"/>
        </w:rPr>
        <w:t>Та інше.</w:t>
      </w:r>
    </w:p>
    <w:p w:rsidR="00AE0FDE" w:rsidRPr="00E22B22" w:rsidRDefault="00AE0FDE" w:rsidP="007B7289">
      <w:pPr>
        <w:pStyle w:val="af3"/>
        <w:spacing w:before="0" w:beforeAutospacing="0" w:after="0" w:afterAutospacing="0"/>
        <w:ind w:firstLine="709"/>
        <w:rPr>
          <w:szCs w:val="28"/>
        </w:rPr>
      </w:pPr>
      <w:r w:rsidRPr="00E22B22">
        <w:rPr>
          <w:szCs w:val="28"/>
        </w:rPr>
        <w:t xml:space="preserve">Всі </w:t>
      </w:r>
      <w:r w:rsidR="007B7289" w:rsidRPr="00E22B22">
        <w:rPr>
          <w:szCs w:val="28"/>
        </w:rPr>
        <w:t>веб-сторінки коду</w:t>
      </w:r>
      <w:r w:rsidRPr="00E22B22">
        <w:rPr>
          <w:szCs w:val="28"/>
        </w:rPr>
        <w:t>валися</w:t>
      </w:r>
      <w:r w:rsidR="007B7289" w:rsidRPr="00E22B22">
        <w:rPr>
          <w:szCs w:val="28"/>
        </w:rPr>
        <w:t xml:space="preserve"> на мові гіпертекстової розмітки </w:t>
      </w:r>
      <w:r w:rsidRPr="00E22B22">
        <w:rPr>
          <w:szCs w:val="28"/>
        </w:rPr>
        <w:t>–</w:t>
      </w:r>
      <w:r w:rsidR="007B7289" w:rsidRPr="00E22B22">
        <w:rPr>
          <w:szCs w:val="28"/>
        </w:rPr>
        <w:t xml:space="preserve"> HTML</w:t>
      </w:r>
      <w:r w:rsidRPr="00E22B22">
        <w:rPr>
          <w:szCs w:val="28"/>
        </w:rPr>
        <w:t xml:space="preserve"> та надавалася стилізація сторінок за допомогою каскадних таблиць стилів </w:t>
      </w:r>
      <w:r w:rsidRPr="00E22B22">
        <w:rPr>
          <w:szCs w:val="28"/>
          <w:lang w:val="en-US"/>
        </w:rPr>
        <w:t>CSS3</w:t>
      </w:r>
      <w:r w:rsidR="007B7289" w:rsidRPr="00E22B22">
        <w:rPr>
          <w:szCs w:val="28"/>
        </w:rPr>
        <w:t>.</w:t>
      </w:r>
      <w:r w:rsidRPr="00E22B22">
        <w:rPr>
          <w:szCs w:val="28"/>
        </w:rPr>
        <w:t xml:space="preserve"> Для зручного написання коду на цих мовах, використовувався редактор коду </w:t>
      </w:r>
      <w:r w:rsidRPr="00E22B22">
        <w:rPr>
          <w:szCs w:val="28"/>
          <w:lang w:val="en-US"/>
        </w:rPr>
        <w:t>Subline</w:t>
      </w:r>
      <w:r w:rsidRPr="00E22B22">
        <w:rPr>
          <w:szCs w:val="28"/>
          <w:lang w:val="ru-RU"/>
        </w:rPr>
        <w:t xml:space="preserve"> </w:t>
      </w:r>
      <w:r w:rsidRPr="00E22B22">
        <w:rPr>
          <w:szCs w:val="28"/>
          <w:lang w:val="en-US"/>
        </w:rPr>
        <w:t>Text</w:t>
      </w:r>
      <w:r w:rsidRPr="00E22B22">
        <w:rPr>
          <w:szCs w:val="28"/>
          <w:lang w:val="ru-RU"/>
        </w:rPr>
        <w:t xml:space="preserve"> 2. </w:t>
      </w:r>
      <w:r w:rsidRPr="00E22B22">
        <w:rPr>
          <w:szCs w:val="28"/>
        </w:rPr>
        <w:t>Даний редактор є досить зручний і легкий у використання та підтримує вище перелічені мови та їх методи, що значно скоротило час написання коду. Загальний вигляд редактора представлено на рисунку 3.</w:t>
      </w:r>
      <w:r w:rsidR="00D25DEA" w:rsidRPr="00E22B22">
        <w:rPr>
          <w:szCs w:val="28"/>
        </w:rPr>
        <w:t>8</w:t>
      </w:r>
      <w:r w:rsidRPr="00E22B22">
        <w:rPr>
          <w:szCs w:val="28"/>
        </w:rPr>
        <w:t>.</w:t>
      </w:r>
    </w:p>
    <w:p w:rsidR="00AE0FDE" w:rsidRPr="00E22B22" w:rsidRDefault="00AE0FDE" w:rsidP="007B7289">
      <w:pPr>
        <w:pStyle w:val="af3"/>
        <w:spacing w:before="0" w:beforeAutospacing="0" w:after="0" w:afterAutospacing="0"/>
        <w:ind w:firstLine="709"/>
        <w:rPr>
          <w:noProof/>
          <w:lang w:bidi="ar-SA"/>
        </w:rPr>
      </w:pPr>
    </w:p>
    <w:p w:rsidR="00AE0FDE" w:rsidRPr="00E22B22" w:rsidRDefault="00AE0FDE" w:rsidP="00172A27">
      <w:pPr>
        <w:pStyle w:val="af3"/>
        <w:spacing w:before="0" w:beforeAutospacing="0" w:after="0" w:afterAutospacing="0"/>
        <w:ind w:firstLine="709"/>
        <w:jc w:val="center"/>
        <w:rPr>
          <w:szCs w:val="28"/>
        </w:rPr>
      </w:pPr>
      <w:r w:rsidRPr="00E22B22">
        <w:rPr>
          <w:noProof/>
          <w:lang w:bidi="ar-SA"/>
        </w:rPr>
        <w:drawing>
          <wp:inline distT="0" distB="0" distL="0" distR="0" wp14:anchorId="0B3F35F2" wp14:editId="0D58869C">
            <wp:extent cx="3357560" cy="275088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8" r="44517" b="20064"/>
                    <a:stretch/>
                  </pic:blipFill>
                  <pic:spPr bwMode="auto">
                    <a:xfrm>
                      <a:off x="0" y="0"/>
                      <a:ext cx="3357919" cy="2751178"/>
                    </a:xfrm>
                    <a:prstGeom prst="rect">
                      <a:avLst/>
                    </a:prstGeom>
                    <a:ln>
                      <a:noFill/>
                    </a:ln>
                    <a:extLst>
                      <a:ext uri="{53640926-AAD7-44D8-BBD7-CCE9431645EC}">
                        <a14:shadowObscured xmlns:a14="http://schemas.microsoft.com/office/drawing/2010/main"/>
                      </a:ext>
                    </a:extLst>
                  </pic:spPr>
                </pic:pic>
              </a:graphicData>
            </a:graphic>
          </wp:inline>
        </w:drawing>
      </w:r>
    </w:p>
    <w:p w:rsidR="00AE0FDE" w:rsidRPr="00E22B22" w:rsidRDefault="00AE0FDE" w:rsidP="00172A27">
      <w:pPr>
        <w:pStyle w:val="af3"/>
        <w:spacing w:before="0" w:beforeAutospacing="0" w:after="0" w:afterAutospacing="0"/>
        <w:ind w:firstLine="709"/>
        <w:jc w:val="center"/>
        <w:rPr>
          <w:szCs w:val="28"/>
        </w:rPr>
      </w:pPr>
    </w:p>
    <w:p w:rsidR="00AE0FDE" w:rsidRPr="00E22B22" w:rsidRDefault="00AE0FDE" w:rsidP="00172A27">
      <w:pPr>
        <w:pStyle w:val="af3"/>
        <w:spacing w:before="0" w:beforeAutospacing="0" w:after="0" w:afterAutospacing="0"/>
        <w:jc w:val="center"/>
        <w:rPr>
          <w:szCs w:val="28"/>
        </w:rPr>
      </w:pPr>
      <w:r w:rsidRPr="00E22B22">
        <w:rPr>
          <w:szCs w:val="28"/>
        </w:rPr>
        <w:t>Рисунок 3.</w:t>
      </w:r>
      <w:r w:rsidR="00D25DEA" w:rsidRPr="00E22B22">
        <w:rPr>
          <w:szCs w:val="28"/>
        </w:rPr>
        <w:t>8</w:t>
      </w:r>
      <w:r w:rsidRPr="00E22B22">
        <w:rPr>
          <w:szCs w:val="28"/>
        </w:rPr>
        <w:t xml:space="preserve"> – Загальний вигляд редактора</w:t>
      </w:r>
    </w:p>
    <w:p w:rsidR="00172A27" w:rsidRPr="00E22B22" w:rsidRDefault="00172A27" w:rsidP="00172A27">
      <w:pPr>
        <w:pStyle w:val="af3"/>
        <w:spacing w:before="0" w:beforeAutospacing="0" w:after="0" w:afterAutospacing="0"/>
        <w:ind w:firstLine="709"/>
        <w:rPr>
          <w:szCs w:val="28"/>
        </w:rPr>
      </w:pPr>
    </w:p>
    <w:p w:rsidR="00AE0FDE" w:rsidRPr="00E22B22" w:rsidRDefault="00AE0FDE" w:rsidP="00172A27">
      <w:pPr>
        <w:pStyle w:val="af3"/>
        <w:spacing w:before="0" w:beforeAutospacing="0" w:after="0" w:afterAutospacing="0"/>
        <w:ind w:firstLine="709"/>
        <w:rPr>
          <w:szCs w:val="28"/>
        </w:rPr>
      </w:pPr>
      <w:r w:rsidRPr="00E22B22">
        <w:rPr>
          <w:szCs w:val="28"/>
        </w:rPr>
        <w:t xml:space="preserve">Підчас верстання </w:t>
      </w:r>
      <w:r w:rsidR="00172A27" w:rsidRPr="00E22B22">
        <w:rPr>
          <w:szCs w:val="28"/>
        </w:rPr>
        <w:t>структури сторінок використовувався новий мето</w:t>
      </w:r>
      <w:r w:rsidR="0074017B" w:rsidRPr="00E22B22">
        <w:rPr>
          <w:szCs w:val="28"/>
        </w:rPr>
        <w:t xml:space="preserve">д верстання – це метод блочної </w:t>
      </w:r>
      <w:r w:rsidR="00172A27" w:rsidRPr="00E22B22">
        <w:rPr>
          <w:szCs w:val="28"/>
        </w:rPr>
        <w:t>верстки.</w:t>
      </w:r>
      <w:r w:rsidR="0074017B" w:rsidRPr="00E22B22">
        <w:rPr>
          <w:szCs w:val="28"/>
        </w:rPr>
        <w:t xml:space="preserve"> Приклад якої можна побачити на лістингу 3.1.</w:t>
      </w:r>
    </w:p>
    <w:p w:rsidR="0074017B" w:rsidRPr="00E22B22" w:rsidRDefault="0074017B" w:rsidP="00172A27">
      <w:pPr>
        <w:pStyle w:val="af3"/>
        <w:spacing w:before="0" w:beforeAutospacing="0" w:after="0" w:afterAutospacing="0"/>
        <w:ind w:firstLine="709"/>
        <w:rPr>
          <w:szCs w:val="28"/>
        </w:rPr>
      </w:pPr>
      <w:r w:rsidRPr="00E22B22">
        <w:rPr>
          <w:szCs w:val="28"/>
        </w:rPr>
        <w:t>Лістинг 3.1</w:t>
      </w:r>
    </w:p>
    <w:p w:rsidR="0074017B" w:rsidRPr="00E22B22" w:rsidRDefault="0074017B" w:rsidP="0074017B">
      <w:pPr>
        <w:pStyle w:val="af7"/>
        <w:spacing w:line="240" w:lineRule="auto"/>
        <w:jc w:val="left"/>
        <w:rPr>
          <w:rStyle w:val="afb"/>
        </w:rPr>
      </w:pPr>
      <w:r w:rsidRPr="00E22B22">
        <w:rPr>
          <w:rStyle w:val="afb"/>
        </w:rPr>
        <w:t>&lt;</w:t>
      </w:r>
      <w:r w:rsidRPr="00E22B22">
        <w:rPr>
          <w:rStyle w:val="afb"/>
          <w:lang w:val="en-US"/>
        </w:rPr>
        <w:t>div</w:t>
      </w:r>
      <w:r w:rsidRPr="00E22B22">
        <w:rPr>
          <w:rStyle w:val="afb"/>
        </w:rPr>
        <w:t xml:space="preserve"> </w:t>
      </w:r>
      <w:r w:rsidRPr="00E22B22">
        <w:rPr>
          <w:rStyle w:val="afb"/>
          <w:lang w:val="en-US"/>
        </w:rPr>
        <w:t>class</w:t>
      </w:r>
      <w:r w:rsidRPr="00E22B22">
        <w:rPr>
          <w:rStyle w:val="afb"/>
        </w:rPr>
        <w:t>=</w:t>
      </w:r>
      <w:r w:rsidR="004E0A77">
        <w:rPr>
          <w:rStyle w:val="afb"/>
        </w:rPr>
        <w:t>«</w:t>
      </w:r>
      <w:r w:rsidRPr="00E22B22">
        <w:rPr>
          <w:rStyle w:val="afb"/>
          <w:lang w:val="en-US"/>
        </w:rPr>
        <w:t>portfolio</w:t>
      </w:r>
      <w:r w:rsidRPr="00E22B22">
        <w:rPr>
          <w:rStyle w:val="afb"/>
        </w:rPr>
        <w:t>-</w:t>
      </w:r>
      <w:r w:rsidRPr="00E22B22">
        <w:rPr>
          <w:rStyle w:val="afb"/>
          <w:lang w:val="en-US"/>
        </w:rPr>
        <w:t>title</w:t>
      </w:r>
      <w:r w:rsidR="004E0A77">
        <w:rPr>
          <w:rStyle w:val="afb"/>
        </w:rPr>
        <w:t>»</w:t>
      </w:r>
      <w:r w:rsidRPr="00E22B22">
        <w:rPr>
          <w:rStyle w:val="afb"/>
        </w:rPr>
        <w:t>&gt;</w:t>
      </w:r>
    </w:p>
    <w:p w:rsidR="0074017B" w:rsidRPr="00E22B22" w:rsidRDefault="0074017B" w:rsidP="0074017B">
      <w:pPr>
        <w:pStyle w:val="af7"/>
        <w:spacing w:line="240" w:lineRule="auto"/>
        <w:jc w:val="left"/>
        <w:rPr>
          <w:rStyle w:val="afb"/>
          <w:lang w:val="en-US"/>
        </w:rPr>
      </w:pPr>
      <w:r w:rsidRPr="00E22B22">
        <w:rPr>
          <w:rStyle w:val="afb"/>
          <w:lang w:val="en-US"/>
        </w:rPr>
        <w:t>&lt;div class=</w:t>
      </w:r>
      <w:r w:rsidR="004E0A77">
        <w:rPr>
          <w:rStyle w:val="afb"/>
          <w:lang w:val="en-US"/>
        </w:rPr>
        <w:t>«</w:t>
      </w:r>
      <w:r w:rsidRPr="00E22B22">
        <w:rPr>
          <w:rStyle w:val="afb"/>
          <w:lang w:val="en-US"/>
        </w:rPr>
        <w:t>row</w:t>
      </w:r>
      <w:r w:rsidR="004E0A77">
        <w:rPr>
          <w:rStyle w:val="afb"/>
          <w:lang w:val="en-US"/>
        </w:rPr>
        <w:t>»</w:t>
      </w:r>
      <w:r w:rsidRPr="00E22B22">
        <w:rPr>
          <w:rStyle w:val="afb"/>
          <w:lang w:val="en-US"/>
        </w:rPr>
        <w:t>&gt;</w:t>
      </w:r>
    </w:p>
    <w:p w:rsidR="0074017B" w:rsidRPr="00E22B22" w:rsidRDefault="0074017B" w:rsidP="0074017B">
      <w:pPr>
        <w:pStyle w:val="af7"/>
        <w:spacing w:line="240" w:lineRule="auto"/>
        <w:jc w:val="left"/>
        <w:rPr>
          <w:rStyle w:val="afb"/>
          <w:lang w:val="en-US"/>
        </w:rPr>
      </w:pPr>
      <w:r w:rsidRPr="00E22B22">
        <w:rPr>
          <w:rStyle w:val="afb"/>
          <w:lang w:val="en-US"/>
        </w:rPr>
        <w:t>&lt;div class=</w:t>
      </w:r>
      <w:r w:rsidR="004E0A77">
        <w:rPr>
          <w:rStyle w:val="afb"/>
          <w:lang w:val="en-US"/>
        </w:rPr>
        <w:t>«</w:t>
      </w:r>
      <w:r w:rsidRPr="00E22B22">
        <w:rPr>
          <w:rStyle w:val="afb"/>
          <w:lang w:val="en-US"/>
        </w:rPr>
        <w:t>work span3</w:t>
      </w:r>
      <w:r w:rsidR="004E0A77">
        <w:rPr>
          <w:rStyle w:val="afb"/>
          <w:lang w:val="en-US"/>
        </w:rPr>
        <w:t>»</w:t>
      </w:r>
      <w:r w:rsidRPr="00E22B22">
        <w:rPr>
          <w:rStyle w:val="afb"/>
          <w:lang w:val="en-US"/>
        </w:rPr>
        <w:t>&gt;</w:t>
      </w:r>
    </w:p>
    <w:p w:rsidR="0074017B" w:rsidRPr="00E22B22" w:rsidRDefault="0074017B" w:rsidP="0074017B">
      <w:pPr>
        <w:pStyle w:val="af7"/>
        <w:spacing w:line="240" w:lineRule="auto"/>
        <w:jc w:val="left"/>
        <w:rPr>
          <w:rStyle w:val="afb"/>
          <w:lang w:val="en-US"/>
        </w:rPr>
      </w:pPr>
      <w:r w:rsidRPr="00E22B22">
        <w:rPr>
          <w:rStyle w:val="afb"/>
          <w:lang w:val="en-US"/>
        </w:rPr>
        <w:t>&lt;img src=</w:t>
      </w:r>
      <w:r w:rsidR="004E0A77">
        <w:rPr>
          <w:rStyle w:val="afb"/>
          <w:lang w:val="en-US"/>
        </w:rPr>
        <w:t>«</w:t>
      </w:r>
      <w:r w:rsidRPr="00E22B22">
        <w:rPr>
          <w:rStyle w:val="afb"/>
          <w:lang w:val="en-US"/>
        </w:rPr>
        <w:t>/public/img/portfolio/work1.jpg</w:t>
      </w:r>
      <w:r w:rsidR="004E0A77">
        <w:rPr>
          <w:rStyle w:val="afb"/>
          <w:lang w:val="en-US"/>
        </w:rPr>
        <w:t>»</w:t>
      </w:r>
      <w:r w:rsidRPr="00E22B22">
        <w:rPr>
          <w:rStyle w:val="afb"/>
          <w:lang w:val="en-US"/>
        </w:rPr>
        <w:t xml:space="preserve"> alt=</w:t>
      </w:r>
      <w:r w:rsidR="004E0A77">
        <w:rPr>
          <w:rStyle w:val="afb"/>
          <w:lang w:val="en-US"/>
        </w:rPr>
        <w:t>««</w:t>
      </w:r>
      <w:r w:rsidRPr="00E22B22">
        <w:rPr>
          <w:rStyle w:val="afb"/>
          <w:lang w:val="en-US"/>
        </w:rPr>
        <w:t>&gt;</w:t>
      </w:r>
    </w:p>
    <w:p w:rsidR="0074017B" w:rsidRPr="00E22B22" w:rsidRDefault="0074017B" w:rsidP="0074017B">
      <w:pPr>
        <w:pStyle w:val="af7"/>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74017B" w:rsidP="0074017B">
      <w:pPr>
        <w:pStyle w:val="af7"/>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74017B" w:rsidP="0074017B">
      <w:pPr>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665973" w:rsidP="0074017B">
      <w:pPr>
        <w:spacing w:line="240" w:lineRule="auto"/>
        <w:jc w:val="left"/>
        <w:rPr>
          <w:rStyle w:val="afb"/>
        </w:rPr>
      </w:pPr>
      <w:r w:rsidRPr="00E22B22">
        <w:rPr>
          <w:rStyle w:val="afb"/>
        </w:rPr>
        <w:t xml:space="preserve"> </w:t>
      </w:r>
    </w:p>
    <w:p w:rsidR="00665973" w:rsidRPr="00E22B22" w:rsidRDefault="00665973" w:rsidP="00665973">
      <w:pPr>
        <w:rPr>
          <w:rStyle w:val="afb"/>
          <w:rFonts w:ascii="Times New Roman" w:hAnsi="Times New Roman"/>
        </w:rPr>
      </w:pPr>
      <w:r w:rsidRPr="00E22B22">
        <w:rPr>
          <w:rStyle w:val="afb"/>
        </w:rPr>
        <w:tab/>
      </w:r>
    </w:p>
    <w:p w:rsidR="0074017B" w:rsidRPr="00E22B22" w:rsidRDefault="00665973" w:rsidP="00665973">
      <w:pPr>
        <w:rPr>
          <w:rStyle w:val="afb"/>
          <w:rFonts w:ascii="Times New Roman" w:hAnsi="Times New Roman"/>
          <w:sz w:val="28"/>
          <w:szCs w:val="28"/>
        </w:rPr>
      </w:pPr>
      <w:r w:rsidRPr="00E22B22">
        <w:rPr>
          <w:rStyle w:val="afb"/>
          <w:rFonts w:ascii="Times New Roman" w:hAnsi="Times New Roman"/>
          <w:sz w:val="28"/>
          <w:szCs w:val="28"/>
        </w:rPr>
        <w:tab/>
        <w:t>З даного лістингу ми бачимо що всі елементи сторінки поміщені в тег</w:t>
      </w:r>
      <w:r w:rsidRPr="00E22B22">
        <w:rPr>
          <w:rStyle w:val="afb"/>
          <w:rFonts w:ascii="Times New Roman" w:hAnsi="Times New Roman"/>
          <w:sz w:val="28"/>
          <w:szCs w:val="28"/>
          <w:lang w:val="en-US"/>
        </w:rPr>
        <w:t>b</w:t>
      </w:r>
      <w:r w:rsidRPr="00E22B22">
        <w:rPr>
          <w:rStyle w:val="afb"/>
          <w:rFonts w:ascii="Times New Roman" w:hAnsi="Times New Roman"/>
          <w:sz w:val="28"/>
          <w:szCs w:val="28"/>
          <w:lang w:val="ru-RU"/>
        </w:rPr>
        <w:t xml:space="preserve"> </w:t>
      </w:r>
      <w:r w:rsidRPr="00E22B22">
        <w:rPr>
          <w:rStyle w:val="afb"/>
          <w:rFonts w:cs="Courier New"/>
          <w:lang w:val="ru-RU"/>
        </w:rPr>
        <w:t>&lt;div&gt;…..&lt;/div&gt;</w:t>
      </w:r>
      <w:r w:rsidRPr="00E22B22">
        <w:rPr>
          <w:rStyle w:val="afb"/>
          <w:rFonts w:ascii="Times New Roman" w:hAnsi="Times New Roman"/>
          <w:sz w:val="28"/>
          <w:szCs w:val="28"/>
        </w:rPr>
        <w:t xml:space="preserve">. Це значить </w:t>
      </w:r>
      <w:r w:rsidR="00A91787" w:rsidRPr="00E22B22">
        <w:rPr>
          <w:rStyle w:val="afb"/>
          <w:rFonts w:ascii="Times New Roman" w:hAnsi="Times New Roman"/>
          <w:sz w:val="28"/>
          <w:szCs w:val="28"/>
        </w:rPr>
        <w:t xml:space="preserve">що елемент який вставлено між цими тегами є елемент певного блоку. Кожен такий блок має  власний ідентифікатор який записується як значення змінної </w:t>
      </w:r>
      <w:r w:rsidR="00A91787" w:rsidRPr="00E22B22">
        <w:rPr>
          <w:rStyle w:val="afb"/>
          <w:rFonts w:ascii="Times New Roman" w:hAnsi="Times New Roman"/>
          <w:sz w:val="28"/>
          <w:szCs w:val="28"/>
          <w:lang w:val="en-US"/>
        </w:rPr>
        <w:t>class</w:t>
      </w:r>
      <w:r w:rsidR="00A91787" w:rsidRPr="00E22B22">
        <w:rPr>
          <w:rStyle w:val="afb"/>
          <w:rFonts w:ascii="Times New Roman" w:hAnsi="Times New Roman"/>
          <w:sz w:val="28"/>
          <w:szCs w:val="28"/>
        </w:rPr>
        <w:t>, дана структура показана на лістингу 3.2.</w:t>
      </w:r>
    </w:p>
    <w:p w:rsidR="00A91787" w:rsidRPr="00E22B22" w:rsidRDefault="00A91787" w:rsidP="00665973">
      <w:pPr>
        <w:rPr>
          <w:rStyle w:val="afb"/>
          <w:rFonts w:ascii="Times New Roman" w:hAnsi="Times New Roman"/>
          <w:sz w:val="28"/>
          <w:szCs w:val="28"/>
        </w:rPr>
      </w:pPr>
      <w:r w:rsidRPr="00E22B22">
        <w:rPr>
          <w:rStyle w:val="afb"/>
          <w:rFonts w:ascii="Times New Roman" w:hAnsi="Times New Roman"/>
          <w:sz w:val="28"/>
          <w:szCs w:val="28"/>
        </w:rPr>
        <w:tab/>
        <w:t>Лістинг 3.2</w:t>
      </w:r>
    </w:p>
    <w:p w:rsidR="00A91787" w:rsidRPr="00E22B22" w:rsidRDefault="00A91787" w:rsidP="00A91787">
      <w:pPr>
        <w:pStyle w:val="af7"/>
        <w:spacing w:line="240" w:lineRule="auto"/>
        <w:jc w:val="left"/>
        <w:rPr>
          <w:rStyle w:val="afb"/>
        </w:rPr>
      </w:pPr>
      <w:r w:rsidRPr="00E22B22">
        <w:rPr>
          <w:rStyle w:val="afb"/>
        </w:rPr>
        <w:t>&lt;</w:t>
      </w:r>
      <w:r w:rsidRPr="00E22B22">
        <w:rPr>
          <w:rStyle w:val="afb"/>
          <w:lang w:val="en-US"/>
        </w:rPr>
        <w:t>div</w:t>
      </w:r>
      <w:r w:rsidRPr="00E22B22">
        <w:rPr>
          <w:rStyle w:val="afb"/>
        </w:rPr>
        <w:t xml:space="preserve"> </w:t>
      </w:r>
      <w:r w:rsidRPr="00E22B22">
        <w:rPr>
          <w:rStyle w:val="afb"/>
          <w:lang w:val="en-US"/>
        </w:rPr>
        <w:t>class</w:t>
      </w:r>
      <w:r w:rsidRPr="00E22B22">
        <w:rPr>
          <w:rStyle w:val="afb"/>
        </w:rPr>
        <w:t>=</w:t>
      </w:r>
      <w:r w:rsidR="004E0A77">
        <w:rPr>
          <w:rStyle w:val="afb"/>
        </w:rPr>
        <w:t>«</w:t>
      </w:r>
      <w:r w:rsidRPr="00E22B22">
        <w:rPr>
          <w:rStyle w:val="afb"/>
          <w:lang w:val="en-US"/>
        </w:rPr>
        <w:t>row</w:t>
      </w:r>
      <w:r w:rsidR="004E0A77">
        <w:rPr>
          <w:rStyle w:val="afb"/>
        </w:rPr>
        <w:t>»</w:t>
      </w:r>
      <w:r w:rsidRPr="00E22B22">
        <w:rPr>
          <w:rStyle w:val="afb"/>
        </w:rPr>
        <w:t>&gt;</w:t>
      </w:r>
    </w:p>
    <w:p w:rsidR="00A91787" w:rsidRPr="00E22B22" w:rsidRDefault="00A91787" w:rsidP="00665973">
      <w:pPr>
        <w:rPr>
          <w:rStyle w:val="afb"/>
          <w:rFonts w:ascii="Times New Roman" w:hAnsi="Times New Roman"/>
          <w:sz w:val="28"/>
          <w:szCs w:val="28"/>
        </w:rPr>
      </w:pPr>
      <w:r w:rsidRPr="00E22B22">
        <w:rPr>
          <w:rStyle w:val="afb"/>
          <w:rFonts w:ascii="Times New Roman" w:hAnsi="Times New Roman"/>
          <w:sz w:val="28"/>
          <w:szCs w:val="28"/>
        </w:rPr>
        <w:tab/>
      </w:r>
    </w:p>
    <w:p w:rsidR="00A91787" w:rsidRPr="00E22B22" w:rsidRDefault="006D1023" w:rsidP="00665973">
      <w:pPr>
        <w:rPr>
          <w:rStyle w:val="afb"/>
          <w:rFonts w:ascii="Times New Roman" w:hAnsi="Times New Roman"/>
          <w:sz w:val="28"/>
          <w:szCs w:val="28"/>
        </w:rPr>
      </w:pPr>
      <w:r w:rsidRPr="00E22B22">
        <w:rPr>
          <w:rStyle w:val="afb"/>
          <w:rFonts w:ascii="Times New Roman" w:hAnsi="Times New Roman"/>
          <w:sz w:val="28"/>
          <w:szCs w:val="28"/>
        </w:rPr>
        <w:lastRenderedPageBreak/>
        <w:tab/>
        <w:t xml:space="preserve">Тут ми бачимо що даний блок буде носити назву row, так як дана назва присвоюється змінні class. Оголошення назв блоків потрібно для подальшої їх ідентифікації у файлах з </w:t>
      </w:r>
      <w:r w:rsidRPr="00E22B22">
        <w:rPr>
          <w:rStyle w:val="afb"/>
          <w:rFonts w:ascii="Times New Roman" w:hAnsi="Times New Roman"/>
          <w:sz w:val="28"/>
          <w:szCs w:val="28"/>
          <w:lang w:val="en-US"/>
        </w:rPr>
        <w:t>CSS</w:t>
      </w:r>
      <w:r w:rsidRPr="00E22B22">
        <w:rPr>
          <w:rStyle w:val="afb"/>
          <w:rFonts w:ascii="Times New Roman" w:hAnsi="Times New Roman"/>
          <w:sz w:val="28"/>
          <w:szCs w:val="28"/>
        </w:rPr>
        <w:t xml:space="preserve"> стилями. За допомогою такого роду ідентифікаторів ми можемо присвоювати різні параметри стилів до блока який носить таку назву, приклад цього наведено в лістингу 3.3</w:t>
      </w:r>
    </w:p>
    <w:p w:rsidR="006D1023" w:rsidRPr="00E22B22" w:rsidRDefault="006D1023" w:rsidP="006D1023">
      <w:pPr>
        <w:ind w:firstLine="709"/>
        <w:rPr>
          <w:rStyle w:val="afb"/>
          <w:rFonts w:ascii="Times New Roman" w:hAnsi="Times New Roman"/>
          <w:sz w:val="28"/>
          <w:szCs w:val="28"/>
        </w:rPr>
      </w:pPr>
      <w:r w:rsidRPr="00E22B22">
        <w:rPr>
          <w:rStyle w:val="afb"/>
          <w:rFonts w:ascii="Times New Roman" w:hAnsi="Times New Roman"/>
          <w:sz w:val="28"/>
          <w:szCs w:val="28"/>
        </w:rPr>
        <w:tab/>
        <w:t>Лістинг 3.3</w:t>
      </w:r>
    </w:p>
    <w:p w:rsidR="006D1023" w:rsidRPr="00E22B22" w:rsidRDefault="006D1023" w:rsidP="00AA3AC8">
      <w:pPr>
        <w:spacing w:line="240" w:lineRule="auto"/>
        <w:rPr>
          <w:rStyle w:val="afb"/>
          <w:rFonts w:cs="Courier New"/>
        </w:rPr>
      </w:pPr>
      <w:r w:rsidRPr="00E22B22">
        <w:rPr>
          <w:rStyle w:val="afb"/>
          <w:rFonts w:cs="Courier New"/>
        </w:rPr>
        <w:t>.row {</w:t>
      </w:r>
    </w:p>
    <w:p w:rsidR="006D1023" w:rsidRPr="00E22B22" w:rsidRDefault="006D1023" w:rsidP="00AA3AC8">
      <w:pPr>
        <w:spacing w:line="240" w:lineRule="auto"/>
        <w:rPr>
          <w:rStyle w:val="afb"/>
          <w:rFonts w:cs="Courier New"/>
        </w:rPr>
      </w:pPr>
      <w:r w:rsidRPr="00E22B22">
        <w:rPr>
          <w:rStyle w:val="afb"/>
          <w:rFonts w:cs="Courier New"/>
        </w:rPr>
        <w:t xml:space="preserve">  margin-left: -20px;</w:t>
      </w:r>
    </w:p>
    <w:p w:rsidR="006D1023" w:rsidRPr="00E22B22" w:rsidRDefault="006D1023" w:rsidP="00AA3AC8">
      <w:pPr>
        <w:spacing w:line="240" w:lineRule="auto"/>
        <w:rPr>
          <w:rStyle w:val="afb"/>
          <w:rFonts w:cs="Courier New"/>
        </w:rPr>
      </w:pPr>
      <w:r w:rsidRPr="00E22B22">
        <w:rPr>
          <w:rStyle w:val="afb"/>
          <w:rFonts w:cs="Courier New"/>
        </w:rPr>
        <w:t xml:space="preserve">  *zoom: 1;</w:t>
      </w:r>
    </w:p>
    <w:p w:rsidR="006D1023" w:rsidRPr="00E22B22" w:rsidRDefault="006D1023" w:rsidP="00AA3AC8">
      <w:pPr>
        <w:spacing w:line="240" w:lineRule="auto"/>
        <w:rPr>
          <w:rStyle w:val="afb"/>
          <w:rFonts w:cs="Courier New"/>
        </w:rPr>
      </w:pPr>
      <w:r w:rsidRPr="00E22B22">
        <w:rPr>
          <w:rStyle w:val="afb"/>
          <w:rFonts w:cs="Courier New"/>
        </w:rPr>
        <w:t>}</w:t>
      </w:r>
    </w:p>
    <w:p w:rsidR="006D1023" w:rsidRPr="00E22B22" w:rsidRDefault="006D1023"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 </w:t>
      </w:r>
    </w:p>
    <w:p w:rsidR="00AA3AC8" w:rsidRPr="00E22B22" w:rsidRDefault="00AA3AC8"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На даному лістингу ми бачимо що спочатку вказується знак крапка (.) далі йде назва певного блоку (в даному випадку назва блоку </w:t>
      </w:r>
      <w:r w:rsidRPr="00E22B22">
        <w:rPr>
          <w:rStyle w:val="afb"/>
          <w:rFonts w:ascii="Times New Roman" w:hAnsi="Times New Roman"/>
          <w:sz w:val="28"/>
          <w:szCs w:val="28"/>
          <w:lang w:val="en-US"/>
        </w:rPr>
        <w:t>row</w:t>
      </w:r>
      <w:r w:rsidRPr="00E22B22">
        <w:rPr>
          <w:rStyle w:val="afb"/>
          <w:rFonts w:ascii="Times New Roman" w:hAnsi="Times New Roman"/>
          <w:sz w:val="28"/>
          <w:szCs w:val="28"/>
        </w:rPr>
        <w:t>) після чого в парних фігурних дужка вказуються всі необхідні параметри, які в свою чергу виконують певну роль в стилізації блоку.</w:t>
      </w:r>
    </w:p>
    <w:p w:rsidR="00E232B0" w:rsidRPr="00E22B22" w:rsidRDefault="00AA3AC8"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Як згадувалося вище даний ПП розроблювалося з використання готового інструменту стилю </w:t>
      </w:r>
      <w:r w:rsidRPr="00E22B22">
        <w:rPr>
          <w:rStyle w:val="afb"/>
          <w:rFonts w:ascii="Times New Roman" w:hAnsi="Times New Roman"/>
          <w:sz w:val="28"/>
          <w:szCs w:val="28"/>
          <w:lang w:val="en-US"/>
        </w:rPr>
        <w:t>Twitter</w:t>
      </w:r>
      <w:r w:rsidRPr="00E22B22">
        <w:rPr>
          <w:rStyle w:val="afb"/>
          <w:rFonts w:ascii="Times New Roman" w:hAnsi="Times New Roman"/>
          <w:sz w:val="28"/>
          <w:szCs w:val="28"/>
        </w:rPr>
        <w:t xml:space="preserve"> </w:t>
      </w:r>
      <w:r w:rsidRPr="00E22B22">
        <w:rPr>
          <w:rStyle w:val="afb"/>
          <w:rFonts w:ascii="Times New Roman" w:hAnsi="Times New Roman"/>
          <w:sz w:val="28"/>
          <w:szCs w:val="28"/>
          <w:lang w:val="en-US"/>
        </w:rPr>
        <w:t>Bootstrap</w:t>
      </w:r>
      <w:r w:rsidRPr="00E22B22">
        <w:rPr>
          <w:rStyle w:val="afb"/>
          <w:rFonts w:ascii="Times New Roman" w:hAnsi="Times New Roman"/>
          <w:sz w:val="28"/>
          <w:szCs w:val="28"/>
        </w:rPr>
        <w:t xml:space="preserve">. Цей інструментарій дозволяє нам використовувати вже готові назви блоків, які вже мають прописані стандартні параметри стилізації у файлах bootstrap.css, які в подальшому будуть підключені до проекту. Це дає нам можливість у певному блоці прописати назву класу (з назвами всіх класів та їхніми стилями я ознайомлювався  на сайті </w:t>
      </w:r>
      <w:hyperlink r:id="rId28" w:history="1">
        <w:r w:rsidRPr="00E22B22">
          <w:rPr>
            <w:rStyle w:val="af0"/>
            <w:color w:val="auto"/>
            <w:szCs w:val="28"/>
            <w:u w:val="none"/>
          </w:rPr>
          <w:t>http://twbs.docs.org.ua/</w:t>
        </w:r>
      </w:hyperlink>
      <w:r w:rsidRPr="00E22B22">
        <w:rPr>
          <w:rStyle w:val="afb"/>
          <w:rFonts w:ascii="Times New Roman" w:hAnsi="Times New Roman"/>
          <w:sz w:val="28"/>
          <w:szCs w:val="28"/>
        </w:rPr>
        <w:t xml:space="preserve">), та отримати його стиль згідно правил шаблону </w:t>
      </w:r>
      <w:r w:rsidRPr="00E22B22">
        <w:rPr>
          <w:rStyle w:val="afb"/>
          <w:rFonts w:ascii="Times New Roman" w:hAnsi="Times New Roman"/>
          <w:sz w:val="28"/>
          <w:szCs w:val="28"/>
          <w:lang w:val="en-US"/>
        </w:rPr>
        <w:t>bootstrap</w:t>
      </w:r>
      <w:r w:rsidRPr="00E22B22">
        <w:rPr>
          <w:rStyle w:val="afb"/>
          <w:rFonts w:ascii="Times New Roman" w:hAnsi="Times New Roman"/>
          <w:sz w:val="28"/>
          <w:szCs w:val="28"/>
          <w:lang w:val="ru-RU"/>
        </w:rPr>
        <w:t xml:space="preserve">. </w:t>
      </w:r>
      <w:r w:rsidRPr="00E22B22">
        <w:rPr>
          <w:rStyle w:val="afb"/>
          <w:rFonts w:ascii="Times New Roman" w:hAnsi="Times New Roman"/>
          <w:sz w:val="28"/>
          <w:szCs w:val="28"/>
        </w:rPr>
        <w:t>Дана методика використовувалася широко в програмування проекту. За допомогою неї надавалася стилізація кнопок, тексту</w:t>
      </w:r>
      <w:r w:rsidR="00E232B0" w:rsidRPr="00E22B22">
        <w:rPr>
          <w:rStyle w:val="afb"/>
          <w:rFonts w:ascii="Times New Roman" w:hAnsi="Times New Roman"/>
          <w:sz w:val="28"/>
          <w:szCs w:val="28"/>
        </w:rPr>
        <w:t xml:space="preserve">, кнопок, основних блоків сторінки таких як </w:t>
      </w:r>
      <w:r w:rsidR="00E232B0" w:rsidRPr="00E22B22">
        <w:rPr>
          <w:rStyle w:val="afb"/>
          <w:rFonts w:ascii="Times New Roman" w:hAnsi="Times New Roman"/>
          <w:sz w:val="28"/>
          <w:szCs w:val="28"/>
          <w:lang w:val="en-US"/>
        </w:rPr>
        <w:t>footer</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heeder</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main</w:t>
      </w:r>
      <w:r w:rsidR="00E232B0" w:rsidRPr="00E22B22">
        <w:rPr>
          <w:rStyle w:val="afb"/>
          <w:rFonts w:ascii="Times New Roman" w:hAnsi="Times New Roman"/>
          <w:sz w:val="28"/>
          <w:szCs w:val="28"/>
        </w:rPr>
        <w:t>_</w:t>
      </w:r>
      <w:r w:rsidR="00E232B0" w:rsidRPr="00E22B22">
        <w:rPr>
          <w:rStyle w:val="afb"/>
          <w:rFonts w:ascii="Times New Roman" w:hAnsi="Times New Roman"/>
          <w:sz w:val="28"/>
          <w:szCs w:val="28"/>
          <w:lang w:val="en-US"/>
        </w:rPr>
        <w:t>content</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menu</w:t>
      </w:r>
      <w:r w:rsidR="00E232B0" w:rsidRPr="00E22B22">
        <w:rPr>
          <w:rStyle w:val="afb"/>
          <w:rFonts w:ascii="Times New Roman" w:hAnsi="Times New Roman"/>
          <w:sz w:val="28"/>
          <w:szCs w:val="28"/>
        </w:rPr>
        <w:t xml:space="preserve">. </w:t>
      </w:r>
    </w:p>
    <w:p w:rsidR="00E232B0" w:rsidRPr="00E22B22" w:rsidRDefault="00B510B6" w:rsidP="006D1023">
      <w:pPr>
        <w:ind w:firstLine="709"/>
        <w:rPr>
          <w:rStyle w:val="afb"/>
          <w:rFonts w:ascii="Times New Roman" w:hAnsi="Times New Roman"/>
          <w:sz w:val="28"/>
          <w:szCs w:val="28"/>
        </w:rPr>
      </w:pPr>
      <w:r w:rsidRPr="00E22B22">
        <w:rPr>
          <w:rStyle w:val="afb"/>
          <w:rFonts w:ascii="Times New Roman" w:hAnsi="Times New Roman"/>
          <w:sz w:val="28"/>
          <w:szCs w:val="28"/>
        </w:rPr>
        <w:t xml:space="preserve">Даний сайт розроблявся для використання користувачами на різних пристроях, для чого було використано технологію адаптивного сайту яку включає в себе </w:t>
      </w:r>
      <w:r w:rsidRPr="00E22B22">
        <w:rPr>
          <w:rStyle w:val="afb"/>
          <w:rFonts w:ascii="Times New Roman" w:hAnsi="Times New Roman"/>
          <w:sz w:val="28"/>
          <w:szCs w:val="28"/>
          <w:lang w:val="en-US"/>
        </w:rPr>
        <w:t>bootstrap</w:t>
      </w:r>
      <w:r w:rsidRPr="00E22B22">
        <w:rPr>
          <w:rStyle w:val="afb"/>
          <w:rFonts w:ascii="Times New Roman" w:hAnsi="Times New Roman"/>
          <w:sz w:val="28"/>
          <w:szCs w:val="28"/>
          <w:lang w:val="ru-RU"/>
        </w:rPr>
        <w:t>.</w:t>
      </w:r>
      <w:r w:rsidRPr="00E22B22">
        <w:rPr>
          <w:rStyle w:val="afb"/>
          <w:rFonts w:ascii="Times New Roman" w:hAnsi="Times New Roman"/>
          <w:sz w:val="28"/>
          <w:szCs w:val="28"/>
        </w:rPr>
        <w:t xml:space="preserve"> Для цього необхідно було в </w:t>
      </w:r>
      <w:r w:rsidRPr="00E22B22">
        <w:rPr>
          <w:rStyle w:val="afb"/>
          <w:rFonts w:ascii="Times New Roman" w:hAnsi="Times New Roman"/>
          <w:sz w:val="28"/>
          <w:szCs w:val="28"/>
          <w:lang w:val="en-US"/>
        </w:rPr>
        <w:t>html</w:t>
      </w:r>
      <w:r w:rsidRPr="00E22B22">
        <w:rPr>
          <w:rStyle w:val="afb"/>
          <w:rFonts w:ascii="Times New Roman" w:hAnsi="Times New Roman"/>
          <w:sz w:val="28"/>
          <w:szCs w:val="28"/>
        </w:rPr>
        <w:t xml:space="preserve"> коді сторінок вставляти блоки які мають можливість змінювати свої розміри відповідно до розміру екрану пристрою на якому переглядається сайт. </w:t>
      </w:r>
      <w:r w:rsidR="00E232B0" w:rsidRPr="00E22B22">
        <w:rPr>
          <w:rStyle w:val="afb"/>
          <w:rFonts w:ascii="Times New Roman" w:hAnsi="Times New Roman"/>
          <w:sz w:val="28"/>
          <w:szCs w:val="28"/>
        </w:rPr>
        <w:t xml:space="preserve">Приклад використання </w:t>
      </w:r>
      <w:r w:rsidRPr="00E22B22">
        <w:rPr>
          <w:rStyle w:val="afb"/>
          <w:rFonts w:ascii="Times New Roman" w:hAnsi="Times New Roman"/>
          <w:sz w:val="28"/>
          <w:szCs w:val="28"/>
        </w:rPr>
        <w:t xml:space="preserve">даної технології </w:t>
      </w:r>
      <w:r w:rsidR="00E232B0" w:rsidRPr="00E22B22">
        <w:rPr>
          <w:rStyle w:val="afb"/>
          <w:rFonts w:ascii="Times New Roman" w:hAnsi="Times New Roman"/>
          <w:sz w:val="28"/>
          <w:szCs w:val="28"/>
        </w:rPr>
        <w:t>показано на лістингу 3.4</w:t>
      </w:r>
      <w:r w:rsidRPr="00E22B22">
        <w:rPr>
          <w:rStyle w:val="afb"/>
          <w:rFonts w:ascii="Times New Roman" w:hAnsi="Times New Roman"/>
          <w:sz w:val="28"/>
          <w:szCs w:val="28"/>
        </w:rPr>
        <w:t xml:space="preserve"> та рисунку 3.</w:t>
      </w:r>
      <w:r w:rsidR="00D25DEA" w:rsidRPr="00E22B22">
        <w:rPr>
          <w:rStyle w:val="afb"/>
          <w:rFonts w:ascii="Times New Roman" w:hAnsi="Times New Roman"/>
          <w:sz w:val="28"/>
          <w:szCs w:val="28"/>
        </w:rPr>
        <w:t>9</w:t>
      </w:r>
      <w:r w:rsidRPr="00E22B22">
        <w:rPr>
          <w:rStyle w:val="afb"/>
          <w:rFonts w:ascii="Times New Roman" w:hAnsi="Times New Roman"/>
          <w:sz w:val="28"/>
          <w:szCs w:val="28"/>
        </w:rPr>
        <w:t>.</w:t>
      </w:r>
    </w:p>
    <w:p w:rsidR="00E232B0" w:rsidRPr="00E22B22" w:rsidRDefault="00E232B0" w:rsidP="006D1023">
      <w:pPr>
        <w:ind w:firstLine="709"/>
        <w:rPr>
          <w:rStyle w:val="afb"/>
          <w:rFonts w:ascii="Times New Roman" w:hAnsi="Times New Roman"/>
          <w:sz w:val="28"/>
          <w:szCs w:val="28"/>
        </w:rPr>
      </w:pPr>
      <w:r w:rsidRPr="00E22B22">
        <w:rPr>
          <w:rStyle w:val="afb"/>
          <w:rFonts w:ascii="Times New Roman" w:hAnsi="Times New Roman"/>
          <w:sz w:val="28"/>
          <w:szCs w:val="28"/>
        </w:rPr>
        <w:t>Лістинг 3.4</w:t>
      </w:r>
      <w:r w:rsidR="00344C40" w:rsidRPr="00E22B22">
        <w:rPr>
          <w:rStyle w:val="afb"/>
          <w:rFonts w:ascii="Times New Roman" w:hAnsi="Times New Roman"/>
          <w:sz w:val="28"/>
          <w:szCs w:val="28"/>
        </w:rPr>
        <w:t xml:space="preserve"> </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lastRenderedPageBreak/>
        <w:t>&lt;div class=</w:t>
      </w:r>
      <w:r w:rsidR="004E0A77">
        <w:rPr>
          <w:rFonts w:ascii="Courier New" w:eastAsia="Times New Roman" w:hAnsi="Courier New" w:cs="Courier New"/>
          <w:sz w:val="24"/>
          <w:lang w:eastAsia="uk-UA" w:bidi="ar-SA"/>
        </w:rPr>
        <w:t>«</w:t>
      </w:r>
      <w:r w:rsidRPr="00E22B22">
        <w:rPr>
          <w:rFonts w:ascii="Courier New" w:eastAsia="Times New Roman" w:hAnsi="Courier New" w:cs="Courier New"/>
          <w:sz w:val="24"/>
          <w:lang w:eastAsia="uk-UA" w:bidi="ar-SA"/>
        </w:rPr>
        <w:t>row</w:t>
      </w:r>
      <w:r w:rsidR="004E0A77">
        <w:rPr>
          <w:rFonts w:ascii="Courier New" w:eastAsia="Times New Roman" w:hAnsi="Courier New" w:cs="Courier New"/>
          <w:sz w:val="24"/>
          <w:lang w:eastAsia="uk-UA" w:bidi="ar-SA"/>
        </w:rPr>
        <w:t>»</w:t>
      </w:r>
      <w:r w:rsidRPr="00E22B22">
        <w:rPr>
          <w:rFonts w:ascii="Courier New" w:eastAsia="Times New Roman" w:hAnsi="Courier New" w:cs="Courier New"/>
          <w:sz w:val="24"/>
          <w:lang w:eastAsia="uk-UA" w:bidi="ar-SA"/>
        </w:rPr>
        <w:t>&gt;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eastAsia="uk-UA" w:bidi="ar-SA"/>
        </w:rPr>
        <w:t>&lt;div class=</w:t>
      </w:r>
      <w:r w:rsidR="004E0A77">
        <w:rPr>
          <w:rFonts w:ascii="Courier New" w:eastAsia="Times New Roman" w:hAnsi="Courier New" w:cs="Courier New"/>
          <w:sz w:val="24"/>
          <w:lang w:eastAsia="uk-UA" w:bidi="ar-SA"/>
        </w:rPr>
        <w:t>«</w:t>
      </w:r>
      <w:r w:rsidRPr="00E22B22">
        <w:rPr>
          <w:rFonts w:ascii="Courier New" w:eastAsia="Times New Roman" w:hAnsi="Courier New" w:cs="Courier New"/>
          <w:sz w:val="24"/>
          <w:lang w:eastAsia="uk-UA" w:bidi="ar-SA"/>
        </w:rPr>
        <w:t>col-xs-12 col-sm-6 col-md-8</w:t>
      </w:r>
      <w:r w:rsidR="004E0A77">
        <w:rPr>
          <w:rFonts w:ascii="Courier New" w:eastAsia="Times New Roman" w:hAnsi="Courier New" w:cs="Courier New"/>
          <w:sz w:val="24"/>
          <w:lang w:eastAsia="uk-UA" w:bidi="ar-SA"/>
        </w:rPr>
        <w:t>»</w:t>
      </w:r>
      <w:r w:rsidRPr="00E22B22">
        <w:rPr>
          <w:rFonts w:ascii="Courier New" w:eastAsia="Times New Roman" w:hAnsi="Courier New" w:cs="Courier New"/>
          <w:sz w:val="24"/>
          <w:lang w:eastAsia="uk-UA" w:bidi="ar-SA"/>
        </w:rPr>
        <w:t>&gt;.col-xs-12 .col-sm-6 .col-md-8</w:t>
      </w:r>
      <w:r w:rsidRPr="00E22B22">
        <w:rPr>
          <w:rFonts w:ascii="Courier New" w:eastAsia="Times New Roman" w:hAnsi="Courier New" w:cs="Courier New"/>
          <w:sz w:val="24"/>
          <w:lang w:val="en-US" w:eastAsia="uk-UA" w:bidi="ar-SA"/>
        </w:rPr>
        <w:t xml:space="preserve">&gt; </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E22B22">
        <w:rPr>
          <w:rFonts w:ascii="Courier New" w:eastAsia="Times New Roman" w:hAnsi="Courier New" w:cs="Courier New"/>
          <w:sz w:val="24"/>
          <w:lang w:val="ru-RU" w:eastAsia="uk-UA" w:bidi="ar-SA"/>
        </w:rPr>
        <w:t>&lt;</w:t>
      </w:r>
      <w:r w:rsidRPr="00E22B22">
        <w:rPr>
          <w:rFonts w:ascii="Courier New" w:eastAsia="Times New Roman" w:hAnsi="Courier New" w:cs="Courier New"/>
          <w:sz w:val="24"/>
          <w:lang w:val="en-US" w:eastAsia="uk-UA" w:bidi="ar-SA"/>
        </w:rPr>
        <w:t>h</w:t>
      </w:r>
      <w:r w:rsidRPr="00E22B22">
        <w:rPr>
          <w:rFonts w:ascii="Courier New" w:eastAsia="Times New Roman" w:hAnsi="Courier New" w:cs="Courier New"/>
          <w:sz w:val="24"/>
          <w:lang w:val="ru-RU" w:eastAsia="uk-UA" w:bidi="ar-SA"/>
        </w:rPr>
        <w:t>4&gt;Про сервіс&lt;/</w:t>
      </w:r>
      <w:r w:rsidRPr="00E22B22">
        <w:rPr>
          <w:rFonts w:ascii="Courier New" w:eastAsia="Times New Roman" w:hAnsi="Courier New" w:cs="Courier New"/>
          <w:sz w:val="24"/>
          <w:lang w:val="en-US" w:eastAsia="uk-UA" w:bidi="ar-SA"/>
        </w:rPr>
        <w:t>h</w:t>
      </w:r>
      <w:r w:rsidRPr="00E22B22">
        <w:rPr>
          <w:rFonts w:ascii="Courier New" w:eastAsia="Times New Roman" w:hAnsi="Courier New" w:cs="Courier New"/>
          <w:sz w:val="24"/>
          <w:lang w:val="ru-RU" w:eastAsia="uk-UA" w:bidi="ar-SA"/>
        </w:rPr>
        <w:t>4&gt;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ru-RU" w:eastAsia="uk-UA" w:bidi="ar-SA"/>
        </w:rPr>
      </w:pPr>
      <w:r w:rsidRPr="00E22B22">
        <w:rPr>
          <w:rFonts w:ascii="Courier New" w:eastAsia="Times New Roman" w:hAnsi="Courier New" w:cs="Courier New"/>
          <w:sz w:val="24"/>
          <w:lang w:val="ru-RU" w:eastAsia="uk-UA" w:bidi="ar-SA"/>
        </w:rPr>
        <w:t>&lt;</w:t>
      </w:r>
      <w:r w:rsidRPr="00E22B22">
        <w:rPr>
          <w:rFonts w:ascii="Courier New" w:eastAsia="Times New Roman" w:hAnsi="Courier New" w:cs="Courier New"/>
          <w:sz w:val="24"/>
          <w:lang w:val="en-US" w:eastAsia="uk-UA" w:bidi="ar-SA"/>
        </w:rPr>
        <w:t>p</w:t>
      </w:r>
      <w:r w:rsidRPr="00E22B22">
        <w:rPr>
          <w:rFonts w:ascii="Courier New" w:eastAsia="Times New Roman" w:hAnsi="Courier New" w:cs="Courier New"/>
          <w:sz w:val="24"/>
          <w:lang w:val="ru-RU" w:eastAsia="uk-UA" w:bidi="ar-SA"/>
        </w:rPr>
        <w:t>&gt;Кожна урочиста подія є...&lt;/</w:t>
      </w:r>
      <w:r w:rsidRPr="00E22B22">
        <w:rPr>
          <w:rFonts w:ascii="Courier New" w:eastAsia="Times New Roman" w:hAnsi="Courier New" w:cs="Courier New"/>
          <w:sz w:val="24"/>
          <w:lang w:val="en-US" w:eastAsia="uk-UA" w:bidi="ar-SA"/>
        </w:rPr>
        <w:t>p</w:t>
      </w:r>
      <w:r w:rsidRPr="00E22B22">
        <w:rPr>
          <w:rFonts w:ascii="Courier New" w:eastAsia="Times New Roman" w:hAnsi="Courier New" w:cs="Courier New"/>
          <w:sz w:val="24"/>
          <w:lang w:val="ru-RU" w:eastAsia="uk-UA" w:bidi="ar-SA"/>
        </w:rPr>
        <w:t>&gt;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val="en-US" w:eastAsia="uk-UA" w:bidi="ar-SA"/>
        </w:rPr>
        <w:t>&lt;p&gt;&lt;a href=</w:t>
      </w:r>
      <w:r w:rsidR="004E0A77">
        <w:rPr>
          <w:rFonts w:ascii="Courier New" w:eastAsia="Times New Roman" w:hAnsi="Courier New" w:cs="Courier New"/>
          <w:sz w:val="24"/>
          <w:lang w:val="en-US" w:eastAsia="uk-UA" w:bidi="ar-SA"/>
        </w:rPr>
        <w:t>«</w:t>
      </w:r>
      <w:r w:rsidRPr="00E22B22">
        <w:rPr>
          <w:rFonts w:ascii="Courier New" w:eastAsia="Times New Roman" w:hAnsi="Courier New" w:cs="Courier New"/>
          <w:sz w:val="24"/>
          <w:lang w:val="en-US" w:eastAsia="uk-UA" w:bidi="ar-SA"/>
        </w:rPr>
        <w:t>&lt;?php echo URL::site('about');?&gt;</w:t>
      </w:r>
      <w:r w:rsidR="004E0A77">
        <w:rPr>
          <w:rFonts w:ascii="Courier New" w:eastAsia="Times New Roman" w:hAnsi="Courier New" w:cs="Courier New"/>
          <w:sz w:val="24"/>
          <w:lang w:val="en-US" w:eastAsia="uk-UA" w:bidi="ar-SA"/>
        </w:rPr>
        <w:t>«</w:t>
      </w:r>
      <w:r w:rsidRPr="00E22B22">
        <w:rPr>
          <w:rFonts w:ascii="Courier New" w:eastAsia="Times New Roman" w:hAnsi="Courier New" w:cs="Courier New"/>
          <w:sz w:val="24"/>
          <w:lang w:val="en-US" w:eastAsia="uk-UA" w:bidi="ar-SA"/>
        </w:rPr>
        <w:t>&gt;Читати більше...&lt;/a&gt;&lt;/p&gt;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t>&lt;/div&gt;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eastAsia="uk-UA" w:bidi="ar-SA"/>
        </w:rPr>
        <w:t>&lt;div class=</w:t>
      </w:r>
      <w:r w:rsidR="004E0A77">
        <w:rPr>
          <w:rFonts w:ascii="Courier New" w:eastAsia="Times New Roman" w:hAnsi="Courier New" w:cs="Courier New"/>
          <w:sz w:val="24"/>
          <w:lang w:eastAsia="uk-UA" w:bidi="ar-SA"/>
        </w:rPr>
        <w:t>«</w:t>
      </w:r>
      <w:r w:rsidRPr="00E22B22">
        <w:rPr>
          <w:rFonts w:ascii="Courier New" w:eastAsia="Times New Roman" w:hAnsi="Courier New" w:cs="Courier New"/>
          <w:sz w:val="24"/>
          <w:lang w:eastAsia="uk-UA" w:bidi="ar-SA"/>
        </w:rPr>
        <w:t>col-xs-6 col-md-4</w:t>
      </w:r>
      <w:r w:rsidR="004E0A77">
        <w:rPr>
          <w:rFonts w:ascii="Courier New" w:eastAsia="Times New Roman" w:hAnsi="Courier New" w:cs="Courier New"/>
          <w:sz w:val="24"/>
          <w:lang w:eastAsia="uk-UA" w:bidi="ar-SA"/>
        </w:rPr>
        <w:t>»</w:t>
      </w:r>
      <w:r w:rsidRPr="00E22B22">
        <w:rPr>
          <w:rFonts w:ascii="Courier New" w:eastAsia="Times New Roman" w:hAnsi="Courier New" w:cs="Courier New"/>
          <w:sz w:val="24"/>
          <w:lang w:eastAsia="uk-UA" w:bidi="ar-SA"/>
        </w:rPr>
        <w:t>&gt;.col-xs-6 .col-md-4</w:t>
      </w:r>
      <w:r w:rsidRPr="00E22B22">
        <w:rPr>
          <w:rFonts w:ascii="Courier New" w:eastAsia="Times New Roman" w:hAnsi="Courier New" w:cs="Courier New"/>
          <w:sz w:val="24"/>
          <w:lang w:val="en-US" w:eastAsia="uk-UA" w:bidi="ar-SA"/>
        </w:rPr>
        <w:t>&gt;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val="en-US" w:eastAsia="uk-UA" w:bidi="ar-SA"/>
        </w:rPr>
      </w:pPr>
      <w:r w:rsidRPr="00E22B22">
        <w:rPr>
          <w:rFonts w:ascii="Courier New" w:eastAsia="Times New Roman" w:hAnsi="Courier New" w:cs="Courier New"/>
          <w:sz w:val="24"/>
          <w:lang w:val="en-US" w:eastAsia="uk-UA" w:bidi="ar-SA"/>
        </w:rPr>
        <w:t>&lt;div class=</w:t>
      </w:r>
      <w:r w:rsidR="004E0A77">
        <w:rPr>
          <w:rFonts w:ascii="Courier New" w:eastAsia="Times New Roman" w:hAnsi="Courier New" w:cs="Courier New"/>
          <w:sz w:val="24"/>
          <w:lang w:val="en-US" w:eastAsia="uk-UA" w:bidi="ar-SA"/>
        </w:rPr>
        <w:t>«</w:t>
      </w:r>
      <w:r w:rsidRPr="00E22B22">
        <w:rPr>
          <w:rFonts w:ascii="Courier New" w:eastAsia="Times New Roman" w:hAnsi="Courier New" w:cs="Courier New"/>
          <w:sz w:val="24"/>
          <w:lang w:val="en-US" w:eastAsia="uk-UA" w:bidi="ar-SA"/>
        </w:rPr>
        <w:t>footer-border</w:t>
      </w:r>
      <w:r w:rsidR="004E0A77">
        <w:rPr>
          <w:rFonts w:ascii="Courier New" w:eastAsia="Times New Roman" w:hAnsi="Courier New" w:cs="Courier New"/>
          <w:sz w:val="24"/>
          <w:lang w:val="en-US" w:eastAsia="uk-UA" w:bidi="ar-SA"/>
        </w:rPr>
        <w:t>»</w:t>
      </w:r>
      <w:r w:rsidRPr="00E22B22">
        <w:rPr>
          <w:rFonts w:ascii="Courier New" w:eastAsia="Times New Roman" w:hAnsi="Courier New" w:cs="Courier New"/>
          <w:sz w:val="24"/>
          <w:lang w:val="en-US" w:eastAsia="uk-UA" w:bidi="ar-SA"/>
        </w:rPr>
        <w:t>&gt;&lt;/div&gt;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t>&lt;/div&gt;</w:t>
      </w:r>
    </w:p>
    <w:p w:rsidR="00344C40" w:rsidRPr="00E22B22" w:rsidRDefault="00344C40" w:rsidP="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4"/>
          <w:lang w:eastAsia="uk-UA" w:bidi="ar-SA"/>
        </w:rPr>
      </w:pPr>
      <w:r w:rsidRPr="00E22B22">
        <w:rPr>
          <w:rFonts w:ascii="Courier New" w:eastAsia="Times New Roman" w:hAnsi="Courier New" w:cs="Courier New"/>
          <w:sz w:val="24"/>
          <w:lang w:eastAsia="uk-UA" w:bidi="ar-SA"/>
        </w:rPr>
        <w:t>&lt;/div&gt;</w:t>
      </w:r>
    </w:p>
    <w:p w:rsidR="00344C40" w:rsidRPr="00E22B22" w:rsidRDefault="00344C40" w:rsidP="00344C40">
      <w:pPr>
        <w:rPr>
          <w:rStyle w:val="afb"/>
          <w:rFonts w:ascii="Times New Roman" w:hAnsi="Times New Roman"/>
          <w:sz w:val="28"/>
          <w:szCs w:val="28"/>
        </w:rPr>
      </w:pPr>
      <w:r w:rsidRPr="00E22B22">
        <w:rPr>
          <w:rStyle w:val="afb"/>
          <w:rFonts w:ascii="Times New Roman" w:hAnsi="Times New Roman"/>
          <w:sz w:val="28"/>
          <w:szCs w:val="28"/>
        </w:rPr>
        <w:t xml:space="preserve"> </w:t>
      </w:r>
    </w:p>
    <w:p w:rsidR="00344C40" w:rsidRPr="00E22B22" w:rsidRDefault="00344C40" w:rsidP="00683049">
      <w:pPr>
        <w:jc w:val="center"/>
        <w:rPr>
          <w:rStyle w:val="afb"/>
          <w:rFonts w:ascii="Times New Roman" w:hAnsi="Times New Roman"/>
          <w:sz w:val="28"/>
          <w:szCs w:val="28"/>
        </w:rPr>
      </w:pPr>
      <w:r w:rsidRPr="00E22B22">
        <w:rPr>
          <w:rStyle w:val="afb"/>
          <w:rFonts w:ascii="Times New Roman" w:hAnsi="Times New Roman"/>
          <w:noProof/>
          <w:sz w:val="28"/>
          <w:szCs w:val="28"/>
          <w:lang w:eastAsia="uk-UA" w:bidi="ar-SA"/>
        </w:rPr>
        <w:drawing>
          <wp:inline distT="0" distB="0" distL="0" distR="0">
            <wp:extent cx="6115050" cy="2647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647950"/>
                    </a:xfrm>
                    <a:prstGeom prst="rect">
                      <a:avLst/>
                    </a:prstGeom>
                    <a:noFill/>
                    <a:ln>
                      <a:noFill/>
                    </a:ln>
                  </pic:spPr>
                </pic:pic>
              </a:graphicData>
            </a:graphic>
          </wp:inline>
        </w:drawing>
      </w:r>
    </w:p>
    <w:p w:rsidR="00344C40" w:rsidRPr="00E22B22" w:rsidRDefault="00344C40" w:rsidP="00683049">
      <w:pPr>
        <w:jc w:val="center"/>
        <w:rPr>
          <w:rStyle w:val="afb"/>
          <w:rFonts w:ascii="Times New Roman" w:hAnsi="Times New Roman"/>
          <w:sz w:val="28"/>
          <w:szCs w:val="28"/>
        </w:rPr>
      </w:pPr>
      <w:r w:rsidRPr="00E22B22">
        <w:rPr>
          <w:rStyle w:val="afb"/>
          <w:rFonts w:ascii="Times New Roman" w:hAnsi="Times New Roman"/>
          <w:sz w:val="28"/>
          <w:szCs w:val="28"/>
        </w:rPr>
        <w:t>Рисунок 3.</w:t>
      </w:r>
      <w:r w:rsidR="00D25DEA" w:rsidRPr="00E22B22">
        <w:rPr>
          <w:rStyle w:val="afb"/>
          <w:rFonts w:ascii="Times New Roman" w:hAnsi="Times New Roman"/>
          <w:sz w:val="28"/>
          <w:szCs w:val="28"/>
        </w:rPr>
        <w:t>9</w:t>
      </w:r>
      <w:r w:rsidRPr="00E22B22">
        <w:rPr>
          <w:rStyle w:val="afb"/>
          <w:rFonts w:ascii="Times New Roman" w:hAnsi="Times New Roman"/>
          <w:sz w:val="28"/>
          <w:szCs w:val="28"/>
        </w:rPr>
        <w:t xml:space="preserve"> Розміщення блоків на різних пристроях</w:t>
      </w:r>
    </w:p>
    <w:p w:rsidR="00B510B6" w:rsidRPr="00E22B22" w:rsidRDefault="00B510B6" w:rsidP="006D1023">
      <w:pPr>
        <w:ind w:firstLine="709"/>
        <w:rPr>
          <w:rStyle w:val="afb"/>
          <w:rFonts w:ascii="Times New Roman" w:hAnsi="Times New Roman"/>
          <w:sz w:val="28"/>
          <w:szCs w:val="28"/>
          <w:lang w:val="ru-RU"/>
        </w:rPr>
      </w:pPr>
    </w:p>
    <w:p w:rsidR="00AA3AC8" w:rsidRPr="00E22B22" w:rsidRDefault="00E232B0" w:rsidP="00E232B0">
      <w:pPr>
        <w:rPr>
          <w:rStyle w:val="afb"/>
          <w:rFonts w:ascii="Times New Roman" w:hAnsi="Times New Roman"/>
          <w:sz w:val="28"/>
          <w:szCs w:val="28"/>
        </w:rPr>
      </w:pPr>
      <w:r w:rsidRPr="00E22B22">
        <w:rPr>
          <w:rStyle w:val="afb"/>
          <w:rFonts w:ascii="Times New Roman" w:hAnsi="Times New Roman"/>
          <w:sz w:val="28"/>
          <w:szCs w:val="28"/>
        </w:rPr>
        <w:t xml:space="preserve"> </w:t>
      </w:r>
      <w:r w:rsidR="002275C5" w:rsidRPr="00E22B22">
        <w:rPr>
          <w:rStyle w:val="afb"/>
          <w:rFonts w:ascii="Times New Roman" w:hAnsi="Times New Roman"/>
          <w:sz w:val="28"/>
          <w:szCs w:val="28"/>
        </w:rPr>
        <w:tab/>
        <w:t xml:space="preserve">По завершенню  всіх підготовчих етапів, настав час перейти до програмування дизайну сайту. </w:t>
      </w:r>
    </w:p>
    <w:p w:rsidR="002275C5" w:rsidRPr="00E22B22" w:rsidRDefault="002275C5" w:rsidP="002275C5">
      <w:pPr>
        <w:ind w:firstLine="720"/>
      </w:pPr>
      <w:r w:rsidRPr="00E22B22">
        <w:t>При розробці дизайну сайту було враховано безліч чинників. Перше на що було звернено увагу – це було розміщення елементів керування з урахуванням правил юзабіліті та інших технічних особливостей, необхідних для швидкої і якісної роботи ресурсу та переходу між його елементами. Дизайн даного веб-ресурсу має ряд особливостей і кардинально відрізняється від всіх інших напрямків візуального оформлення. Для розробки даного дизайну, використовувалися основні мови, що використовуються при написанні сайтів та технології, без чого неможна б було розраховувати на якісну роботу веб-ресурсу.</w:t>
      </w:r>
    </w:p>
    <w:p w:rsidR="002275C5" w:rsidRPr="00E22B22" w:rsidRDefault="002275C5" w:rsidP="002275C5">
      <w:pPr>
        <w:ind w:firstLine="720"/>
      </w:pPr>
      <w:r w:rsidRPr="00E22B22">
        <w:lastRenderedPageBreak/>
        <w:t xml:space="preserve">До елементів </w:t>
      </w:r>
      <w:r w:rsidR="003C64ED" w:rsidRPr="00E22B22">
        <w:t>управління належать рядок меню (рядок навігації по сайту), та кнопки для переходу у вікно входу або реєстрації рисунок 3.</w:t>
      </w:r>
      <w:r w:rsidR="00D25DEA" w:rsidRPr="00E22B22">
        <w:t>10</w:t>
      </w:r>
      <w:r w:rsidR="003C64ED" w:rsidRPr="00E22B22">
        <w:t>.</w:t>
      </w:r>
    </w:p>
    <w:p w:rsidR="003C64ED" w:rsidRPr="00E22B22" w:rsidRDefault="003C64ED" w:rsidP="002275C5">
      <w:pPr>
        <w:ind w:firstLine="720"/>
      </w:pPr>
    </w:p>
    <w:p w:rsidR="003C64ED" w:rsidRPr="00E22B22" w:rsidRDefault="003C64ED" w:rsidP="003C64ED">
      <w:pPr>
        <w:ind w:firstLine="720"/>
        <w:jc w:val="center"/>
      </w:pPr>
      <w:r w:rsidRPr="00E22B22">
        <w:rPr>
          <w:noProof/>
          <w:lang w:eastAsia="uk-UA" w:bidi="ar-SA"/>
        </w:rPr>
        <w:drawing>
          <wp:inline distT="0" distB="0" distL="0" distR="0" wp14:anchorId="662BD41B" wp14:editId="019AF7E2">
            <wp:extent cx="3549650" cy="6667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012" t="11347" b="69280"/>
                    <a:stretch/>
                  </pic:blipFill>
                  <pic:spPr bwMode="auto">
                    <a:xfrm>
                      <a:off x="0" y="0"/>
                      <a:ext cx="3549650" cy="666750"/>
                    </a:xfrm>
                    <a:prstGeom prst="rect">
                      <a:avLst/>
                    </a:prstGeom>
                    <a:ln>
                      <a:noFill/>
                    </a:ln>
                    <a:extLst>
                      <a:ext uri="{53640926-AAD7-44D8-BBD7-CCE9431645EC}">
                        <a14:shadowObscured xmlns:a14="http://schemas.microsoft.com/office/drawing/2010/main"/>
                      </a:ext>
                    </a:extLst>
                  </pic:spPr>
                </pic:pic>
              </a:graphicData>
            </a:graphic>
          </wp:inline>
        </w:drawing>
      </w:r>
    </w:p>
    <w:p w:rsidR="003C64ED" w:rsidRPr="00E22B22" w:rsidRDefault="003C64ED" w:rsidP="003C64ED">
      <w:pPr>
        <w:ind w:firstLine="720"/>
        <w:jc w:val="center"/>
      </w:pPr>
      <w:r w:rsidRPr="00E22B22">
        <w:t>Рисунок 3.</w:t>
      </w:r>
      <w:r w:rsidR="00D25DEA" w:rsidRPr="00E22B22">
        <w:t>10</w:t>
      </w:r>
      <w:r w:rsidRPr="00E22B22">
        <w:t xml:space="preserve"> – Меню сайту</w:t>
      </w:r>
    </w:p>
    <w:p w:rsidR="003C64ED" w:rsidRPr="00E22B22" w:rsidRDefault="003C64ED" w:rsidP="003C64ED">
      <w:pPr>
        <w:ind w:firstLine="720"/>
      </w:pPr>
    </w:p>
    <w:p w:rsidR="003C64ED" w:rsidRPr="00E22B22" w:rsidRDefault="003C64ED" w:rsidP="003C64ED">
      <w:pPr>
        <w:ind w:firstLine="720"/>
      </w:pPr>
      <w:r w:rsidRPr="00E22B22">
        <w:t>Елементи для перегляду фотографів та їх фото-робіт рисунок 3.</w:t>
      </w:r>
      <w:r w:rsidR="00D25DEA" w:rsidRPr="00E22B22">
        <w:t>11</w:t>
      </w:r>
    </w:p>
    <w:p w:rsidR="003C64ED" w:rsidRPr="00E22B22" w:rsidRDefault="003C64ED" w:rsidP="003C64ED">
      <w:pPr>
        <w:ind w:firstLine="720"/>
      </w:pPr>
    </w:p>
    <w:p w:rsidR="003C64ED" w:rsidRPr="00E22B22" w:rsidRDefault="003C64ED" w:rsidP="003C64ED">
      <w:pPr>
        <w:ind w:firstLine="720"/>
        <w:jc w:val="center"/>
      </w:pPr>
      <w:r w:rsidRPr="00E22B22">
        <w:rPr>
          <w:noProof/>
          <w:lang w:eastAsia="uk-UA" w:bidi="ar-SA"/>
        </w:rPr>
        <w:drawing>
          <wp:inline distT="0" distB="0" distL="0" distR="0" wp14:anchorId="18511C4D" wp14:editId="591A1AC5">
            <wp:extent cx="4791075" cy="12287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114" t="57011" r="11618" b="7288"/>
                    <a:stretch/>
                  </pic:blipFill>
                  <pic:spPr bwMode="auto">
                    <a:xfrm>
                      <a:off x="0" y="0"/>
                      <a:ext cx="4791075" cy="1228725"/>
                    </a:xfrm>
                    <a:prstGeom prst="rect">
                      <a:avLst/>
                    </a:prstGeom>
                    <a:ln>
                      <a:noFill/>
                    </a:ln>
                    <a:extLst>
                      <a:ext uri="{53640926-AAD7-44D8-BBD7-CCE9431645EC}">
                        <a14:shadowObscured xmlns:a14="http://schemas.microsoft.com/office/drawing/2010/main"/>
                      </a:ext>
                    </a:extLst>
                  </pic:spPr>
                </pic:pic>
              </a:graphicData>
            </a:graphic>
          </wp:inline>
        </w:drawing>
      </w:r>
    </w:p>
    <w:p w:rsidR="003C64ED" w:rsidRPr="00E22B22" w:rsidRDefault="003C64ED" w:rsidP="003C64ED">
      <w:pPr>
        <w:ind w:firstLine="720"/>
        <w:jc w:val="center"/>
      </w:pPr>
      <w:r w:rsidRPr="00E22B22">
        <w:t>Рисунок 3.</w:t>
      </w:r>
      <w:r w:rsidR="00D25DEA" w:rsidRPr="00E22B22">
        <w:t>11</w:t>
      </w:r>
      <w:r w:rsidRPr="00E22B22">
        <w:t xml:space="preserve"> - Кнопки перегляду фотографів та їх робіт</w:t>
      </w:r>
    </w:p>
    <w:p w:rsidR="003C64ED" w:rsidRPr="00E22B22" w:rsidRDefault="003C64ED" w:rsidP="003C64ED">
      <w:pPr>
        <w:ind w:firstLine="720"/>
      </w:pPr>
    </w:p>
    <w:p w:rsidR="003C64ED" w:rsidRPr="00E22B22" w:rsidRDefault="003C64ED" w:rsidP="003C64ED">
      <w:pPr>
        <w:ind w:firstLine="720"/>
      </w:pPr>
      <w:r w:rsidRPr="00E22B22">
        <w:t>Рядок пошуку фотографа за параметрами  показаний на рисунку 1.</w:t>
      </w:r>
      <w:r w:rsidR="00D25DEA" w:rsidRPr="00E22B22">
        <w:t>12</w:t>
      </w:r>
    </w:p>
    <w:p w:rsidR="003C64ED" w:rsidRPr="00E22B22" w:rsidRDefault="003C64ED" w:rsidP="003C64ED">
      <w:pPr>
        <w:ind w:firstLine="720"/>
      </w:pPr>
    </w:p>
    <w:p w:rsidR="00B8423F" w:rsidRPr="00E22B22" w:rsidRDefault="00B8423F" w:rsidP="00B8423F">
      <w:pPr>
        <w:ind w:firstLine="720"/>
        <w:jc w:val="center"/>
      </w:pPr>
      <w:r w:rsidRPr="00E22B22">
        <w:rPr>
          <w:noProof/>
          <w:lang w:eastAsia="uk-UA" w:bidi="ar-SA"/>
        </w:rPr>
        <w:drawing>
          <wp:inline distT="0" distB="0" distL="0" distR="0" wp14:anchorId="54506569" wp14:editId="39DD0B76">
            <wp:extent cx="4010025" cy="7143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116" t="31273" r="17376" b="47970"/>
                    <a:stretch/>
                  </pic:blipFill>
                  <pic:spPr bwMode="auto">
                    <a:xfrm>
                      <a:off x="0" y="0"/>
                      <a:ext cx="4010025" cy="714375"/>
                    </a:xfrm>
                    <a:prstGeom prst="rect">
                      <a:avLst/>
                    </a:prstGeom>
                    <a:ln>
                      <a:noFill/>
                    </a:ln>
                    <a:extLst>
                      <a:ext uri="{53640926-AAD7-44D8-BBD7-CCE9431645EC}">
                        <a14:shadowObscured xmlns:a14="http://schemas.microsoft.com/office/drawing/2010/main"/>
                      </a:ext>
                    </a:extLst>
                  </pic:spPr>
                </pic:pic>
              </a:graphicData>
            </a:graphic>
          </wp:inline>
        </w:drawing>
      </w:r>
    </w:p>
    <w:p w:rsidR="003C64ED" w:rsidRDefault="003C64ED" w:rsidP="00B8423F">
      <w:pPr>
        <w:ind w:firstLine="720"/>
        <w:jc w:val="center"/>
      </w:pPr>
      <w:r w:rsidRPr="00E22B22">
        <w:t>Рисунок 1.</w:t>
      </w:r>
      <w:r w:rsidR="00E22B22">
        <w:t>12</w:t>
      </w:r>
      <w:r w:rsidRPr="00E22B22">
        <w:t xml:space="preserve"> </w:t>
      </w:r>
      <w:r w:rsidR="00B8423F" w:rsidRPr="00E22B22">
        <w:t>–</w:t>
      </w:r>
      <w:r w:rsidRPr="00E22B22">
        <w:t xml:space="preserve"> </w:t>
      </w:r>
      <w:r w:rsidR="00B8423F" w:rsidRPr="00E22B22">
        <w:t>Рядок пошуку</w:t>
      </w:r>
    </w:p>
    <w:p w:rsidR="00E22B22" w:rsidRPr="00E22B22" w:rsidRDefault="00E22B22" w:rsidP="00B8423F">
      <w:pPr>
        <w:ind w:firstLine="720"/>
        <w:jc w:val="center"/>
      </w:pPr>
    </w:p>
    <w:p w:rsidR="00596FD9" w:rsidRPr="00E22B22" w:rsidRDefault="00596FD9" w:rsidP="00596FD9">
      <w:pPr>
        <w:ind w:firstLine="720"/>
      </w:pPr>
      <w:r w:rsidRPr="00E22B22">
        <w:t xml:space="preserve">Дизайн сайту підбирався таким чином, щоб в процесі використання користувачами, він був максимально зручний та зрозумілий підчас використання. В результаті програмування інтерфейсу сайту ми  отримали головну сторінку, яка показана </w:t>
      </w:r>
      <w:r w:rsidR="00367E2B" w:rsidRPr="00E22B22">
        <w:t>на рисунку 1.</w:t>
      </w:r>
      <w:r w:rsidR="00D25DEA" w:rsidRPr="00E22B22">
        <w:t>13</w:t>
      </w:r>
      <w:r w:rsidRPr="00E22B22">
        <w:t>.</w:t>
      </w:r>
    </w:p>
    <w:p w:rsidR="00596FD9" w:rsidRPr="00E22B22" w:rsidRDefault="00596FD9" w:rsidP="00596FD9">
      <w:pPr>
        <w:ind w:firstLine="720"/>
      </w:pPr>
    </w:p>
    <w:p w:rsidR="00596FD9" w:rsidRPr="00E22B22" w:rsidRDefault="00367E2B" w:rsidP="00367E2B">
      <w:pPr>
        <w:ind w:firstLine="720"/>
        <w:jc w:val="center"/>
      </w:pPr>
      <w:r w:rsidRPr="00E22B22">
        <w:rPr>
          <w:noProof/>
          <w:lang w:eastAsia="uk-UA" w:bidi="ar-SA"/>
        </w:rPr>
        <w:lastRenderedPageBreak/>
        <w:drawing>
          <wp:inline distT="0" distB="0" distL="0" distR="0">
            <wp:extent cx="4389651" cy="66802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5161" cy="6703803"/>
                    </a:xfrm>
                    <a:prstGeom prst="rect">
                      <a:avLst/>
                    </a:prstGeom>
                    <a:noFill/>
                    <a:ln>
                      <a:noFill/>
                    </a:ln>
                  </pic:spPr>
                </pic:pic>
              </a:graphicData>
            </a:graphic>
          </wp:inline>
        </w:drawing>
      </w:r>
    </w:p>
    <w:p w:rsidR="00596FD9" w:rsidRPr="00E22B22" w:rsidRDefault="00596FD9" w:rsidP="00367E2B">
      <w:pPr>
        <w:ind w:firstLine="720"/>
        <w:jc w:val="center"/>
      </w:pPr>
      <w:r w:rsidRPr="00E22B22">
        <w:t xml:space="preserve">Рисунок </w:t>
      </w:r>
      <w:r w:rsidR="005B0CD5">
        <w:t>3</w:t>
      </w:r>
      <w:r w:rsidRPr="00E22B22">
        <w:t>.</w:t>
      </w:r>
      <w:r w:rsidR="00D25DEA" w:rsidRPr="00E22B22">
        <w:t>13</w:t>
      </w:r>
      <w:r w:rsidRPr="00E22B22">
        <w:t xml:space="preserve"> – Головна сторінка сайту</w:t>
      </w:r>
    </w:p>
    <w:p w:rsidR="00367E2B" w:rsidRPr="00E22B22" w:rsidRDefault="00367E2B" w:rsidP="00367E2B">
      <w:pPr>
        <w:ind w:firstLine="720"/>
      </w:pPr>
    </w:p>
    <w:p w:rsidR="00367E2B" w:rsidRPr="00E22B22" w:rsidRDefault="00367E2B" w:rsidP="00367E2B">
      <w:pPr>
        <w:ind w:firstLine="720"/>
      </w:pPr>
      <w:r w:rsidRPr="00E22B22">
        <w:t>Вся розробка сторінок базувалася на основі розробки окремих видів, адже весь сайт побудовано на основі фреймворку КОХАНА. Даний фреймворк дозволяє значно зменшити кількість дублюючого коду  в проекті. Даний фреймворк має власну структуру папок, кожна з яких містить необхідні дані вона показана на рисунку 3.1</w:t>
      </w:r>
      <w:r w:rsidR="00D25DEA" w:rsidRPr="00E22B22">
        <w:t>4</w:t>
      </w:r>
      <w:r w:rsidRPr="00E22B22">
        <w:t>.</w:t>
      </w:r>
    </w:p>
    <w:p w:rsidR="00367E2B" w:rsidRPr="00E22B22" w:rsidRDefault="00367E2B" w:rsidP="00367E2B">
      <w:pPr>
        <w:ind w:firstLine="720"/>
      </w:pPr>
    </w:p>
    <w:p w:rsidR="00367E2B" w:rsidRPr="00E22B22" w:rsidRDefault="00367E2B" w:rsidP="00367E2B">
      <w:pPr>
        <w:ind w:firstLine="720"/>
        <w:jc w:val="center"/>
      </w:pPr>
      <w:r w:rsidRPr="00E22B22">
        <w:rPr>
          <w:noProof/>
          <w:lang w:eastAsia="uk-UA" w:bidi="ar-SA"/>
        </w:rPr>
        <w:lastRenderedPageBreak/>
        <w:drawing>
          <wp:inline distT="0" distB="0" distL="0" distR="0" wp14:anchorId="1D5F0C2D" wp14:editId="3843F386">
            <wp:extent cx="3399889" cy="26575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192" t="36808" r="20176" b="13653"/>
                    <a:stretch/>
                  </pic:blipFill>
                  <pic:spPr bwMode="auto">
                    <a:xfrm>
                      <a:off x="0" y="0"/>
                      <a:ext cx="3411004" cy="2666243"/>
                    </a:xfrm>
                    <a:prstGeom prst="rect">
                      <a:avLst/>
                    </a:prstGeom>
                    <a:ln>
                      <a:noFill/>
                    </a:ln>
                    <a:extLst>
                      <a:ext uri="{53640926-AAD7-44D8-BBD7-CCE9431645EC}">
                        <a14:shadowObscured xmlns:a14="http://schemas.microsoft.com/office/drawing/2010/main"/>
                      </a:ext>
                    </a:extLst>
                  </pic:spPr>
                </pic:pic>
              </a:graphicData>
            </a:graphic>
          </wp:inline>
        </w:drawing>
      </w:r>
    </w:p>
    <w:p w:rsidR="00367E2B" w:rsidRPr="00E22B22" w:rsidRDefault="00367E2B" w:rsidP="00367E2B">
      <w:pPr>
        <w:ind w:firstLine="720"/>
        <w:jc w:val="center"/>
      </w:pPr>
      <w:r w:rsidRPr="00E22B22">
        <w:t>Рисунок 3.1</w:t>
      </w:r>
      <w:r w:rsidR="00D25DEA" w:rsidRPr="00E22B22">
        <w:t>4</w:t>
      </w:r>
      <w:r w:rsidRPr="00E22B22">
        <w:t xml:space="preserve"> – Структура попок фреймворку</w:t>
      </w:r>
    </w:p>
    <w:p w:rsidR="00367E2B" w:rsidRPr="00E22B22" w:rsidRDefault="00367E2B" w:rsidP="00367E2B">
      <w:pPr>
        <w:ind w:firstLine="720"/>
      </w:pPr>
    </w:p>
    <w:p w:rsidR="00367E2B" w:rsidRPr="00E22B22" w:rsidRDefault="00367E2B" w:rsidP="00367E2B">
      <w:pPr>
        <w:ind w:firstLine="720"/>
      </w:pPr>
      <w:r w:rsidRPr="00E22B22">
        <w:t>Кожна з цих папок виконує певну роль в проекті</w:t>
      </w:r>
      <w:r w:rsidR="00D525D0" w:rsidRPr="00E22B22">
        <w:t>:</w:t>
      </w:r>
    </w:p>
    <w:p w:rsidR="00D525D0" w:rsidRPr="00E22B22" w:rsidRDefault="00D525D0" w:rsidP="00D525D0">
      <w:pPr>
        <w:pStyle w:val="afa"/>
        <w:numPr>
          <w:ilvl w:val="0"/>
          <w:numId w:val="34"/>
        </w:numPr>
        <w:ind w:left="709" w:hanging="283"/>
      </w:pPr>
      <w:r w:rsidRPr="00E22B22">
        <w:t>Директорія system</w:t>
      </w:r>
    </w:p>
    <w:p w:rsidR="00D525D0" w:rsidRPr="00E22B22" w:rsidRDefault="00D525D0" w:rsidP="00D525D0">
      <w:pPr>
        <w:ind w:firstLine="720"/>
      </w:pPr>
      <w:r w:rsidRPr="00E22B22">
        <w:t>У даній директорії міститься ядро ​​фреймворку. Це скелет, навколо якого будується додаток. Файли в цій папці не редагувалися і використовуються AS-IS.</w:t>
      </w:r>
    </w:p>
    <w:p w:rsidR="00D525D0" w:rsidRPr="00E22B22" w:rsidRDefault="00D525D0" w:rsidP="00D525D0">
      <w:pPr>
        <w:pStyle w:val="afa"/>
        <w:numPr>
          <w:ilvl w:val="0"/>
          <w:numId w:val="35"/>
        </w:numPr>
        <w:ind w:left="709" w:hanging="283"/>
      </w:pPr>
      <w:r w:rsidRPr="00E22B22">
        <w:t>Директорія modules</w:t>
      </w:r>
    </w:p>
    <w:p w:rsidR="00D525D0" w:rsidRPr="00E22B22" w:rsidRDefault="00D525D0" w:rsidP="00D525D0">
      <w:pPr>
        <w:ind w:firstLine="720"/>
      </w:pPr>
      <w:r w:rsidRPr="00E22B22">
        <w:t xml:space="preserve">Тут лежать стандартні модулі фреймворку. Це додаткові цеглинки, що дозволяють швидко додати вже реалізований кимось функціонал. Наприклад, модуль для роботи з базами даних Database а також  модулі </w:t>
      </w:r>
      <w:r w:rsidRPr="00E22B22">
        <w:rPr>
          <w:lang w:val="en-US"/>
        </w:rPr>
        <w:t>auth</w:t>
      </w:r>
      <w:r w:rsidRPr="00E22B22">
        <w:t xml:space="preserve">, який використовувався для авторизації на сайті та модуль </w:t>
      </w:r>
      <w:r w:rsidRPr="00E22B22">
        <w:rPr>
          <w:lang w:val="en-US"/>
        </w:rPr>
        <w:t>ORM</w:t>
      </w:r>
      <w:r w:rsidRPr="00E22B22">
        <w:t xml:space="preserve"> для роботи з БД як </w:t>
      </w:r>
      <w:r w:rsidR="00A30251" w:rsidRPr="00E22B22">
        <w:t>об’єктами</w:t>
      </w:r>
      <w:r w:rsidRPr="00E22B22">
        <w:t>.</w:t>
      </w:r>
    </w:p>
    <w:p w:rsidR="00D525D0" w:rsidRPr="00E22B22" w:rsidRDefault="00D525D0" w:rsidP="00D525D0">
      <w:pPr>
        <w:ind w:firstLine="720"/>
      </w:pPr>
      <w:r w:rsidRPr="00E22B22">
        <w:t>Як правило, модулі підключалися як уже готові рішення, і файли в них не редагувалися.</w:t>
      </w:r>
    </w:p>
    <w:p w:rsidR="00D525D0" w:rsidRPr="00E22B22" w:rsidRDefault="00D525D0" w:rsidP="00A30251">
      <w:pPr>
        <w:pStyle w:val="afa"/>
        <w:numPr>
          <w:ilvl w:val="0"/>
          <w:numId w:val="35"/>
        </w:numPr>
        <w:ind w:left="709" w:hanging="283"/>
      </w:pPr>
      <w:r w:rsidRPr="00E22B22">
        <w:t>Директорія application</w:t>
      </w:r>
    </w:p>
    <w:p w:rsidR="00A30251" w:rsidRPr="00E22B22" w:rsidRDefault="00D525D0" w:rsidP="00D525D0">
      <w:pPr>
        <w:ind w:firstLine="720"/>
      </w:pPr>
      <w:r w:rsidRPr="00E22B22">
        <w:t>Це вже директорія яка містить основні файли мого проекту. Якщо порівнювати system зі скелетом, то modules це руки і ноги, а application - мозок додатка. Саме тут я пов'язуємо між собою окремі складові проекту в єдине ціле, додав свій функціонал, налаштовував підключення об'єктів фреймворку. Вміст цієї директорії показано на рисунку</w:t>
      </w:r>
      <w:r w:rsidR="00A30251" w:rsidRPr="00E22B22">
        <w:t xml:space="preserve"> 3.1</w:t>
      </w:r>
      <w:r w:rsidR="00D25DEA" w:rsidRPr="00E22B22">
        <w:t>5</w:t>
      </w:r>
      <w:r w:rsidR="00A30251" w:rsidRPr="00E22B22">
        <w:t>.</w:t>
      </w:r>
    </w:p>
    <w:p w:rsidR="00A30251" w:rsidRPr="00E22B22" w:rsidRDefault="00A30251" w:rsidP="00D525D0">
      <w:pPr>
        <w:ind w:firstLine="720"/>
      </w:pPr>
    </w:p>
    <w:p w:rsidR="00A30251" w:rsidRPr="00E22B22" w:rsidRDefault="00A30251" w:rsidP="00A30251">
      <w:pPr>
        <w:ind w:firstLine="720"/>
        <w:jc w:val="center"/>
      </w:pPr>
      <w:r w:rsidRPr="00E22B22">
        <w:rPr>
          <w:noProof/>
          <w:lang w:eastAsia="uk-UA" w:bidi="ar-SA"/>
        </w:rPr>
        <w:drawing>
          <wp:inline distT="0" distB="0" distL="0" distR="0" wp14:anchorId="7BE28E5A" wp14:editId="23E6AA41">
            <wp:extent cx="3848100" cy="191040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570" t="36808" r="12551" b="24446"/>
                    <a:stretch/>
                  </pic:blipFill>
                  <pic:spPr bwMode="auto">
                    <a:xfrm>
                      <a:off x="0" y="0"/>
                      <a:ext cx="3855979" cy="1914316"/>
                    </a:xfrm>
                    <a:prstGeom prst="rect">
                      <a:avLst/>
                    </a:prstGeom>
                    <a:ln>
                      <a:noFill/>
                    </a:ln>
                    <a:extLst>
                      <a:ext uri="{53640926-AAD7-44D8-BBD7-CCE9431645EC}">
                        <a14:shadowObscured xmlns:a14="http://schemas.microsoft.com/office/drawing/2010/main"/>
                      </a:ext>
                    </a:extLst>
                  </pic:spPr>
                </pic:pic>
              </a:graphicData>
            </a:graphic>
          </wp:inline>
        </w:drawing>
      </w:r>
    </w:p>
    <w:p w:rsidR="00A30251" w:rsidRPr="00E22B22" w:rsidRDefault="00A30251" w:rsidP="00A30251">
      <w:pPr>
        <w:ind w:firstLine="720"/>
        <w:jc w:val="center"/>
      </w:pPr>
      <w:r w:rsidRPr="00E22B22">
        <w:t>Рисунок 3.1</w:t>
      </w:r>
      <w:r w:rsidR="00D25DEA" w:rsidRPr="00E22B22">
        <w:t>5</w:t>
      </w:r>
      <w:r w:rsidRPr="00E22B22">
        <w:t xml:space="preserve"> – Вміст директорії apрlication</w:t>
      </w:r>
    </w:p>
    <w:p w:rsidR="00A30251" w:rsidRPr="00E22B22" w:rsidRDefault="00A30251" w:rsidP="00D525D0">
      <w:pPr>
        <w:ind w:firstLine="720"/>
      </w:pPr>
    </w:p>
    <w:p w:rsidR="00D525D0" w:rsidRPr="00E22B22" w:rsidRDefault="00D525D0" w:rsidP="00A30251">
      <w:pPr>
        <w:pStyle w:val="afa"/>
        <w:numPr>
          <w:ilvl w:val="0"/>
          <w:numId w:val="36"/>
        </w:numPr>
        <w:ind w:left="709"/>
      </w:pPr>
      <w:r w:rsidRPr="00E22B22">
        <w:t>Файл index.php</w:t>
      </w:r>
    </w:p>
    <w:p w:rsidR="00D525D0" w:rsidRPr="00E22B22" w:rsidRDefault="00D525D0" w:rsidP="00D525D0">
      <w:pPr>
        <w:ind w:firstLine="720"/>
      </w:pPr>
      <w:r w:rsidRPr="00E22B22">
        <w:t xml:space="preserve">Робота фреймворку починається в цьому файлі. Це так званий </w:t>
      </w:r>
      <w:r w:rsidR="004E0A77">
        <w:t>«</w:t>
      </w:r>
      <w:r w:rsidRPr="00E22B22">
        <w:t>фронтенд</w:t>
      </w:r>
      <w:r w:rsidR="004E0A77">
        <w:t>»</w:t>
      </w:r>
      <w:r w:rsidRPr="00E22B22">
        <w:t>, тобто точка входу в додаток.</w:t>
      </w:r>
    </w:p>
    <w:p w:rsidR="00D525D0" w:rsidRPr="00E22B22" w:rsidRDefault="00D525D0" w:rsidP="00D525D0">
      <w:pPr>
        <w:ind w:firstLine="720"/>
      </w:pPr>
      <w:r w:rsidRPr="00E22B22">
        <w:t>Також в цьому проекті мною було створено</w:t>
      </w:r>
      <w:r w:rsidR="00A30251" w:rsidRPr="00E22B22">
        <w:t xml:space="preserve"> ще одну надзвичайно потрібну ди</w:t>
      </w:r>
      <w:r w:rsidRPr="00E22B22">
        <w:t>р</w:t>
      </w:r>
      <w:r w:rsidR="00A30251" w:rsidRPr="00E22B22">
        <w:t>е</w:t>
      </w:r>
      <w:r w:rsidRPr="00E22B22">
        <w:t xml:space="preserve">кторію </w:t>
      </w:r>
      <w:r w:rsidRPr="00E22B22">
        <w:rPr>
          <w:lang w:val="en-US"/>
        </w:rPr>
        <w:t>public</w:t>
      </w:r>
      <w:r w:rsidRPr="00E22B22">
        <w:t xml:space="preserve">, яка містить всі додаткові файли такі як фали стилів, скрипти </w:t>
      </w:r>
      <w:r w:rsidRPr="00E22B22">
        <w:rPr>
          <w:lang w:val="en-US"/>
        </w:rPr>
        <w:t>java</w:t>
      </w:r>
      <w:r w:rsidRPr="00E22B22">
        <w:t>, фони та папку з всіма зображеннями які є на сайті</w:t>
      </w:r>
      <w:r w:rsidR="00A30251" w:rsidRPr="00E22B22">
        <w:t xml:space="preserve"> рисунок 3.1</w:t>
      </w:r>
      <w:r w:rsidR="00D25DEA" w:rsidRPr="00E22B22">
        <w:t>6</w:t>
      </w:r>
    </w:p>
    <w:p w:rsidR="00A30251" w:rsidRPr="00E22B22" w:rsidRDefault="00A30251" w:rsidP="00D525D0">
      <w:pPr>
        <w:ind w:firstLine="720"/>
      </w:pPr>
    </w:p>
    <w:p w:rsidR="00A30251" w:rsidRPr="00E22B22" w:rsidRDefault="00A30251" w:rsidP="00354D48">
      <w:pPr>
        <w:ind w:firstLine="720"/>
        <w:jc w:val="center"/>
      </w:pPr>
      <w:r w:rsidRPr="00E22B22">
        <w:rPr>
          <w:noProof/>
          <w:lang w:eastAsia="uk-UA" w:bidi="ar-SA"/>
        </w:rPr>
        <w:drawing>
          <wp:inline distT="0" distB="0" distL="0" distR="0" wp14:anchorId="7074ADF5" wp14:editId="1679A0E3">
            <wp:extent cx="3295650" cy="131554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880" t="36255" r="18309" b="36900"/>
                    <a:stretch/>
                  </pic:blipFill>
                  <pic:spPr bwMode="auto">
                    <a:xfrm>
                      <a:off x="0" y="0"/>
                      <a:ext cx="3305190" cy="1319356"/>
                    </a:xfrm>
                    <a:prstGeom prst="rect">
                      <a:avLst/>
                    </a:prstGeom>
                    <a:ln>
                      <a:noFill/>
                    </a:ln>
                    <a:extLst>
                      <a:ext uri="{53640926-AAD7-44D8-BBD7-CCE9431645EC}">
                        <a14:shadowObscured xmlns:a14="http://schemas.microsoft.com/office/drawing/2010/main"/>
                      </a:ext>
                    </a:extLst>
                  </pic:spPr>
                </pic:pic>
              </a:graphicData>
            </a:graphic>
          </wp:inline>
        </w:drawing>
      </w:r>
    </w:p>
    <w:p w:rsidR="00A30251" w:rsidRPr="00E22B22" w:rsidRDefault="00A30251" w:rsidP="00354D48">
      <w:pPr>
        <w:ind w:firstLine="720"/>
        <w:jc w:val="center"/>
      </w:pPr>
      <w:r w:rsidRPr="00E22B22">
        <w:t>Рисунок 3.1</w:t>
      </w:r>
      <w:r w:rsidR="00D25DEA" w:rsidRPr="00E22B22">
        <w:t>6</w:t>
      </w:r>
      <w:r w:rsidRPr="00E22B22">
        <w:t xml:space="preserve"> Вміст директорії </w:t>
      </w:r>
      <w:r w:rsidRPr="00E22B22">
        <w:rPr>
          <w:lang w:val="en-US"/>
        </w:rPr>
        <w:t>public</w:t>
      </w:r>
    </w:p>
    <w:p w:rsidR="00D525D0" w:rsidRPr="00E22B22" w:rsidRDefault="00D525D0" w:rsidP="00D525D0">
      <w:pPr>
        <w:ind w:firstLine="720"/>
      </w:pPr>
    </w:p>
    <w:p w:rsidR="00C66AB4" w:rsidRPr="00E22B22" w:rsidRDefault="00C66AB4" w:rsidP="00D525D0">
      <w:pPr>
        <w:ind w:firstLine="720"/>
      </w:pPr>
      <w:r w:rsidRPr="00E22B22">
        <w:t xml:space="preserve">Відповідно в даній папці, папка </w:t>
      </w:r>
      <w:r w:rsidRPr="00E22B22">
        <w:rPr>
          <w:lang w:val="en-US"/>
        </w:rPr>
        <w:t>css</w:t>
      </w:r>
      <w:r w:rsidRPr="00E22B22">
        <w:t xml:space="preserve"> містить перелік файлів з розширенням </w:t>
      </w:r>
      <w:r w:rsidRPr="00E22B22">
        <w:rPr>
          <w:lang w:val="en-US"/>
        </w:rPr>
        <w:t>css</w:t>
      </w:r>
      <w:r w:rsidRPr="00E22B22">
        <w:t>, які в свою чергу відповідають за стилізацію са</w:t>
      </w:r>
      <w:r w:rsidR="000F7CBD" w:rsidRPr="00E22B22">
        <w:t>й</w:t>
      </w:r>
      <w:r w:rsidRPr="00E22B22">
        <w:t>ту</w:t>
      </w:r>
      <w:r w:rsidR="000F7CBD" w:rsidRPr="00E22B22">
        <w:t>, та містить наступні файли рисунок 3.1</w:t>
      </w:r>
      <w:r w:rsidR="00D25DEA" w:rsidRPr="00E22B22">
        <w:t>7</w:t>
      </w:r>
      <w:r w:rsidR="000F7CBD" w:rsidRPr="00E22B22">
        <w:t>:</w:t>
      </w:r>
    </w:p>
    <w:p w:rsidR="000F7CBD" w:rsidRPr="00E22B22" w:rsidRDefault="000F7CBD" w:rsidP="00D525D0">
      <w:pPr>
        <w:ind w:firstLine="720"/>
      </w:pPr>
    </w:p>
    <w:p w:rsidR="000F7CBD" w:rsidRPr="00E22B22" w:rsidRDefault="000F7CBD" w:rsidP="000F7CBD">
      <w:pPr>
        <w:ind w:firstLine="720"/>
        <w:jc w:val="center"/>
      </w:pPr>
      <w:r w:rsidRPr="00E22B22">
        <w:rPr>
          <w:noProof/>
          <w:lang w:eastAsia="uk-UA" w:bidi="ar-SA"/>
        </w:rPr>
        <w:lastRenderedPageBreak/>
        <w:drawing>
          <wp:inline distT="0" distB="0" distL="0" distR="0" wp14:anchorId="1E380F6F" wp14:editId="46B36F4B">
            <wp:extent cx="4714875" cy="1967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946" t="35701" r="11930" b="30811"/>
                    <a:stretch/>
                  </pic:blipFill>
                  <pic:spPr bwMode="auto">
                    <a:xfrm>
                      <a:off x="0" y="0"/>
                      <a:ext cx="4723755" cy="1970946"/>
                    </a:xfrm>
                    <a:prstGeom prst="rect">
                      <a:avLst/>
                    </a:prstGeom>
                    <a:ln>
                      <a:noFill/>
                    </a:ln>
                    <a:extLst>
                      <a:ext uri="{53640926-AAD7-44D8-BBD7-CCE9431645EC}">
                        <a14:shadowObscured xmlns:a14="http://schemas.microsoft.com/office/drawing/2010/main"/>
                      </a:ext>
                    </a:extLst>
                  </pic:spPr>
                </pic:pic>
              </a:graphicData>
            </a:graphic>
          </wp:inline>
        </w:drawing>
      </w:r>
    </w:p>
    <w:p w:rsidR="000F7CBD" w:rsidRPr="00E22B22" w:rsidRDefault="000F7CBD" w:rsidP="000F7CBD">
      <w:pPr>
        <w:ind w:firstLine="720"/>
        <w:jc w:val="center"/>
      </w:pPr>
      <w:r w:rsidRPr="00E22B22">
        <w:t>Рисунок 3.1</w:t>
      </w:r>
      <w:r w:rsidR="00D25DEA" w:rsidRPr="00E22B22">
        <w:t>7</w:t>
      </w:r>
      <w:r w:rsidRPr="00E22B22">
        <w:t xml:space="preserve"> – Вміст папки </w:t>
      </w:r>
      <w:r w:rsidRPr="00E22B22">
        <w:rPr>
          <w:lang w:val="en-US"/>
        </w:rPr>
        <w:t>css</w:t>
      </w:r>
    </w:p>
    <w:p w:rsidR="000F7CBD" w:rsidRPr="00E22B22" w:rsidRDefault="000F7CBD" w:rsidP="000F7CBD">
      <w:pPr>
        <w:ind w:firstLine="720"/>
      </w:pPr>
    </w:p>
    <w:p w:rsidR="000F7CBD" w:rsidRPr="00E22B22" w:rsidRDefault="000F7CBD" w:rsidP="000F7CBD">
      <w:pPr>
        <w:ind w:firstLine="720"/>
      </w:pPr>
      <w:r w:rsidRPr="00E22B22">
        <w:t xml:space="preserve">Папка font-awesome містить додаткові бони до основного bootstrap.css фони. Директорія </w:t>
      </w:r>
      <w:r w:rsidRPr="00E22B22">
        <w:rPr>
          <w:lang w:val="en-US"/>
        </w:rPr>
        <w:t xml:space="preserve">img </w:t>
      </w:r>
      <w:r w:rsidRPr="00E22B22">
        <w:t>містить папки із зображеннями рисунок 3.1</w:t>
      </w:r>
      <w:r w:rsidR="00D25DEA" w:rsidRPr="00E22B22">
        <w:t>8</w:t>
      </w:r>
    </w:p>
    <w:p w:rsidR="000F7CBD" w:rsidRPr="00E22B22" w:rsidRDefault="000F7CBD" w:rsidP="000F7CBD">
      <w:pPr>
        <w:ind w:firstLine="720"/>
      </w:pPr>
    </w:p>
    <w:p w:rsidR="000F7CBD" w:rsidRPr="00E22B22" w:rsidRDefault="000F7CBD" w:rsidP="000F7CBD">
      <w:pPr>
        <w:ind w:firstLine="720"/>
        <w:jc w:val="center"/>
      </w:pPr>
      <w:r w:rsidRPr="00E22B22">
        <w:rPr>
          <w:noProof/>
          <w:lang w:eastAsia="uk-UA" w:bidi="ar-SA"/>
        </w:rPr>
        <w:drawing>
          <wp:inline distT="0" distB="0" distL="0" distR="0" wp14:anchorId="17E64FD1" wp14:editId="242D4E2B">
            <wp:extent cx="4105275" cy="1991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969" t="35978" r="11618" b="26568"/>
                    <a:stretch/>
                  </pic:blipFill>
                  <pic:spPr bwMode="auto">
                    <a:xfrm>
                      <a:off x="0" y="0"/>
                      <a:ext cx="4108614" cy="1992947"/>
                    </a:xfrm>
                    <a:prstGeom prst="rect">
                      <a:avLst/>
                    </a:prstGeom>
                    <a:ln>
                      <a:noFill/>
                    </a:ln>
                    <a:extLst>
                      <a:ext uri="{53640926-AAD7-44D8-BBD7-CCE9431645EC}">
                        <a14:shadowObscured xmlns:a14="http://schemas.microsoft.com/office/drawing/2010/main"/>
                      </a:ext>
                    </a:extLst>
                  </pic:spPr>
                </pic:pic>
              </a:graphicData>
            </a:graphic>
          </wp:inline>
        </w:drawing>
      </w:r>
    </w:p>
    <w:p w:rsidR="000F7CBD" w:rsidRPr="00E22B22" w:rsidRDefault="000F7CBD" w:rsidP="000F7CBD">
      <w:pPr>
        <w:ind w:firstLine="720"/>
        <w:jc w:val="center"/>
      </w:pPr>
      <w:r w:rsidRPr="00E22B22">
        <w:t>Рисунок 3.1</w:t>
      </w:r>
      <w:r w:rsidR="00D25DEA" w:rsidRPr="00E22B22">
        <w:t>8</w:t>
      </w:r>
      <w:r w:rsidRPr="00E22B22">
        <w:t xml:space="preserve"> – Папка </w:t>
      </w:r>
      <w:r w:rsidRPr="00E22B22">
        <w:rPr>
          <w:lang w:val="en-US"/>
        </w:rPr>
        <w:t>img</w:t>
      </w:r>
    </w:p>
    <w:p w:rsidR="000F7CBD" w:rsidRPr="00E22B22" w:rsidRDefault="000F7CBD" w:rsidP="000F7CBD">
      <w:pPr>
        <w:ind w:firstLine="720"/>
      </w:pPr>
    </w:p>
    <w:p w:rsidR="000F7CBD" w:rsidRPr="00E22B22" w:rsidRDefault="000F7CBD" w:rsidP="000F7CBD">
      <w:pPr>
        <w:ind w:firstLine="720"/>
      </w:pPr>
      <w:r w:rsidRPr="00E22B22">
        <w:t>Директорія папки public місить папку js</w:t>
      </w:r>
      <w:r w:rsidR="006C71DF" w:rsidRPr="00E22B22">
        <w:t xml:space="preserve"> рисунок 3.1</w:t>
      </w:r>
      <w:r w:rsidR="00D25DEA" w:rsidRPr="00E22B22">
        <w:t>9</w:t>
      </w:r>
      <w:r w:rsidRPr="00E22B22">
        <w:t>,  в якій розміщенні всі потрібні java скрипти, приклад основного скрипта наведено в додатку Б.</w:t>
      </w:r>
    </w:p>
    <w:p w:rsidR="006C71DF" w:rsidRPr="00E22B22" w:rsidRDefault="006C71DF" w:rsidP="000F7CBD">
      <w:pPr>
        <w:ind w:firstLine="720"/>
      </w:pPr>
    </w:p>
    <w:p w:rsidR="006C71DF" w:rsidRPr="00E22B22" w:rsidRDefault="006C71DF" w:rsidP="006C71DF">
      <w:pPr>
        <w:ind w:firstLine="720"/>
        <w:jc w:val="center"/>
      </w:pPr>
      <w:r w:rsidRPr="00E22B22">
        <w:rPr>
          <w:noProof/>
          <w:lang w:eastAsia="uk-UA" w:bidi="ar-SA"/>
        </w:rPr>
        <w:lastRenderedPageBreak/>
        <w:drawing>
          <wp:inline distT="0" distB="0" distL="0" distR="0" wp14:anchorId="6378C5C2" wp14:editId="10E07CC9">
            <wp:extent cx="4008304" cy="2247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191" t="36531" r="9751" b="17527"/>
                    <a:stretch/>
                  </pic:blipFill>
                  <pic:spPr bwMode="auto">
                    <a:xfrm>
                      <a:off x="0" y="0"/>
                      <a:ext cx="4013241" cy="2250669"/>
                    </a:xfrm>
                    <a:prstGeom prst="rect">
                      <a:avLst/>
                    </a:prstGeom>
                    <a:ln>
                      <a:noFill/>
                    </a:ln>
                    <a:extLst>
                      <a:ext uri="{53640926-AAD7-44D8-BBD7-CCE9431645EC}">
                        <a14:shadowObscured xmlns:a14="http://schemas.microsoft.com/office/drawing/2010/main"/>
                      </a:ext>
                    </a:extLst>
                  </pic:spPr>
                </pic:pic>
              </a:graphicData>
            </a:graphic>
          </wp:inline>
        </w:drawing>
      </w:r>
    </w:p>
    <w:p w:rsidR="006C71DF" w:rsidRPr="00E22B22" w:rsidRDefault="006C71DF" w:rsidP="006C71DF">
      <w:pPr>
        <w:ind w:firstLine="720"/>
        <w:jc w:val="center"/>
        <w:rPr>
          <w:lang w:val="ru-RU"/>
        </w:rPr>
      </w:pPr>
      <w:r w:rsidRPr="00E22B22">
        <w:t>Рисунок 3.1</w:t>
      </w:r>
      <w:r w:rsidR="00D25DEA" w:rsidRPr="00E22B22">
        <w:t>9</w:t>
      </w:r>
      <w:r w:rsidRPr="00E22B22">
        <w:t xml:space="preserve"> – Папка </w:t>
      </w:r>
      <w:r w:rsidRPr="00E22B22">
        <w:rPr>
          <w:lang w:val="en-US"/>
        </w:rPr>
        <w:t>js</w:t>
      </w:r>
    </w:p>
    <w:p w:rsidR="000F7CBD" w:rsidRPr="00E22B22" w:rsidRDefault="000F7CBD" w:rsidP="000F7CBD">
      <w:pPr>
        <w:ind w:firstLine="720"/>
      </w:pPr>
    </w:p>
    <w:p w:rsidR="00D525D0" w:rsidRPr="00E22B22" w:rsidRDefault="00D525D0" w:rsidP="00D525D0">
      <w:pPr>
        <w:ind w:firstLine="720"/>
      </w:pPr>
      <w:r w:rsidRPr="00E22B22">
        <w:t>Інші файли</w:t>
      </w:r>
      <w:r w:rsidR="0067543B" w:rsidRPr="00E22B22">
        <w:rPr>
          <w:lang w:val="ru-RU"/>
        </w:rPr>
        <w:t xml:space="preserve"> </w:t>
      </w:r>
      <w:r w:rsidR="0067543B" w:rsidRPr="00E22B22">
        <w:t>в кореневі папці Кохана</w:t>
      </w:r>
      <w:r w:rsidRPr="00E22B22">
        <w:t xml:space="preserve"> не є обов'язковими. Наприклад, LICENSE.md містить ліцензійну угоду, а README.md - загальні відомості. example.htaccess є прикладом файлу .htaccess.</w:t>
      </w:r>
    </w:p>
    <w:p w:rsidR="007307B4" w:rsidRPr="00E22B22" w:rsidRDefault="007307B4" w:rsidP="00D525D0">
      <w:pPr>
        <w:ind w:firstLine="720"/>
      </w:pPr>
      <w:r w:rsidRPr="00E22B22">
        <w:t>Завершивши огляд структури папок фреймворку перейдем до огляду побудови сторінок розроблюваного проекту.</w:t>
      </w:r>
      <w:r w:rsidR="00B3715D" w:rsidRPr="00E22B22">
        <w:rPr>
          <w:lang w:val="ru-RU"/>
        </w:rPr>
        <w:t xml:space="preserve"> </w:t>
      </w:r>
    </w:p>
    <w:p w:rsidR="00625DF1" w:rsidRPr="00E22B22" w:rsidRDefault="00B3715D" w:rsidP="00D525D0">
      <w:pPr>
        <w:ind w:firstLine="720"/>
      </w:pPr>
      <w:r w:rsidRPr="00E22B22">
        <w:t>Для розмітки сторінок сайту використовувалася мова гіпертекстової розмітки</w:t>
      </w:r>
      <w:r w:rsidRPr="00E22B22">
        <w:rPr>
          <w:lang w:val="ru-RU"/>
        </w:rPr>
        <w:t xml:space="preserve"> </w:t>
      </w:r>
      <w:r w:rsidRPr="00E22B22">
        <w:rPr>
          <w:lang w:val="en-US"/>
        </w:rPr>
        <w:t>html</w:t>
      </w:r>
      <w:r w:rsidRPr="00E22B22">
        <w:rPr>
          <w:lang w:val="ru-RU"/>
        </w:rPr>
        <w:t xml:space="preserve"> 5</w:t>
      </w:r>
      <w:r w:rsidRPr="00E22B22">
        <w:t>. За допомогою даної мови було розмаїчено всі сторінки сайту</w:t>
      </w:r>
      <w:r w:rsidR="00625DF1" w:rsidRPr="00E22B22">
        <w:t xml:space="preserve">. Початок розмітки починався з створення  </w:t>
      </w:r>
      <w:r w:rsidR="00625DF1" w:rsidRPr="00E22B22">
        <w:rPr>
          <w:lang w:val="en-US"/>
        </w:rPr>
        <w:t>html</w:t>
      </w:r>
      <w:r w:rsidR="00625DF1" w:rsidRPr="00E22B22">
        <w:t xml:space="preserve"> файлу, який розмішався за адресую ..\kohana\www\application\views , та який містив весь код певної сторінки сайту. Використання фреймворку кохана дозволило скоротити кількість коду, але для нормального функціонування сайту та відображення сторінок, було створено в папці views файл </w:t>
      </w:r>
      <w:r w:rsidR="00625DF1" w:rsidRPr="00E22B22">
        <w:rPr>
          <w:lang w:val="en-US"/>
        </w:rPr>
        <w:t>basic</w:t>
      </w:r>
      <w:r w:rsidR="00625DF1" w:rsidRPr="00E22B22">
        <w:t>, який виступатиме основним файлом розмітки лістинг 3.4</w:t>
      </w:r>
    </w:p>
    <w:p w:rsidR="00625DF1" w:rsidRPr="00E22B22" w:rsidRDefault="00625DF1" w:rsidP="00D525D0">
      <w:pPr>
        <w:ind w:firstLine="720"/>
      </w:pPr>
      <w:r w:rsidRPr="00E22B22">
        <w:t>Лістинг 3.4</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&lt;!DOCTYPE html&gt;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&lt;html lang=</w:t>
      </w:r>
      <w:r w:rsidR="004E0A77">
        <w:rPr>
          <w:rFonts w:ascii="Courier New" w:hAnsi="Courier New" w:cs="Courier New"/>
          <w:sz w:val="24"/>
        </w:rPr>
        <w:t>«</w:t>
      </w:r>
      <w:r w:rsidRPr="00E22B22">
        <w:rPr>
          <w:rFonts w:ascii="Courier New" w:hAnsi="Courier New" w:cs="Courier New"/>
          <w:sz w:val="24"/>
        </w:rPr>
        <w:t>ua</w:t>
      </w:r>
      <w:r w:rsidR="004E0A77">
        <w:rPr>
          <w:rFonts w:ascii="Courier New" w:hAnsi="Courier New" w:cs="Courier New"/>
          <w:sz w:val="24"/>
        </w:rPr>
        <w:t>»</w:t>
      </w:r>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&lt;head&gt;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&lt;meta charset=</w:t>
      </w:r>
      <w:r w:rsidR="004E0A77">
        <w:rPr>
          <w:rFonts w:ascii="Courier New" w:hAnsi="Courier New" w:cs="Courier New"/>
          <w:sz w:val="24"/>
        </w:rPr>
        <w:t>«</w:t>
      </w:r>
      <w:r w:rsidRPr="00E22B22">
        <w:rPr>
          <w:rFonts w:ascii="Courier New" w:hAnsi="Courier New" w:cs="Courier New"/>
          <w:sz w:val="24"/>
        </w:rPr>
        <w:t>utf-8</w:t>
      </w:r>
      <w:r w:rsidR="004E0A77">
        <w:rPr>
          <w:rFonts w:ascii="Courier New" w:hAnsi="Courier New" w:cs="Courier New"/>
          <w:sz w:val="24"/>
        </w:rPr>
        <w:t>»</w:t>
      </w:r>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&lt;title&gt;&lt;?php echo $title ?&gt;&lt;/title&gt;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&lt;?php foreach($styles as $style):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&lt;link href=</w:t>
      </w:r>
      <w:r w:rsidR="004E0A77">
        <w:rPr>
          <w:rFonts w:ascii="Courier New" w:hAnsi="Courier New" w:cs="Courier New"/>
          <w:sz w:val="24"/>
        </w:rPr>
        <w:t>«</w:t>
      </w:r>
      <w:r w:rsidRPr="00E22B22">
        <w:rPr>
          <w:rFonts w:ascii="Courier New" w:hAnsi="Courier New" w:cs="Courier New"/>
          <w:sz w:val="24"/>
        </w:rPr>
        <w:t>&lt;?php echo URL::base(); ?&gt;public/css/&lt;?php echo $style; ?&gt;.css</w:t>
      </w:r>
      <w:r w:rsidR="004E0A77">
        <w:rPr>
          <w:rFonts w:ascii="Courier New" w:hAnsi="Courier New" w:cs="Courier New"/>
          <w:sz w:val="24"/>
        </w:rPr>
        <w:t>»</w:t>
      </w:r>
      <w:r w:rsidRPr="00E22B22">
        <w:rPr>
          <w:rFonts w:ascii="Courier New" w:hAnsi="Courier New" w:cs="Courier New"/>
          <w:sz w:val="24"/>
        </w:rPr>
        <w:t xml:space="preserve">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rel=</w:t>
      </w:r>
      <w:r w:rsidR="004E0A77">
        <w:rPr>
          <w:rFonts w:ascii="Courier New" w:hAnsi="Courier New" w:cs="Courier New"/>
          <w:sz w:val="24"/>
        </w:rPr>
        <w:t>«</w:t>
      </w:r>
      <w:r w:rsidRPr="00E22B22">
        <w:rPr>
          <w:rFonts w:ascii="Courier New" w:hAnsi="Courier New" w:cs="Courier New"/>
          <w:sz w:val="24"/>
        </w:rPr>
        <w:t>stylesheet</w:t>
      </w:r>
      <w:r w:rsidR="004E0A77">
        <w:rPr>
          <w:rFonts w:ascii="Courier New" w:hAnsi="Courier New" w:cs="Courier New"/>
          <w:sz w:val="24"/>
        </w:rPr>
        <w:t>»</w:t>
      </w:r>
      <w:r w:rsidRPr="00E22B22">
        <w:rPr>
          <w:rFonts w:ascii="Courier New" w:hAnsi="Courier New" w:cs="Courier New"/>
          <w:sz w:val="24"/>
        </w:rPr>
        <w:t xml:space="preserve"> type=</w:t>
      </w:r>
      <w:r w:rsidR="004E0A77">
        <w:rPr>
          <w:rFonts w:ascii="Courier New" w:hAnsi="Courier New" w:cs="Courier New"/>
          <w:sz w:val="24"/>
        </w:rPr>
        <w:t>«</w:t>
      </w:r>
      <w:r w:rsidRPr="00E22B22">
        <w:rPr>
          <w:rFonts w:ascii="Courier New" w:hAnsi="Courier New" w:cs="Courier New"/>
          <w:sz w:val="24"/>
        </w:rPr>
        <w:t>text/css</w:t>
      </w:r>
      <w:r w:rsidR="004E0A77">
        <w:rPr>
          <w:rFonts w:ascii="Courier New" w:hAnsi="Courier New" w:cs="Courier New"/>
          <w:sz w:val="24"/>
        </w:rPr>
        <w:t>»</w:t>
      </w:r>
      <w:r w:rsidRPr="00E22B22">
        <w:rPr>
          <w:rFonts w:ascii="Courier New" w:hAnsi="Courier New" w:cs="Courier New"/>
          <w:sz w:val="24"/>
        </w:rPr>
        <w:t xml:space="preserve">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&lt;?php endforeach;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&lt;?php foreach($scripts as $script) {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lastRenderedPageBreak/>
        <w:t xml:space="preserve">echo HTML::script($script, NULL, TRUE), </w:t>
      </w:r>
      <w:r w:rsidR="004E0A77">
        <w:rPr>
          <w:rFonts w:ascii="Courier New" w:hAnsi="Courier New" w:cs="Courier New"/>
          <w:sz w:val="24"/>
        </w:rPr>
        <w:t>«</w:t>
      </w:r>
      <w:r w:rsidRPr="00E22B22">
        <w:rPr>
          <w:rFonts w:ascii="Courier New" w:hAnsi="Courier New" w:cs="Courier New"/>
          <w:sz w:val="24"/>
        </w:rPr>
        <w:t>\n</w:t>
      </w:r>
      <w:r w:rsidR="004E0A77">
        <w:rPr>
          <w:rFonts w:ascii="Courier New" w:hAnsi="Courier New" w:cs="Courier New"/>
          <w:sz w:val="24"/>
        </w:rPr>
        <w:t>»</w:t>
      </w:r>
      <w:r w:rsidRPr="00E22B22">
        <w:rPr>
          <w:rFonts w:ascii="Courier New" w:hAnsi="Courier New" w:cs="Courier New"/>
          <w:sz w:val="24"/>
        </w:rPr>
        <w:t>;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&lt;/head&gt;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&lt;body&gt;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 Header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w:t>
      </w:r>
      <w:r w:rsidR="004E0A77">
        <w:rPr>
          <w:rFonts w:ascii="Courier New" w:hAnsi="Courier New" w:cs="Courier New"/>
          <w:sz w:val="24"/>
        </w:rPr>
        <w:t>«</w:t>
      </w:r>
      <w:r w:rsidRPr="00E22B22">
        <w:rPr>
          <w:rFonts w:ascii="Courier New" w:hAnsi="Courier New" w:cs="Courier New"/>
          <w:sz w:val="24"/>
        </w:rPr>
        <w:t>container</w:t>
      </w:r>
      <w:r w:rsidR="004E0A77">
        <w:rPr>
          <w:rFonts w:ascii="Courier New" w:hAnsi="Courier New" w:cs="Courier New"/>
          <w:sz w:val="24"/>
        </w:rPr>
        <w:t>»</w:t>
      </w:r>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w:t>
      </w:r>
      <w:r w:rsidR="004E0A77">
        <w:rPr>
          <w:rFonts w:ascii="Courier New" w:hAnsi="Courier New" w:cs="Courier New"/>
          <w:sz w:val="24"/>
        </w:rPr>
        <w:t>«</w:t>
      </w:r>
      <w:r w:rsidRPr="00E22B22">
        <w:rPr>
          <w:rFonts w:ascii="Courier New" w:hAnsi="Courier New" w:cs="Courier New"/>
          <w:sz w:val="24"/>
        </w:rPr>
        <w:t>header row</w:t>
      </w:r>
      <w:r w:rsidR="004E0A77">
        <w:rPr>
          <w:rFonts w:ascii="Courier New" w:hAnsi="Courier New" w:cs="Courier New"/>
          <w:sz w:val="24"/>
        </w:rPr>
        <w:t>»</w:t>
      </w:r>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w:t>
      </w:r>
      <w:r w:rsidR="004E0A77">
        <w:rPr>
          <w:rFonts w:ascii="Courier New" w:hAnsi="Courier New" w:cs="Courier New"/>
          <w:sz w:val="24"/>
        </w:rPr>
        <w:t>«</w:t>
      </w:r>
      <w:r w:rsidRPr="00E22B22">
        <w:rPr>
          <w:rFonts w:ascii="Courier New" w:hAnsi="Courier New" w:cs="Courier New"/>
          <w:sz w:val="24"/>
        </w:rPr>
        <w:t>span12</w:t>
      </w:r>
      <w:r w:rsidR="004E0A77">
        <w:rPr>
          <w:rFonts w:ascii="Courier New" w:hAnsi="Courier New" w:cs="Courier New"/>
          <w:sz w:val="24"/>
        </w:rPr>
        <w:t>»</w:t>
      </w:r>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w:t>
      </w:r>
      <w:r w:rsidR="004E0A77">
        <w:rPr>
          <w:rFonts w:ascii="Courier New" w:hAnsi="Courier New" w:cs="Courier New"/>
          <w:sz w:val="24"/>
        </w:rPr>
        <w:t>«</w:t>
      </w:r>
      <w:r w:rsidRPr="00E22B22">
        <w:rPr>
          <w:rFonts w:ascii="Courier New" w:hAnsi="Courier New" w:cs="Courier New"/>
          <w:sz w:val="24"/>
        </w:rPr>
        <w:t>navbar</w:t>
      </w:r>
      <w:r w:rsidR="004E0A77">
        <w:rPr>
          <w:rFonts w:ascii="Courier New" w:hAnsi="Courier New" w:cs="Courier New"/>
          <w:sz w:val="24"/>
        </w:rPr>
        <w:t>»</w:t>
      </w:r>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w:t>
      </w:r>
      <w:r w:rsidR="004E0A77">
        <w:rPr>
          <w:rFonts w:ascii="Courier New" w:hAnsi="Courier New" w:cs="Courier New"/>
          <w:sz w:val="24"/>
        </w:rPr>
        <w:t>«</w:t>
      </w:r>
      <w:r w:rsidRPr="00E22B22">
        <w:rPr>
          <w:rFonts w:ascii="Courier New" w:hAnsi="Courier New" w:cs="Courier New"/>
          <w:sz w:val="24"/>
        </w:rPr>
        <w:t>navbar-inner</w:t>
      </w:r>
      <w:r w:rsidR="004E0A77">
        <w:rPr>
          <w:rFonts w:ascii="Courier New" w:hAnsi="Courier New" w:cs="Courier New"/>
          <w:sz w:val="24"/>
        </w:rPr>
        <w:t>»</w:t>
      </w:r>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&lt;h1&gt; &lt;a class=</w:t>
      </w:r>
      <w:r w:rsidR="004E0A77">
        <w:rPr>
          <w:rFonts w:ascii="Courier New" w:hAnsi="Courier New" w:cs="Courier New"/>
          <w:sz w:val="24"/>
        </w:rPr>
        <w:t>«</w:t>
      </w:r>
      <w:r w:rsidRPr="00E22B22">
        <w:rPr>
          <w:rFonts w:ascii="Courier New" w:hAnsi="Courier New" w:cs="Courier New"/>
          <w:sz w:val="24"/>
        </w:rPr>
        <w:t>brand</w:t>
      </w:r>
      <w:r w:rsidR="004E0A77">
        <w:rPr>
          <w:rFonts w:ascii="Courier New" w:hAnsi="Courier New" w:cs="Courier New"/>
          <w:sz w:val="24"/>
        </w:rPr>
        <w:t>»</w:t>
      </w:r>
      <w:r w:rsidRPr="00E22B22">
        <w:rPr>
          <w:rFonts w:ascii="Courier New" w:hAnsi="Courier New" w:cs="Courier New"/>
          <w:sz w:val="24"/>
        </w:rPr>
        <w:t xml:space="preserve"> href=</w:t>
      </w:r>
      <w:r w:rsidR="004E0A77">
        <w:rPr>
          <w:rFonts w:ascii="Courier New" w:hAnsi="Courier New" w:cs="Courier New"/>
          <w:sz w:val="24"/>
        </w:rPr>
        <w:t>«</w:t>
      </w:r>
      <w:r w:rsidRPr="00E22B22">
        <w:rPr>
          <w:rFonts w:ascii="Courier New" w:hAnsi="Courier New" w:cs="Courier New"/>
          <w:sz w:val="24"/>
        </w:rPr>
        <w:t>/</w:t>
      </w:r>
      <w:r w:rsidR="004E0A77">
        <w:rPr>
          <w:rFonts w:ascii="Courier New" w:hAnsi="Courier New" w:cs="Courier New"/>
          <w:sz w:val="24"/>
        </w:rPr>
        <w:t>»</w:t>
      </w:r>
      <w:r w:rsidRPr="00E22B22">
        <w:rPr>
          <w:rFonts w:ascii="Courier New" w:hAnsi="Courier New" w:cs="Courier New"/>
          <w:sz w:val="24"/>
        </w:rPr>
        <w:t>&gt;Best fotograf - ...&lt;/a&gt; &lt;/h1&gt;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w:t>
      </w:r>
      <w:r w:rsidR="004E0A77">
        <w:rPr>
          <w:rFonts w:ascii="Courier New" w:hAnsi="Courier New" w:cs="Courier New"/>
          <w:sz w:val="24"/>
        </w:rPr>
        <w:t>«</w:t>
      </w:r>
      <w:r w:rsidRPr="00E22B22">
        <w:rPr>
          <w:rFonts w:ascii="Courier New" w:hAnsi="Courier New" w:cs="Courier New"/>
          <w:sz w:val="24"/>
        </w:rPr>
        <w:t>nav-collapse collapse</w:t>
      </w:r>
      <w:r w:rsidR="004E0A77">
        <w:rPr>
          <w:rFonts w:ascii="Courier New" w:hAnsi="Courier New" w:cs="Courier New"/>
          <w:sz w:val="24"/>
        </w:rPr>
        <w:t>»</w:t>
      </w:r>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&lt;ul class=</w:t>
      </w:r>
      <w:r w:rsidR="004E0A77">
        <w:rPr>
          <w:rFonts w:ascii="Courier New" w:hAnsi="Courier New" w:cs="Courier New"/>
          <w:sz w:val="24"/>
        </w:rPr>
        <w:t>«</w:t>
      </w:r>
      <w:r w:rsidRPr="00E22B22">
        <w:rPr>
          <w:rFonts w:ascii="Courier New" w:hAnsi="Courier New" w:cs="Courier New"/>
          <w:sz w:val="24"/>
        </w:rPr>
        <w:t>nav pull-right</w:t>
      </w:r>
      <w:r w:rsidR="004E0A77">
        <w:rPr>
          <w:rFonts w:ascii="Courier New" w:hAnsi="Courier New" w:cs="Courier New"/>
          <w:sz w:val="24"/>
        </w:rPr>
        <w:t>»</w:t>
      </w:r>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&lt;li class=</w:t>
      </w:r>
      <w:r w:rsidR="004E0A77">
        <w:rPr>
          <w:rFonts w:ascii="Courier New" w:hAnsi="Courier New" w:cs="Courier New"/>
          <w:sz w:val="24"/>
        </w:rPr>
        <w:t>«</w:t>
      </w:r>
      <w:r w:rsidRPr="00E22B22">
        <w:rPr>
          <w:rFonts w:ascii="Courier New" w:hAnsi="Courier New" w:cs="Courier New"/>
          <w:sz w:val="24"/>
        </w:rPr>
        <w:t>current-page</w:t>
      </w:r>
      <w:r w:rsidR="004E0A77">
        <w:rPr>
          <w:rFonts w:ascii="Courier New" w:hAnsi="Courier New" w:cs="Courier New"/>
          <w:sz w:val="24"/>
        </w:rPr>
        <w:t>»</w:t>
      </w:r>
      <w:r w:rsidRPr="00E22B22">
        <w:rPr>
          <w:rFonts w:ascii="Courier New" w:hAnsi="Courier New" w:cs="Courier New"/>
          <w:sz w:val="24"/>
        </w:rPr>
        <w:t>&gt;&lt;a href=</w:t>
      </w:r>
      <w:r w:rsidR="004E0A77">
        <w:rPr>
          <w:rFonts w:ascii="Courier New" w:hAnsi="Courier New" w:cs="Courier New"/>
          <w:sz w:val="24"/>
        </w:rPr>
        <w:t>«</w:t>
      </w:r>
      <w:r w:rsidRPr="00E22B22">
        <w:rPr>
          <w:rFonts w:ascii="Courier New" w:hAnsi="Courier New" w:cs="Courier New"/>
          <w:sz w:val="24"/>
        </w:rPr>
        <w:t>/</w:t>
      </w:r>
      <w:r w:rsidR="004E0A77">
        <w:rPr>
          <w:rFonts w:ascii="Courier New" w:hAnsi="Courier New" w:cs="Courier New"/>
          <w:sz w:val="24"/>
        </w:rPr>
        <w:t>»</w:t>
      </w:r>
      <w:r w:rsidRPr="00E22B22">
        <w:rPr>
          <w:rFonts w:ascii="Courier New" w:hAnsi="Courier New" w:cs="Courier New"/>
          <w:sz w:val="24"/>
        </w:rPr>
        <w:t>&gt;&lt;i class=</w:t>
      </w:r>
      <w:r w:rsidR="004E0A77">
        <w:rPr>
          <w:rFonts w:ascii="Courier New" w:hAnsi="Courier New" w:cs="Courier New"/>
          <w:sz w:val="24"/>
        </w:rPr>
        <w:t>«</w:t>
      </w:r>
      <w:r w:rsidRPr="00E22B22">
        <w:rPr>
          <w:rFonts w:ascii="Courier New" w:hAnsi="Courier New" w:cs="Courier New"/>
          <w:sz w:val="24"/>
        </w:rPr>
        <w:t>icon-home</w:t>
      </w:r>
      <w:r w:rsidR="004E0A77">
        <w:rPr>
          <w:rFonts w:ascii="Courier New" w:hAnsi="Courier New" w:cs="Courier New"/>
          <w:sz w:val="24"/>
        </w:rPr>
        <w:t>»</w:t>
      </w:r>
      <w:r w:rsidRPr="00E22B22">
        <w:rPr>
          <w:rFonts w:ascii="Courier New" w:hAnsi="Courier New" w:cs="Courier New"/>
          <w:sz w:val="24"/>
        </w:rPr>
        <w:t>&gt;&lt;br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Головна&lt;/a&gt;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&lt;li&gt;&lt;a href=</w:t>
      </w:r>
      <w:r w:rsidR="004E0A77">
        <w:rPr>
          <w:rFonts w:ascii="Courier New" w:hAnsi="Courier New" w:cs="Courier New"/>
          <w:sz w:val="24"/>
        </w:rPr>
        <w:t>«</w:t>
      </w:r>
      <w:r w:rsidRPr="00E22B22">
        <w:rPr>
          <w:rFonts w:ascii="Courier New" w:hAnsi="Courier New" w:cs="Courier New"/>
          <w:sz w:val="24"/>
        </w:rPr>
        <w:t>&lt;?php echo URL::site('portfolio');?&gt;</w:t>
      </w:r>
      <w:r w:rsidR="004E0A77">
        <w:rPr>
          <w:rFonts w:ascii="Courier New" w:hAnsi="Courier New" w:cs="Courier New"/>
          <w:sz w:val="24"/>
        </w:rPr>
        <w:t>«</w:t>
      </w:r>
      <w:r w:rsidRPr="00E22B22">
        <w:rPr>
          <w:rFonts w:ascii="Courier New" w:hAnsi="Courier New" w:cs="Courier New"/>
          <w:sz w:val="24"/>
        </w:rPr>
        <w:t>&gt;&lt;i class=</w:t>
      </w:r>
      <w:r w:rsidR="004E0A77">
        <w:rPr>
          <w:rFonts w:ascii="Courier New" w:hAnsi="Courier New" w:cs="Courier New"/>
          <w:sz w:val="24"/>
        </w:rPr>
        <w:t>«</w:t>
      </w:r>
      <w:r w:rsidRPr="00E22B22">
        <w:rPr>
          <w:rFonts w:ascii="Courier New" w:hAnsi="Courier New" w:cs="Courier New"/>
          <w:sz w:val="24"/>
        </w:rPr>
        <w:t>icon-camera</w:t>
      </w:r>
      <w:r w:rsidR="004E0A77">
        <w:rPr>
          <w:rFonts w:ascii="Courier New" w:hAnsi="Courier New" w:cs="Courier New"/>
          <w:sz w:val="24"/>
        </w:rPr>
        <w:t>»</w:t>
      </w:r>
      <w:r w:rsidRPr="00E22B22">
        <w:rPr>
          <w:rFonts w:ascii="Courier New" w:hAnsi="Courier New" w:cs="Courier New"/>
          <w:sz w:val="24"/>
        </w:rPr>
        <w:t>&gt;&lt;/i&gt;&lt;br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Портфоліо&lt;/a&gt;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&lt;li&gt; &lt;a href=</w:t>
      </w:r>
      <w:r w:rsidR="004E0A77">
        <w:rPr>
          <w:rFonts w:ascii="Courier New" w:hAnsi="Courier New" w:cs="Courier New"/>
          <w:sz w:val="24"/>
        </w:rPr>
        <w:t>«</w:t>
      </w:r>
      <w:r w:rsidRPr="00E22B22">
        <w:rPr>
          <w:rFonts w:ascii="Courier New" w:hAnsi="Courier New" w:cs="Courier New"/>
          <w:sz w:val="24"/>
        </w:rPr>
        <w:t>&lt;?php echo URL::site('acount');?&gt;</w:t>
      </w:r>
      <w:r w:rsidR="004E0A77">
        <w:rPr>
          <w:rFonts w:ascii="Courier New" w:hAnsi="Courier New" w:cs="Courier New"/>
          <w:sz w:val="24"/>
        </w:rPr>
        <w:t>«</w:t>
      </w:r>
      <w:r w:rsidRPr="00E22B22">
        <w:rPr>
          <w:rFonts w:ascii="Courier New" w:hAnsi="Courier New" w:cs="Courier New"/>
          <w:sz w:val="24"/>
        </w:rPr>
        <w:t>&gt;&lt;i class=</w:t>
      </w:r>
      <w:r w:rsidR="004E0A77">
        <w:rPr>
          <w:rFonts w:ascii="Courier New" w:hAnsi="Courier New" w:cs="Courier New"/>
          <w:sz w:val="24"/>
        </w:rPr>
        <w:t>«</w:t>
      </w:r>
      <w:r w:rsidRPr="00E22B22">
        <w:rPr>
          <w:rFonts w:ascii="Courier New" w:hAnsi="Courier New" w:cs="Courier New"/>
          <w:sz w:val="24"/>
        </w:rPr>
        <w:t>icon-tasks</w:t>
      </w:r>
      <w:r w:rsidR="004E0A77">
        <w:rPr>
          <w:rFonts w:ascii="Courier New" w:hAnsi="Courier New" w:cs="Courier New"/>
          <w:sz w:val="24"/>
        </w:rPr>
        <w:t>»</w:t>
      </w:r>
      <w:r w:rsidRPr="00E22B22">
        <w:rPr>
          <w:rFonts w:ascii="Courier New" w:hAnsi="Courier New" w:cs="Courier New"/>
          <w:sz w:val="24"/>
        </w:rPr>
        <w:t>&gt;&lt;/i&gt;&lt;br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Особистий кабінет&lt;/a&gt;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&lt;li&gt; &lt;a href=</w:t>
      </w:r>
      <w:r w:rsidR="004E0A77">
        <w:rPr>
          <w:rFonts w:ascii="Courier New" w:hAnsi="Courier New" w:cs="Courier New"/>
          <w:sz w:val="24"/>
        </w:rPr>
        <w:t>«</w:t>
      </w:r>
      <w:r w:rsidRPr="00E22B22">
        <w:rPr>
          <w:rFonts w:ascii="Courier New" w:hAnsi="Courier New" w:cs="Courier New"/>
          <w:sz w:val="24"/>
        </w:rPr>
        <w:t>&lt;?php echo URL::site('about'); ?&gt;</w:t>
      </w:r>
      <w:r w:rsidR="004E0A77">
        <w:rPr>
          <w:rFonts w:ascii="Courier New" w:hAnsi="Courier New" w:cs="Courier New"/>
          <w:sz w:val="24"/>
        </w:rPr>
        <w:t>«</w:t>
      </w:r>
      <w:r w:rsidRPr="00E22B22">
        <w:rPr>
          <w:rFonts w:ascii="Courier New" w:hAnsi="Courier New" w:cs="Courier New"/>
          <w:sz w:val="24"/>
        </w:rPr>
        <w:t>&gt;&lt;i class=</w:t>
      </w:r>
      <w:r w:rsidR="004E0A77">
        <w:rPr>
          <w:rFonts w:ascii="Courier New" w:hAnsi="Courier New" w:cs="Courier New"/>
          <w:sz w:val="24"/>
        </w:rPr>
        <w:t>«</w:t>
      </w:r>
      <w:r w:rsidRPr="00E22B22">
        <w:rPr>
          <w:rFonts w:ascii="Courier New" w:hAnsi="Courier New" w:cs="Courier New"/>
          <w:sz w:val="24"/>
        </w:rPr>
        <w:t>icon-user</w:t>
      </w:r>
      <w:r w:rsidR="004E0A77">
        <w:rPr>
          <w:rFonts w:ascii="Courier New" w:hAnsi="Courier New" w:cs="Courier New"/>
          <w:sz w:val="24"/>
        </w:rPr>
        <w:t>»</w:t>
      </w:r>
      <w:r w:rsidRPr="00E22B22">
        <w:rPr>
          <w:rFonts w:ascii="Courier New" w:hAnsi="Courier New" w:cs="Courier New"/>
          <w:sz w:val="24"/>
        </w:rPr>
        <w:t>&gt;&lt;/i&gt;&lt;br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Про сервіс&lt;/a&gt;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&lt;li&gt; &lt;a href=</w:t>
      </w:r>
      <w:r w:rsidR="004E0A77">
        <w:rPr>
          <w:rFonts w:ascii="Courier New" w:hAnsi="Courier New" w:cs="Courier New"/>
          <w:sz w:val="24"/>
        </w:rPr>
        <w:t>«</w:t>
      </w:r>
      <w:r w:rsidRPr="00E22B22">
        <w:rPr>
          <w:rFonts w:ascii="Courier New" w:hAnsi="Courier New" w:cs="Courier New"/>
          <w:sz w:val="24"/>
        </w:rPr>
        <w:t>&lt;?php echo URL::site('contact');?&gt;</w:t>
      </w:r>
      <w:r w:rsidR="004E0A77">
        <w:rPr>
          <w:rFonts w:ascii="Courier New" w:hAnsi="Courier New" w:cs="Courier New"/>
          <w:sz w:val="24"/>
        </w:rPr>
        <w:t>«</w:t>
      </w:r>
      <w:r w:rsidRPr="00E22B22">
        <w:rPr>
          <w:rFonts w:ascii="Courier New" w:hAnsi="Courier New" w:cs="Courier New"/>
          <w:sz w:val="24"/>
        </w:rPr>
        <w:t>&gt;&lt;i class=</w:t>
      </w:r>
      <w:r w:rsidR="004E0A77">
        <w:rPr>
          <w:rFonts w:ascii="Courier New" w:hAnsi="Courier New" w:cs="Courier New"/>
          <w:sz w:val="24"/>
        </w:rPr>
        <w:t>«</w:t>
      </w:r>
      <w:r w:rsidRPr="00E22B22">
        <w:rPr>
          <w:rFonts w:ascii="Courier New" w:hAnsi="Courier New" w:cs="Courier New"/>
          <w:sz w:val="24"/>
        </w:rPr>
        <w:t>icon-envelope-alt</w:t>
      </w:r>
      <w:r w:rsidR="004E0A77">
        <w:rPr>
          <w:rFonts w:ascii="Courier New" w:hAnsi="Courier New" w:cs="Courier New"/>
          <w:sz w:val="24"/>
        </w:rPr>
        <w:t>»</w:t>
      </w:r>
      <w:r w:rsidRPr="00E22B22">
        <w:rPr>
          <w:rFonts w:ascii="Courier New" w:hAnsi="Courier New" w:cs="Courier New"/>
          <w:sz w:val="24"/>
        </w:rPr>
        <w:t>&gt;&lt;/i&gt;&lt;br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Контакти&lt;/a&gt; &lt;/li&gt;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&lt;/ul&gt;&lt;/div&gt;&lt;/div&gt; &lt;/div&gt;&lt;/div&gt;&lt;/div&gt;&lt;/div&gt;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 Slider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w:t>
      </w:r>
      <w:r w:rsidR="004E0A77">
        <w:rPr>
          <w:rFonts w:ascii="Courier New" w:hAnsi="Courier New" w:cs="Courier New"/>
          <w:sz w:val="24"/>
        </w:rPr>
        <w:t>«</w:t>
      </w:r>
      <w:r w:rsidRPr="00E22B22">
        <w:rPr>
          <w:rFonts w:ascii="Courier New" w:hAnsi="Courier New" w:cs="Courier New"/>
          <w:sz w:val="24"/>
        </w:rPr>
        <w:t>slider</w:t>
      </w:r>
      <w:r w:rsidR="004E0A77">
        <w:rPr>
          <w:rFonts w:ascii="Courier New" w:hAnsi="Courier New" w:cs="Courier New"/>
          <w:sz w:val="24"/>
        </w:rPr>
        <w:t>»</w:t>
      </w:r>
      <w:r w:rsidRPr="00E22B22">
        <w:rPr>
          <w:rFonts w:ascii="Courier New" w:hAnsi="Courier New" w:cs="Courier New"/>
          <w:sz w:val="24"/>
        </w:rPr>
        <w:t>&gt;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w:t>
      </w:r>
      <w:r w:rsidR="004E0A77">
        <w:rPr>
          <w:rFonts w:ascii="Courier New" w:hAnsi="Courier New" w:cs="Courier New"/>
          <w:sz w:val="24"/>
        </w:rPr>
        <w:t>«</w:t>
      </w:r>
      <w:r w:rsidRPr="00E22B22">
        <w:rPr>
          <w:rFonts w:ascii="Courier New" w:hAnsi="Courier New" w:cs="Courier New"/>
          <w:sz w:val="24"/>
        </w:rPr>
        <w:t>login</w:t>
      </w:r>
      <w:r w:rsidR="004E0A77">
        <w:rPr>
          <w:rFonts w:ascii="Courier New" w:hAnsi="Courier New" w:cs="Courier New"/>
          <w:sz w:val="24"/>
        </w:rPr>
        <w:t>»</w:t>
      </w:r>
      <w:r w:rsidRPr="00E22B22">
        <w:rPr>
          <w:rFonts w:ascii="Courier New" w:hAnsi="Courier New" w:cs="Courier New"/>
          <w:sz w:val="24"/>
        </w:rPr>
        <w:t xml:space="preserve"> align=</w:t>
      </w:r>
      <w:r w:rsidR="004E0A77">
        <w:rPr>
          <w:rFonts w:ascii="Courier New" w:hAnsi="Courier New" w:cs="Courier New"/>
          <w:sz w:val="24"/>
        </w:rPr>
        <w:t>«</w:t>
      </w:r>
      <w:r w:rsidRPr="00E22B22">
        <w:rPr>
          <w:rFonts w:ascii="Courier New" w:hAnsi="Courier New" w:cs="Courier New"/>
          <w:sz w:val="24"/>
        </w:rPr>
        <w:t>right</w:t>
      </w:r>
      <w:r w:rsidR="004E0A77">
        <w:rPr>
          <w:rFonts w:ascii="Courier New" w:hAnsi="Courier New" w:cs="Courier New"/>
          <w:sz w:val="24"/>
        </w:rPr>
        <w:t>»</w:t>
      </w:r>
      <w:r w:rsidRPr="00E22B22">
        <w:rPr>
          <w:rFonts w:ascii="Courier New" w:hAnsi="Courier New" w:cs="Courier New"/>
          <w:sz w:val="24"/>
        </w:rPr>
        <w:t xml:space="preserve">&gt; &lt;?php echo $login; ?&gt;&amp;ensp;&amp;ensp;&amp;ensp;&lt;/div&gt; </w:t>
      </w:r>
    </w:p>
    <w:p w:rsidR="002228B3"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  &lt;div class=</w:t>
      </w:r>
      <w:r w:rsidR="004E0A77">
        <w:rPr>
          <w:rFonts w:ascii="Courier New" w:hAnsi="Courier New" w:cs="Courier New"/>
          <w:sz w:val="24"/>
        </w:rPr>
        <w:t>«</w:t>
      </w:r>
      <w:r w:rsidRPr="00E22B22">
        <w:rPr>
          <w:rFonts w:ascii="Courier New" w:hAnsi="Courier New" w:cs="Courier New"/>
          <w:sz w:val="24"/>
        </w:rPr>
        <w:t>container</w:t>
      </w:r>
      <w:r w:rsidR="004E0A77">
        <w:rPr>
          <w:rFonts w:ascii="Courier New" w:hAnsi="Courier New" w:cs="Courier New"/>
          <w:sz w:val="24"/>
        </w:rPr>
        <w:t>»</w:t>
      </w:r>
      <w:r w:rsidRPr="00E22B22">
        <w:rPr>
          <w:rFonts w:ascii="Courier New" w:hAnsi="Courier New" w:cs="Courier New"/>
          <w:sz w:val="24"/>
        </w:rPr>
        <w:t>&gt;&amp;ensp; &lt;?php echo $slider; ?&gt; &lt;/div&gt;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 Serch fotograf --&gt;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&lt;?php echo $serch;?&gt;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 Kontent 2 --&gt;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w:t>
      </w:r>
      <w:r w:rsidR="004E0A77">
        <w:rPr>
          <w:rFonts w:ascii="Courier New" w:hAnsi="Courier New" w:cs="Courier New"/>
          <w:sz w:val="24"/>
        </w:rPr>
        <w:t>«</w:t>
      </w:r>
      <w:r w:rsidRPr="00E22B22">
        <w:rPr>
          <w:rFonts w:ascii="Courier New" w:hAnsi="Courier New" w:cs="Courier New"/>
          <w:sz w:val="24"/>
        </w:rPr>
        <w:t>portfolio container</w:t>
      </w:r>
      <w:r w:rsidR="004E0A77">
        <w:rPr>
          <w:rFonts w:ascii="Courier New" w:hAnsi="Courier New" w:cs="Courier New"/>
          <w:sz w:val="24"/>
        </w:rPr>
        <w:t>»</w:t>
      </w:r>
      <w:r w:rsidRPr="00E22B22">
        <w:rPr>
          <w:rFonts w:ascii="Courier New" w:hAnsi="Courier New" w:cs="Courier New"/>
          <w:sz w:val="24"/>
        </w:rPr>
        <w:t>&gt; &lt;?php echo $content; ?&gt; &lt;/div&gt;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 Testimonials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&lt;div class=</w:t>
      </w:r>
      <w:r w:rsidR="004E0A77">
        <w:rPr>
          <w:rFonts w:ascii="Courier New" w:hAnsi="Courier New" w:cs="Courier New"/>
          <w:sz w:val="24"/>
        </w:rPr>
        <w:t>«</w:t>
      </w:r>
      <w:r w:rsidRPr="00E22B22">
        <w:rPr>
          <w:rFonts w:ascii="Courier New" w:hAnsi="Courier New" w:cs="Courier New"/>
          <w:sz w:val="24"/>
        </w:rPr>
        <w:t>testimonials container</w:t>
      </w:r>
      <w:r w:rsidR="004E0A77">
        <w:rPr>
          <w:rFonts w:ascii="Courier New" w:hAnsi="Courier New" w:cs="Courier New"/>
          <w:sz w:val="24"/>
        </w:rPr>
        <w:t>»</w:t>
      </w:r>
      <w:r w:rsidRPr="00E22B22">
        <w:rPr>
          <w:rFonts w:ascii="Courier New" w:hAnsi="Courier New" w:cs="Courier New"/>
          <w:sz w:val="24"/>
        </w:rPr>
        <w:t>&gt; &lt;?php echo $fotografi; ?&gt; &lt;/div&gt;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 Footer --&gt;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&lt;footer&gt; &lt;?php echo $footer; ?&gt; </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&lt;/footer&gt;</w:t>
      </w:r>
    </w:p>
    <w:p w:rsidR="00625DF1" w:rsidRPr="00E22B22" w:rsidRDefault="00625DF1" w:rsidP="00625DF1">
      <w:pPr>
        <w:spacing w:line="240" w:lineRule="auto"/>
        <w:rPr>
          <w:rFonts w:ascii="Courier New" w:hAnsi="Courier New" w:cs="Courier New"/>
          <w:sz w:val="24"/>
        </w:rPr>
      </w:pPr>
      <w:r w:rsidRPr="00E22B22">
        <w:rPr>
          <w:rFonts w:ascii="Courier New" w:hAnsi="Courier New" w:cs="Courier New"/>
          <w:sz w:val="24"/>
        </w:rPr>
        <w:t>&lt;/body&gt;</w:t>
      </w:r>
    </w:p>
    <w:p w:rsidR="00B3715D" w:rsidRPr="00E22B22" w:rsidRDefault="00625DF1" w:rsidP="00625DF1">
      <w:pPr>
        <w:spacing w:line="240" w:lineRule="auto"/>
        <w:rPr>
          <w:rFonts w:ascii="Courier New" w:hAnsi="Courier New" w:cs="Courier New"/>
          <w:sz w:val="24"/>
        </w:rPr>
      </w:pPr>
      <w:r w:rsidRPr="00E22B22">
        <w:rPr>
          <w:rFonts w:ascii="Courier New" w:hAnsi="Courier New" w:cs="Courier New"/>
          <w:sz w:val="24"/>
        </w:rPr>
        <w:t xml:space="preserve">&lt;/html&gt; </w:t>
      </w:r>
    </w:p>
    <w:p w:rsidR="002228B3" w:rsidRPr="00E22B22" w:rsidRDefault="002228B3" w:rsidP="00625DF1">
      <w:pPr>
        <w:spacing w:line="240" w:lineRule="auto"/>
        <w:rPr>
          <w:rFonts w:ascii="Courier New" w:hAnsi="Courier New" w:cs="Courier New"/>
          <w:sz w:val="24"/>
        </w:rPr>
      </w:pPr>
    </w:p>
    <w:p w:rsidR="002228B3" w:rsidRPr="00E22B22" w:rsidRDefault="002228B3" w:rsidP="002228B3">
      <w:pPr>
        <w:rPr>
          <w:szCs w:val="28"/>
        </w:rPr>
      </w:pPr>
      <w:r w:rsidRPr="00E22B22">
        <w:rPr>
          <w:szCs w:val="28"/>
        </w:rPr>
        <w:tab/>
        <w:t xml:space="preserve">Наступним було створено в папці </w:t>
      </w:r>
      <w:r w:rsidRPr="00E22B22">
        <w:rPr>
          <w:szCs w:val="28"/>
          <w:lang w:val="en-US"/>
        </w:rPr>
        <w:t>controller</w:t>
      </w:r>
      <w:r w:rsidRPr="00E22B22">
        <w:rPr>
          <w:szCs w:val="28"/>
        </w:rPr>
        <w:t xml:space="preserve"> файл </w:t>
      </w:r>
      <w:r w:rsidRPr="00E22B22">
        <w:rPr>
          <w:szCs w:val="28"/>
          <w:lang w:val="en-US"/>
        </w:rPr>
        <w:t>home</w:t>
      </w:r>
      <w:r w:rsidRPr="00E22B22">
        <w:rPr>
          <w:szCs w:val="28"/>
        </w:rPr>
        <w:t>, який є основним контролером, та відповідає за нормальне відображення видів на сторінці яка підключає необхідний вид лістинг 3.5.</w:t>
      </w:r>
    </w:p>
    <w:p w:rsidR="002228B3" w:rsidRPr="00E22B22" w:rsidRDefault="002228B3" w:rsidP="002228B3">
      <w:pPr>
        <w:rPr>
          <w:szCs w:val="28"/>
          <w:lang w:val="en-US"/>
        </w:rPr>
      </w:pPr>
      <w:r w:rsidRPr="00E22B22">
        <w:rPr>
          <w:szCs w:val="28"/>
        </w:rPr>
        <w:tab/>
        <w:t xml:space="preserve">Лістинг 3.5 – Контролер </w:t>
      </w:r>
      <w:r w:rsidRPr="00E22B22">
        <w:rPr>
          <w:szCs w:val="28"/>
          <w:lang w:val="en-US"/>
        </w:rPr>
        <w:t>home</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lastRenderedPageBreak/>
        <w:t>&lt;?php defined('SYSPATH') or die('No direct script access.');</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class Controller_Home extends Controller_Common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public function action_index()</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$login = View::factory('pages/login');</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$this-&gt;template-&gt;login = $login;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$slider = View::factory('slider');</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$this-&gt;template-&gt;slider = $slider;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$serch = View::factory('serch');</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$this-&gt;template-&gt;serch = $serch;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$content = View::factory('pages/main');</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$this-&gt;template-&gt;content = $content;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$fotografi = View::factory('fotografi');</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$this-&gt;template-&gt;fotografi = $fotografi; </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$footer = View::factory('footer');</w:t>
      </w:r>
    </w:p>
    <w:p w:rsidR="002228B3" w:rsidRPr="00E22B22"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$this-&gt;template-&gt;footer = $footer; </w:t>
      </w:r>
    </w:p>
    <w:p w:rsidR="002228B3" w:rsidRPr="004E0A77" w:rsidRDefault="002228B3" w:rsidP="002228B3">
      <w:pPr>
        <w:spacing w:line="240" w:lineRule="auto"/>
        <w:rPr>
          <w:rFonts w:ascii="Courier New" w:hAnsi="Courier New" w:cs="Courier New"/>
          <w:sz w:val="24"/>
          <w:lang w:val="en-US"/>
        </w:rPr>
      </w:pPr>
      <w:r w:rsidRPr="00E22B22">
        <w:rPr>
          <w:rFonts w:ascii="Courier New" w:hAnsi="Courier New" w:cs="Courier New"/>
          <w:sz w:val="24"/>
          <w:lang w:val="en-US"/>
        </w:rPr>
        <w:t xml:space="preserve">    </w:t>
      </w:r>
      <w:r w:rsidRPr="004E0A77">
        <w:rPr>
          <w:rFonts w:ascii="Courier New" w:hAnsi="Courier New" w:cs="Courier New"/>
          <w:sz w:val="24"/>
          <w:lang w:val="en-US"/>
        </w:rPr>
        <w:t>}}</w:t>
      </w:r>
    </w:p>
    <w:p w:rsidR="002228B3" w:rsidRPr="004E0A77" w:rsidRDefault="002228B3" w:rsidP="002228B3">
      <w:pPr>
        <w:rPr>
          <w:szCs w:val="28"/>
          <w:lang w:val="en-US"/>
        </w:rPr>
      </w:pPr>
    </w:p>
    <w:p w:rsidR="002228B3" w:rsidRPr="00E22B22" w:rsidRDefault="002228B3" w:rsidP="002228B3">
      <w:pPr>
        <w:ind w:firstLine="720"/>
        <w:rPr>
          <w:szCs w:val="28"/>
        </w:rPr>
      </w:pPr>
      <w:r w:rsidRPr="00E22B22">
        <w:rPr>
          <w:szCs w:val="28"/>
        </w:rPr>
        <w:t>Тут ми бачимо я</w:t>
      </w:r>
      <w:r w:rsidR="003757F6" w:rsidRPr="00E22B22">
        <w:rPr>
          <w:szCs w:val="28"/>
        </w:rPr>
        <w:t>к</w:t>
      </w:r>
      <w:r w:rsidRPr="00E22B22">
        <w:rPr>
          <w:szCs w:val="28"/>
        </w:rPr>
        <w:t xml:space="preserve"> певній змінні за допомогою метода наведеної структури лістинг 3.6 змінним присвоюється через метод факторі той вид назва файлу якого вказана в дужках.</w:t>
      </w:r>
    </w:p>
    <w:p w:rsidR="002228B3" w:rsidRPr="00E22B22" w:rsidRDefault="002228B3" w:rsidP="002228B3">
      <w:pPr>
        <w:rPr>
          <w:szCs w:val="28"/>
        </w:rPr>
      </w:pPr>
    </w:p>
    <w:p w:rsidR="002228B3" w:rsidRPr="00E22B22" w:rsidRDefault="002228B3" w:rsidP="002228B3">
      <w:pPr>
        <w:rPr>
          <w:szCs w:val="28"/>
        </w:rPr>
      </w:pPr>
      <w:r w:rsidRPr="00E22B22">
        <w:rPr>
          <w:szCs w:val="28"/>
        </w:rPr>
        <w:t>Лістинг 3.6 – Структура підключення видів</w:t>
      </w:r>
    </w:p>
    <w:p w:rsidR="002228B3" w:rsidRPr="00E22B22" w:rsidRDefault="002228B3" w:rsidP="002228B3">
      <w:pPr>
        <w:spacing w:line="240" w:lineRule="auto"/>
        <w:rPr>
          <w:rFonts w:ascii="Courier New" w:hAnsi="Courier New" w:cs="Courier New"/>
          <w:sz w:val="24"/>
        </w:rPr>
      </w:pPr>
      <w:r w:rsidRPr="00E22B22">
        <w:rPr>
          <w:rFonts w:ascii="Courier New" w:hAnsi="Courier New" w:cs="Courier New"/>
          <w:sz w:val="24"/>
        </w:rPr>
        <w:t>$</w:t>
      </w:r>
      <w:r w:rsidRPr="00E22B22">
        <w:rPr>
          <w:rFonts w:ascii="Courier New" w:hAnsi="Courier New" w:cs="Courier New"/>
          <w:sz w:val="24"/>
          <w:lang w:val="en-US"/>
        </w:rPr>
        <w:t>footer</w:t>
      </w:r>
      <w:r w:rsidRPr="00E22B22">
        <w:rPr>
          <w:rFonts w:ascii="Courier New" w:hAnsi="Courier New" w:cs="Courier New"/>
          <w:sz w:val="24"/>
        </w:rPr>
        <w:t xml:space="preserve"> = </w:t>
      </w:r>
      <w:r w:rsidRPr="00E22B22">
        <w:rPr>
          <w:rFonts w:ascii="Courier New" w:hAnsi="Courier New" w:cs="Courier New"/>
          <w:sz w:val="24"/>
          <w:lang w:val="en-US"/>
        </w:rPr>
        <w:t>View</w:t>
      </w:r>
      <w:r w:rsidRPr="00E22B22">
        <w:rPr>
          <w:rFonts w:ascii="Courier New" w:hAnsi="Courier New" w:cs="Courier New"/>
          <w:sz w:val="24"/>
        </w:rPr>
        <w:t>::</w:t>
      </w:r>
      <w:r w:rsidRPr="00E22B22">
        <w:rPr>
          <w:rFonts w:ascii="Courier New" w:hAnsi="Courier New" w:cs="Courier New"/>
          <w:sz w:val="24"/>
          <w:lang w:val="en-US"/>
        </w:rPr>
        <w:t>factory</w:t>
      </w:r>
      <w:r w:rsidRPr="00E22B22">
        <w:rPr>
          <w:rFonts w:ascii="Courier New" w:hAnsi="Courier New" w:cs="Courier New"/>
          <w:sz w:val="24"/>
        </w:rPr>
        <w:t>('</w:t>
      </w:r>
      <w:r w:rsidRPr="00E22B22">
        <w:rPr>
          <w:rFonts w:ascii="Courier New" w:hAnsi="Courier New" w:cs="Courier New"/>
          <w:sz w:val="24"/>
          <w:lang w:val="en-US"/>
        </w:rPr>
        <w:t>footer</w:t>
      </w:r>
      <w:r w:rsidRPr="00E22B22">
        <w:rPr>
          <w:rFonts w:ascii="Courier New" w:hAnsi="Courier New" w:cs="Courier New"/>
          <w:sz w:val="24"/>
        </w:rPr>
        <w:t>');</w:t>
      </w:r>
    </w:p>
    <w:p w:rsidR="002228B3" w:rsidRPr="00E22B22" w:rsidRDefault="002228B3" w:rsidP="002228B3">
      <w:pPr>
        <w:spacing w:line="240" w:lineRule="auto"/>
        <w:rPr>
          <w:rFonts w:ascii="Courier New" w:hAnsi="Courier New" w:cs="Courier New"/>
          <w:sz w:val="24"/>
        </w:rPr>
      </w:pPr>
      <w:r w:rsidRPr="00E22B22">
        <w:rPr>
          <w:rFonts w:ascii="Courier New" w:hAnsi="Courier New" w:cs="Courier New"/>
          <w:sz w:val="24"/>
        </w:rPr>
        <w:t>$</w:t>
      </w:r>
      <w:r w:rsidRPr="00E22B22">
        <w:rPr>
          <w:rFonts w:ascii="Courier New" w:hAnsi="Courier New" w:cs="Courier New"/>
          <w:sz w:val="24"/>
          <w:lang w:val="en-US"/>
        </w:rPr>
        <w:t>this</w:t>
      </w:r>
      <w:r w:rsidRPr="00E22B22">
        <w:rPr>
          <w:rFonts w:ascii="Courier New" w:hAnsi="Courier New" w:cs="Courier New"/>
          <w:sz w:val="24"/>
        </w:rPr>
        <w:t>-&gt;</w:t>
      </w:r>
      <w:r w:rsidRPr="00E22B22">
        <w:rPr>
          <w:rFonts w:ascii="Courier New" w:hAnsi="Courier New" w:cs="Courier New"/>
          <w:sz w:val="24"/>
          <w:lang w:val="en-US"/>
        </w:rPr>
        <w:t>template</w:t>
      </w:r>
      <w:r w:rsidRPr="00E22B22">
        <w:rPr>
          <w:rFonts w:ascii="Courier New" w:hAnsi="Courier New" w:cs="Courier New"/>
          <w:sz w:val="24"/>
        </w:rPr>
        <w:t>-&gt;</w:t>
      </w:r>
      <w:r w:rsidRPr="00E22B22">
        <w:rPr>
          <w:rFonts w:ascii="Courier New" w:hAnsi="Courier New" w:cs="Courier New"/>
          <w:sz w:val="24"/>
          <w:lang w:val="en-US"/>
        </w:rPr>
        <w:t>footer</w:t>
      </w:r>
      <w:r w:rsidRPr="00E22B22">
        <w:rPr>
          <w:rFonts w:ascii="Courier New" w:hAnsi="Courier New" w:cs="Courier New"/>
          <w:sz w:val="24"/>
        </w:rPr>
        <w:t xml:space="preserve"> = $</w:t>
      </w:r>
      <w:r w:rsidRPr="00E22B22">
        <w:rPr>
          <w:rFonts w:ascii="Courier New" w:hAnsi="Courier New" w:cs="Courier New"/>
          <w:sz w:val="24"/>
          <w:lang w:val="en-US"/>
        </w:rPr>
        <w:t>footer</w:t>
      </w:r>
      <w:r w:rsidRPr="00E22B22">
        <w:rPr>
          <w:rFonts w:ascii="Courier New" w:hAnsi="Courier New" w:cs="Courier New"/>
          <w:sz w:val="24"/>
        </w:rPr>
        <w:t xml:space="preserve">; </w:t>
      </w:r>
    </w:p>
    <w:p w:rsidR="002228B3" w:rsidRPr="00E22B22" w:rsidRDefault="002228B3" w:rsidP="002228B3">
      <w:pPr>
        <w:rPr>
          <w:szCs w:val="28"/>
        </w:rPr>
      </w:pPr>
    </w:p>
    <w:p w:rsidR="002228B3" w:rsidRPr="00E22B22" w:rsidRDefault="002228B3" w:rsidP="002228B3">
      <w:pPr>
        <w:rPr>
          <w:szCs w:val="28"/>
        </w:rPr>
      </w:pPr>
      <w:r w:rsidRPr="00E22B22">
        <w:rPr>
          <w:szCs w:val="28"/>
        </w:rPr>
        <w:tab/>
      </w:r>
      <w:r w:rsidR="006D1903" w:rsidRPr="00E22B22">
        <w:rPr>
          <w:szCs w:val="28"/>
        </w:rPr>
        <w:t xml:space="preserve">Також для коректної роботи та підключення </w:t>
      </w:r>
      <w:r w:rsidR="00FE532D" w:rsidRPr="00E22B22">
        <w:rPr>
          <w:szCs w:val="28"/>
        </w:rPr>
        <w:t xml:space="preserve">видів необхідно прописати в основному конфігураційному файлі </w:t>
      </w:r>
      <w:r w:rsidR="00FE532D" w:rsidRPr="00E22B22">
        <w:rPr>
          <w:szCs w:val="28"/>
          <w:lang w:val="en-US"/>
        </w:rPr>
        <w:t>bootstrap</w:t>
      </w:r>
      <w:r w:rsidR="00FE532D" w:rsidRPr="00E22B22">
        <w:rPr>
          <w:szCs w:val="28"/>
        </w:rPr>
        <w:t xml:space="preserve"> назву початкового контролера, щоб при уводі слова </w:t>
      </w:r>
      <w:r w:rsidR="00FE532D" w:rsidRPr="00E22B22">
        <w:rPr>
          <w:szCs w:val="28"/>
          <w:lang w:val="en-US"/>
        </w:rPr>
        <w:t>Kohana</w:t>
      </w:r>
      <w:r w:rsidR="00FE532D" w:rsidRPr="00E22B22">
        <w:rPr>
          <w:szCs w:val="28"/>
        </w:rPr>
        <w:t xml:space="preserve"> в адресний рядок браузера запускався стартовий контролер, яким в даному проекті є контролер </w:t>
      </w:r>
      <w:r w:rsidR="00FE532D" w:rsidRPr="00E22B22">
        <w:rPr>
          <w:szCs w:val="28"/>
          <w:lang w:val="en-US"/>
        </w:rPr>
        <w:t>home</w:t>
      </w:r>
      <w:r w:rsidR="00FE532D" w:rsidRPr="00E22B22">
        <w:rPr>
          <w:szCs w:val="28"/>
        </w:rPr>
        <w:t>, всі інші контролери є додатковими лістинг 3.7.</w:t>
      </w:r>
    </w:p>
    <w:p w:rsidR="00FE532D" w:rsidRPr="00E22B22" w:rsidRDefault="00FE532D" w:rsidP="002228B3">
      <w:pPr>
        <w:rPr>
          <w:szCs w:val="28"/>
        </w:rPr>
      </w:pPr>
    </w:p>
    <w:p w:rsidR="00FE532D" w:rsidRPr="00E22B22" w:rsidRDefault="00FE532D" w:rsidP="002228B3">
      <w:pPr>
        <w:rPr>
          <w:szCs w:val="28"/>
          <w:lang w:val="en-US"/>
        </w:rPr>
      </w:pPr>
      <w:r w:rsidRPr="00E22B22">
        <w:rPr>
          <w:szCs w:val="28"/>
        </w:rPr>
        <w:tab/>
        <w:t xml:space="preserve">Лістинг 3.7 – зміни конфігураційного файлу </w:t>
      </w:r>
      <w:r w:rsidRPr="00E22B22">
        <w:rPr>
          <w:szCs w:val="28"/>
          <w:lang w:val="en-US"/>
        </w:rPr>
        <w:t>bootstrap</w:t>
      </w:r>
    </w:p>
    <w:p w:rsidR="00F5710E" w:rsidRPr="00E22B22" w:rsidRDefault="00F5710E" w:rsidP="00F5710E">
      <w:pPr>
        <w:spacing w:line="240" w:lineRule="auto"/>
        <w:jc w:val="left"/>
        <w:rPr>
          <w:rFonts w:ascii="Courier New" w:hAnsi="Courier New" w:cs="Courier New"/>
          <w:sz w:val="24"/>
        </w:rPr>
      </w:pPr>
      <w:r w:rsidRPr="00E22B22">
        <w:rPr>
          <w:rFonts w:ascii="Courier New" w:hAnsi="Courier New" w:cs="Courier New"/>
          <w:sz w:val="24"/>
        </w:rPr>
        <w:t>Route::set('default', '(&lt;controller&gt;(/&lt;action&gt;(/&lt;id&gt;)))')-&gt;defaults(array(</w:t>
      </w:r>
    </w:p>
    <w:p w:rsidR="00F5710E" w:rsidRPr="00E22B22" w:rsidRDefault="00F5710E" w:rsidP="00F5710E">
      <w:pPr>
        <w:spacing w:line="240" w:lineRule="auto"/>
        <w:jc w:val="left"/>
        <w:rPr>
          <w:rFonts w:ascii="Courier New" w:hAnsi="Courier New" w:cs="Courier New"/>
          <w:sz w:val="24"/>
        </w:rPr>
      </w:pPr>
      <w:r w:rsidRPr="00E22B22">
        <w:rPr>
          <w:rFonts w:ascii="Courier New" w:hAnsi="Courier New" w:cs="Courier New"/>
          <w:sz w:val="24"/>
        </w:rPr>
        <w:t>'controller' =&gt; 'home',</w:t>
      </w:r>
    </w:p>
    <w:p w:rsidR="00F5710E" w:rsidRPr="00E22B22" w:rsidRDefault="00F5710E" w:rsidP="00F5710E">
      <w:pPr>
        <w:spacing w:line="240" w:lineRule="auto"/>
        <w:jc w:val="left"/>
        <w:rPr>
          <w:rFonts w:ascii="Courier New" w:hAnsi="Courier New" w:cs="Courier New"/>
          <w:sz w:val="24"/>
        </w:rPr>
      </w:pPr>
      <w:r w:rsidRPr="00E22B22">
        <w:rPr>
          <w:rFonts w:ascii="Courier New" w:hAnsi="Courier New" w:cs="Courier New"/>
          <w:sz w:val="24"/>
        </w:rPr>
        <w:t>'action'     =&gt; 'index',</w:t>
      </w:r>
    </w:p>
    <w:p w:rsidR="00FE532D" w:rsidRPr="00E22B22" w:rsidRDefault="00F5710E" w:rsidP="00F5710E">
      <w:pPr>
        <w:spacing w:line="240" w:lineRule="auto"/>
        <w:jc w:val="left"/>
        <w:rPr>
          <w:rFonts w:ascii="Courier New" w:hAnsi="Courier New" w:cs="Courier New"/>
          <w:sz w:val="24"/>
        </w:rPr>
      </w:pPr>
      <w:r w:rsidRPr="00E22B22">
        <w:rPr>
          <w:rFonts w:ascii="Courier New" w:hAnsi="Courier New" w:cs="Courier New"/>
          <w:sz w:val="24"/>
        </w:rPr>
        <w:t>));</w:t>
      </w:r>
    </w:p>
    <w:p w:rsidR="007307B4" w:rsidRPr="00E22B22" w:rsidRDefault="007307B4" w:rsidP="00D525D0">
      <w:pPr>
        <w:ind w:firstLine="720"/>
      </w:pPr>
    </w:p>
    <w:p w:rsidR="00CF2035" w:rsidRPr="00E22B22" w:rsidRDefault="00CF2035" w:rsidP="00367E2B">
      <w:pPr>
        <w:ind w:firstLine="720"/>
        <w:rPr>
          <w:szCs w:val="28"/>
        </w:rPr>
      </w:pPr>
      <w:r w:rsidRPr="00E22B22">
        <w:rPr>
          <w:szCs w:val="28"/>
        </w:rPr>
        <w:t>Де вказано що контролером який буде запускатися буде контролер home.</w:t>
      </w:r>
    </w:p>
    <w:p w:rsidR="007B7289" w:rsidRPr="00E22B22" w:rsidRDefault="00CF2035" w:rsidP="00367E2B">
      <w:pPr>
        <w:ind w:firstLine="720"/>
        <w:rPr>
          <w:szCs w:val="28"/>
        </w:rPr>
      </w:pPr>
      <w:r w:rsidRPr="00E22B22">
        <w:rPr>
          <w:szCs w:val="28"/>
        </w:rPr>
        <w:lastRenderedPageBreak/>
        <w:t xml:space="preserve"> У вище лістингу 3.5 ми бачимо що контролер </w:t>
      </w:r>
      <w:r w:rsidRPr="00E22B22">
        <w:rPr>
          <w:szCs w:val="28"/>
          <w:lang w:val="en-US"/>
        </w:rPr>
        <w:t>home</w:t>
      </w:r>
      <w:r w:rsidRPr="00E22B22">
        <w:rPr>
          <w:szCs w:val="28"/>
        </w:rPr>
        <w:t xml:space="preserve"> розширюється контролером </w:t>
      </w:r>
      <w:r w:rsidRPr="00E22B22">
        <w:rPr>
          <w:szCs w:val="28"/>
          <w:lang w:val="en-US"/>
        </w:rPr>
        <w:t>common</w:t>
      </w:r>
      <w:r w:rsidRPr="00E22B22">
        <w:rPr>
          <w:szCs w:val="28"/>
        </w:rPr>
        <w:t>, Даний контролер є основним батьківським контролером, який дозволяє підключити всі стилі та скрипти лише один раз і використовувати їх в інших контролерах наслідувавши його як батьківський лістинг 3.8.</w:t>
      </w:r>
    </w:p>
    <w:p w:rsidR="00CF2035" w:rsidRPr="00E22B22" w:rsidRDefault="00CF2035" w:rsidP="00367E2B">
      <w:pPr>
        <w:ind w:firstLine="720"/>
        <w:rPr>
          <w:szCs w:val="28"/>
        </w:rPr>
      </w:pPr>
    </w:p>
    <w:p w:rsidR="00CF2035" w:rsidRPr="00E22B22" w:rsidRDefault="00CF2035" w:rsidP="00367E2B">
      <w:pPr>
        <w:ind w:firstLine="720"/>
        <w:rPr>
          <w:szCs w:val="28"/>
          <w:lang w:val="en-US"/>
        </w:rPr>
      </w:pPr>
      <w:r w:rsidRPr="00E22B22">
        <w:rPr>
          <w:szCs w:val="28"/>
        </w:rPr>
        <w:t xml:space="preserve">Лістинг 3.8 – Контролер </w:t>
      </w:r>
      <w:r w:rsidRPr="00E22B22">
        <w:rPr>
          <w:szCs w:val="28"/>
          <w:lang w:val="en-US"/>
        </w:rPr>
        <w:t>Common</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&lt;?php defined('SYSPATH') or die('No direct script access.');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abstract class Controller_Common extends Controller_Template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public $template = 'basic';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public function before()</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parent::before();</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View::set_global('title', 'Фотографи');</w:t>
      </w:r>
      <w:r w:rsidRPr="00E22B22">
        <w:rPr>
          <w:rFonts w:ascii="Courier New" w:hAnsi="Courier New" w:cs="Courier New"/>
          <w:bCs/>
          <w:sz w:val="24"/>
        </w:rPr>
        <w:tab/>
      </w:r>
      <w:r w:rsidRPr="00E22B22">
        <w:rPr>
          <w:rFonts w:ascii="Courier New" w:hAnsi="Courier New" w:cs="Courier New"/>
          <w:bCs/>
          <w:sz w:val="24"/>
        </w:rPr>
        <w:tab/>
      </w:r>
      <w:r w:rsidRPr="00E22B22">
        <w:rPr>
          <w:rFonts w:ascii="Courier New" w:hAnsi="Courier New" w:cs="Courier New"/>
          <w:bCs/>
          <w:sz w:val="24"/>
        </w:rPr>
        <w:tab/>
      </w:r>
      <w:r w:rsidRPr="00E22B22">
        <w:rPr>
          <w:rFonts w:ascii="Courier New" w:hAnsi="Courier New" w:cs="Courier New"/>
          <w:bCs/>
          <w:sz w:val="24"/>
        </w:rPr>
        <w:tab/>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View::set_global('description', 'Сайт');</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$this-&gt;template-&gt;slider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$this-&gt;template-&gt;serch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$this-&gt;template-&gt;content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$this-&gt;template-&gt;fotografi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$this-&gt;template-&gt;footer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$this-&gt;template-&gt;portfolio =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$this-&gt;template-&gt;contact='';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$this-&gt;template-&gt;account='';</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$this-&gt;template-&gt;main='';</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$this-&gt;template-&gt;login='';</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$this-&gt;template-&gt;loginpage='';</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        $this-&gt;template-&gt;register='';</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xml:space="preserve">$this-&gt;template-&gt;styles = array( 'bootstrap','bootstrap.min','flexslider','font-awesome','prettyPhoto','style');   </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$this-&gt;template-&gt;scripts = array('http://ajax.googleapis.com/ajax/libs/jquery/1.11.2/jquery.min.js',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'/public/js/bootstrap.min.js','/public/js/jflickrfeed.js','/public/js/jquery-1.8.2.min.js','/public/js/jquery.flexslider.js',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'/public/js/jquery.quicksand.js','/public/js/jquery.tweet.js','/public/js/jquery.ui.map.min.js','/public/ja/scripts.js',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'/public/modal.js'</w:t>
      </w:r>
    </w:p>
    <w:p w:rsidR="00CF2035" w:rsidRPr="00E22B22" w:rsidRDefault="00CF2035" w:rsidP="00D94C8B">
      <w:pPr>
        <w:spacing w:line="240" w:lineRule="auto"/>
        <w:jc w:val="left"/>
        <w:rPr>
          <w:rFonts w:ascii="Courier New" w:hAnsi="Courier New" w:cs="Courier New"/>
          <w:bCs/>
          <w:sz w:val="24"/>
        </w:rPr>
      </w:pPr>
      <w:r w:rsidRPr="00E22B22">
        <w:rPr>
          <w:rFonts w:ascii="Courier New" w:hAnsi="Courier New" w:cs="Courier New"/>
          <w:bCs/>
          <w:sz w:val="24"/>
        </w:rPr>
        <w:t>); }} // End Common</w:t>
      </w:r>
    </w:p>
    <w:p w:rsidR="009E6D5A" w:rsidRPr="00E22B22" w:rsidRDefault="009E6D5A" w:rsidP="00D94C8B">
      <w:pPr>
        <w:spacing w:line="240" w:lineRule="auto"/>
        <w:jc w:val="left"/>
        <w:rPr>
          <w:rFonts w:ascii="Courier New" w:hAnsi="Courier New" w:cs="Courier New"/>
          <w:bCs/>
          <w:sz w:val="24"/>
        </w:rPr>
      </w:pPr>
    </w:p>
    <w:p w:rsidR="009E6D5A" w:rsidRPr="00E22B22" w:rsidRDefault="009E6D5A" w:rsidP="00D94C8B">
      <w:pPr>
        <w:spacing w:line="240" w:lineRule="auto"/>
        <w:jc w:val="left"/>
        <w:rPr>
          <w:rFonts w:ascii="Courier New" w:hAnsi="Courier New" w:cs="Courier New"/>
          <w:bCs/>
          <w:sz w:val="24"/>
        </w:rPr>
      </w:pPr>
      <w:r w:rsidRPr="00E22B22">
        <w:rPr>
          <w:rFonts w:ascii="Courier New" w:hAnsi="Courier New" w:cs="Courier New"/>
          <w:bCs/>
          <w:sz w:val="24"/>
        </w:rPr>
        <w:tab/>
      </w:r>
    </w:p>
    <w:p w:rsidR="005577EF" w:rsidRPr="00E22B22" w:rsidRDefault="009E6D5A" w:rsidP="009E6D5A">
      <w:pPr>
        <w:pStyle w:val="af3"/>
        <w:spacing w:before="0" w:beforeAutospacing="0" w:after="0" w:afterAutospacing="0"/>
        <w:rPr>
          <w:bCs/>
          <w:szCs w:val="28"/>
        </w:rPr>
      </w:pPr>
      <w:r w:rsidRPr="00E22B22">
        <w:rPr>
          <w:b/>
          <w:bCs/>
          <w:szCs w:val="28"/>
        </w:rPr>
        <w:tab/>
      </w:r>
      <w:r w:rsidRPr="00E22B22">
        <w:rPr>
          <w:bCs/>
          <w:szCs w:val="28"/>
        </w:rPr>
        <w:t xml:space="preserve">На основі цього контролера було побудовано ще декілька контролерів кожен з яких виконує поставлену на нього функцію такими контролерами є контролер авторизації </w:t>
      </w:r>
      <w:r w:rsidRPr="00E22B22">
        <w:rPr>
          <w:bCs/>
          <w:szCs w:val="28"/>
          <w:lang w:val="en-US"/>
        </w:rPr>
        <w:t>auth</w:t>
      </w:r>
      <w:r w:rsidRPr="00E22B22">
        <w:rPr>
          <w:bCs/>
          <w:szCs w:val="28"/>
          <w:lang w:val="ru-RU"/>
        </w:rPr>
        <w:t xml:space="preserve"> </w:t>
      </w:r>
      <w:r w:rsidRPr="00E22B22">
        <w:rPr>
          <w:bCs/>
          <w:szCs w:val="28"/>
        </w:rPr>
        <w:t xml:space="preserve">додаток </w:t>
      </w:r>
      <w:r w:rsidR="005577EF" w:rsidRPr="00E22B22">
        <w:rPr>
          <w:bCs/>
          <w:szCs w:val="28"/>
        </w:rPr>
        <w:t>В, та ряд інших контролерів таких  як  рисунок 3.</w:t>
      </w:r>
      <w:r w:rsidR="00D25DEA" w:rsidRPr="00E22B22">
        <w:rPr>
          <w:bCs/>
          <w:szCs w:val="28"/>
        </w:rPr>
        <w:t>20</w:t>
      </w:r>
      <w:r w:rsidR="005577EF" w:rsidRPr="00E22B22">
        <w:rPr>
          <w:bCs/>
          <w:szCs w:val="28"/>
        </w:rPr>
        <w:t>.</w:t>
      </w:r>
    </w:p>
    <w:p w:rsidR="005577EF" w:rsidRPr="00E22B22" w:rsidRDefault="005577EF" w:rsidP="009E6D5A">
      <w:pPr>
        <w:pStyle w:val="af3"/>
        <w:spacing w:before="0" w:beforeAutospacing="0" w:after="0" w:afterAutospacing="0"/>
        <w:rPr>
          <w:bCs/>
          <w:szCs w:val="28"/>
        </w:rPr>
      </w:pPr>
    </w:p>
    <w:p w:rsidR="005577EF" w:rsidRPr="00E22B22" w:rsidRDefault="005577EF" w:rsidP="005577EF">
      <w:pPr>
        <w:pStyle w:val="af3"/>
        <w:spacing w:before="0" w:beforeAutospacing="0" w:after="0" w:afterAutospacing="0"/>
        <w:jc w:val="center"/>
        <w:rPr>
          <w:bCs/>
          <w:szCs w:val="28"/>
        </w:rPr>
      </w:pPr>
      <w:r w:rsidRPr="00E22B22">
        <w:rPr>
          <w:noProof/>
          <w:lang w:bidi="ar-SA"/>
        </w:rPr>
        <w:lastRenderedPageBreak/>
        <w:drawing>
          <wp:inline distT="0" distB="0" distL="0" distR="0" wp14:anchorId="37BDBF37" wp14:editId="78E1088A">
            <wp:extent cx="4781550" cy="220181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635" t="37085" r="12085" b="25830"/>
                    <a:stretch/>
                  </pic:blipFill>
                  <pic:spPr bwMode="auto">
                    <a:xfrm>
                      <a:off x="0" y="0"/>
                      <a:ext cx="4790781" cy="2206064"/>
                    </a:xfrm>
                    <a:prstGeom prst="rect">
                      <a:avLst/>
                    </a:prstGeom>
                    <a:ln>
                      <a:noFill/>
                    </a:ln>
                    <a:extLst>
                      <a:ext uri="{53640926-AAD7-44D8-BBD7-CCE9431645EC}">
                        <a14:shadowObscured xmlns:a14="http://schemas.microsoft.com/office/drawing/2010/main"/>
                      </a:ext>
                    </a:extLst>
                  </pic:spPr>
                </pic:pic>
              </a:graphicData>
            </a:graphic>
          </wp:inline>
        </w:drawing>
      </w:r>
    </w:p>
    <w:p w:rsidR="007B7289" w:rsidRPr="00E22B22" w:rsidRDefault="005577EF" w:rsidP="005577EF">
      <w:pPr>
        <w:pStyle w:val="af3"/>
        <w:spacing w:before="0" w:beforeAutospacing="0" w:after="0" w:afterAutospacing="0"/>
        <w:jc w:val="center"/>
        <w:rPr>
          <w:rStyle w:val="hps"/>
          <w:lang w:val="ru-RU"/>
        </w:rPr>
      </w:pPr>
      <w:r w:rsidRPr="00E22B22">
        <w:rPr>
          <w:bCs/>
          <w:szCs w:val="28"/>
        </w:rPr>
        <w:t>Рисунок 3.</w:t>
      </w:r>
      <w:r w:rsidR="00D25DEA" w:rsidRPr="00E22B22">
        <w:rPr>
          <w:bCs/>
          <w:szCs w:val="28"/>
        </w:rPr>
        <w:t>20</w:t>
      </w:r>
      <w:r w:rsidRPr="00E22B22">
        <w:rPr>
          <w:bCs/>
          <w:szCs w:val="28"/>
        </w:rPr>
        <w:t xml:space="preserve"> – Перелік контролерів</w:t>
      </w:r>
    </w:p>
    <w:p w:rsidR="005577EF" w:rsidRPr="00E22B22" w:rsidRDefault="005577EF" w:rsidP="009E6D5A">
      <w:pPr>
        <w:pStyle w:val="af3"/>
        <w:spacing w:before="0" w:beforeAutospacing="0" w:after="0" w:afterAutospacing="0"/>
        <w:rPr>
          <w:bCs/>
          <w:szCs w:val="28"/>
        </w:rPr>
      </w:pPr>
    </w:p>
    <w:p w:rsidR="009E6D5A" w:rsidRPr="00E22B22" w:rsidRDefault="00B75EEE" w:rsidP="009E6D5A">
      <w:pPr>
        <w:pStyle w:val="af3"/>
        <w:spacing w:before="0" w:beforeAutospacing="0" w:after="0" w:afterAutospacing="0"/>
        <w:rPr>
          <w:bCs/>
          <w:szCs w:val="28"/>
        </w:rPr>
      </w:pPr>
      <w:r w:rsidRPr="00E22B22">
        <w:rPr>
          <w:bCs/>
          <w:szCs w:val="28"/>
        </w:rPr>
        <w:tab/>
        <w:t>Як можна бачити вся розробка дизайну та програмування функціоналу була побудована на розкладанні її  згідно правил фреймворку кохана: види, контролери, моделі. Про моделі буде описано в наступному розділі, адже вони використовуються для роботи з БД.</w:t>
      </w:r>
    </w:p>
    <w:p w:rsidR="00B75EEE" w:rsidRPr="00E22B22" w:rsidRDefault="00B75EEE" w:rsidP="009E6D5A">
      <w:pPr>
        <w:pStyle w:val="af3"/>
        <w:spacing w:before="0" w:beforeAutospacing="0" w:after="0" w:afterAutospacing="0"/>
        <w:rPr>
          <w:bCs/>
          <w:szCs w:val="28"/>
        </w:rPr>
      </w:pPr>
      <w:r w:rsidRPr="00E22B22">
        <w:rPr>
          <w:bCs/>
          <w:szCs w:val="28"/>
        </w:rPr>
        <w:tab/>
        <w:t>Після завершення програмування дизайну та функціоналу сайту ми отримали готовий продукт, який виглядає наступним чином. Головна сторінка сайту показана на рисунку 3.9. Наспуною сторінкою сайту є сторінка з фотографами згідно сумарної кількості набраних лайків на своїх роботах рисунок 3</w:t>
      </w:r>
      <w:r w:rsidR="00ED3A2D" w:rsidRPr="00E22B22">
        <w:rPr>
          <w:bCs/>
          <w:szCs w:val="28"/>
        </w:rPr>
        <w:t>.</w:t>
      </w:r>
      <w:r w:rsidR="00D25DEA" w:rsidRPr="00E22B22">
        <w:rPr>
          <w:bCs/>
          <w:szCs w:val="28"/>
        </w:rPr>
        <w:t>21</w:t>
      </w:r>
      <w:r w:rsidRPr="00E22B22">
        <w:rPr>
          <w:bCs/>
          <w:szCs w:val="28"/>
        </w:rPr>
        <w:t>.</w:t>
      </w:r>
    </w:p>
    <w:p w:rsidR="00B75EEE" w:rsidRPr="00E22B22" w:rsidRDefault="00B75EEE" w:rsidP="009E6D5A">
      <w:pPr>
        <w:pStyle w:val="af3"/>
        <w:spacing w:before="0" w:beforeAutospacing="0" w:after="0" w:afterAutospacing="0"/>
        <w:rPr>
          <w:bCs/>
          <w:szCs w:val="28"/>
        </w:rPr>
      </w:pPr>
    </w:p>
    <w:p w:rsidR="00B75EEE" w:rsidRPr="00E22B22" w:rsidRDefault="007957E1" w:rsidP="007957E1">
      <w:pPr>
        <w:pStyle w:val="af3"/>
        <w:spacing w:before="0" w:beforeAutospacing="0" w:after="0" w:afterAutospacing="0"/>
        <w:jc w:val="center"/>
        <w:rPr>
          <w:bCs/>
          <w:szCs w:val="28"/>
        </w:rPr>
      </w:pPr>
      <w:r w:rsidRPr="00E22B22">
        <w:rPr>
          <w:noProof/>
          <w:lang w:bidi="ar-SA"/>
        </w:rPr>
        <w:drawing>
          <wp:inline distT="0" distB="0" distL="0" distR="0" wp14:anchorId="18A5ABB8" wp14:editId="1E7EFAE8">
            <wp:extent cx="5610225" cy="25431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35" t="21310" r="4616" b="4797"/>
                    <a:stretch/>
                  </pic:blipFill>
                  <pic:spPr bwMode="auto">
                    <a:xfrm>
                      <a:off x="0" y="0"/>
                      <a:ext cx="5610225" cy="2543175"/>
                    </a:xfrm>
                    <a:prstGeom prst="rect">
                      <a:avLst/>
                    </a:prstGeom>
                    <a:ln>
                      <a:noFill/>
                    </a:ln>
                    <a:extLst>
                      <a:ext uri="{53640926-AAD7-44D8-BBD7-CCE9431645EC}">
                        <a14:shadowObscured xmlns:a14="http://schemas.microsoft.com/office/drawing/2010/main"/>
                      </a:ext>
                    </a:extLst>
                  </pic:spPr>
                </pic:pic>
              </a:graphicData>
            </a:graphic>
          </wp:inline>
        </w:drawing>
      </w:r>
    </w:p>
    <w:p w:rsidR="00B75EEE" w:rsidRPr="00E22B22" w:rsidRDefault="00B75EEE" w:rsidP="007957E1">
      <w:pPr>
        <w:pStyle w:val="af3"/>
        <w:spacing w:before="0" w:beforeAutospacing="0" w:after="0" w:afterAutospacing="0"/>
        <w:jc w:val="center"/>
        <w:rPr>
          <w:bCs/>
          <w:szCs w:val="28"/>
        </w:rPr>
      </w:pPr>
      <w:r w:rsidRPr="00E22B22">
        <w:rPr>
          <w:bCs/>
          <w:szCs w:val="28"/>
        </w:rPr>
        <w:t>Рисунок 3.</w:t>
      </w:r>
      <w:r w:rsidR="00ED3A2D" w:rsidRPr="00E22B22">
        <w:rPr>
          <w:bCs/>
          <w:szCs w:val="28"/>
        </w:rPr>
        <w:t>21</w:t>
      </w:r>
      <w:r w:rsidRPr="00E22B22">
        <w:rPr>
          <w:bCs/>
          <w:szCs w:val="28"/>
        </w:rPr>
        <w:t xml:space="preserve"> – Сторінка фотографів та їх робіт</w:t>
      </w:r>
    </w:p>
    <w:p w:rsidR="007957E1" w:rsidRPr="00E22B22" w:rsidRDefault="007957E1" w:rsidP="007957E1">
      <w:pPr>
        <w:pStyle w:val="af3"/>
        <w:spacing w:before="0" w:beforeAutospacing="0" w:after="0" w:afterAutospacing="0"/>
        <w:rPr>
          <w:bCs/>
          <w:szCs w:val="28"/>
        </w:rPr>
      </w:pPr>
    </w:p>
    <w:p w:rsidR="007957E1" w:rsidRPr="00E22B22" w:rsidRDefault="007957E1" w:rsidP="007957E1">
      <w:pPr>
        <w:pStyle w:val="af3"/>
        <w:spacing w:before="0" w:beforeAutospacing="0" w:after="0" w:afterAutospacing="0"/>
        <w:rPr>
          <w:bCs/>
          <w:szCs w:val="28"/>
        </w:rPr>
      </w:pPr>
      <w:r w:rsidRPr="00E22B22">
        <w:rPr>
          <w:bCs/>
          <w:szCs w:val="28"/>
        </w:rPr>
        <w:lastRenderedPageBreak/>
        <w:tab/>
        <w:t>На даному рисунку можемо побачити що фотографи відображаються в рейтинговому порядку згідно набраної сумарної кількості лайків (сердечок), які відображаються у правому верхньому кутку на каталозі  з фото конкретного фотографа рисунок 3.</w:t>
      </w:r>
      <w:r w:rsidR="00ED3A2D" w:rsidRPr="00E22B22">
        <w:rPr>
          <w:bCs/>
          <w:szCs w:val="28"/>
        </w:rPr>
        <w:t>22</w:t>
      </w:r>
    </w:p>
    <w:p w:rsidR="007957E1" w:rsidRPr="00E22B22" w:rsidRDefault="007957E1" w:rsidP="007957E1">
      <w:pPr>
        <w:pStyle w:val="af3"/>
        <w:spacing w:before="0" w:beforeAutospacing="0" w:after="0" w:afterAutospacing="0"/>
        <w:rPr>
          <w:bCs/>
          <w:szCs w:val="28"/>
        </w:rPr>
      </w:pPr>
    </w:p>
    <w:p w:rsidR="00B75EEE" w:rsidRPr="00E22B22" w:rsidRDefault="007957E1" w:rsidP="007957E1">
      <w:pPr>
        <w:pStyle w:val="af3"/>
        <w:spacing w:before="0" w:beforeAutospacing="0" w:after="0" w:afterAutospacing="0"/>
        <w:jc w:val="center"/>
        <w:rPr>
          <w:bCs/>
          <w:szCs w:val="28"/>
        </w:rPr>
      </w:pPr>
      <w:r w:rsidRPr="00E22B22">
        <w:rPr>
          <w:noProof/>
          <w:lang w:bidi="ar-SA"/>
        </w:rPr>
        <w:drawing>
          <wp:inline distT="0" distB="0" distL="0" distR="0" wp14:anchorId="1A7F0E37" wp14:editId="0C222CA2">
            <wp:extent cx="3638550" cy="23526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01" t="27952" r="37759" b="3689"/>
                    <a:stretch/>
                  </pic:blipFill>
                  <pic:spPr bwMode="auto">
                    <a:xfrm>
                      <a:off x="0" y="0"/>
                      <a:ext cx="3638550" cy="2352675"/>
                    </a:xfrm>
                    <a:prstGeom prst="rect">
                      <a:avLst/>
                    </a:prstGeom>
                    <a:ln>
                      <a:noFill/>
                    </a:ln>
                    <a:extLst>
                      <a:ext uri="{53640926-AAD7-44D8-BBD7-CCE9431645EC}">
                        <a14:shadowObscured xmlns:a14="http://schemas.microsoft.com/office/drawing/2010/main"/>
                      </a:ext>
                    </a:extLst>
                  </pic:spPr>
                </pic:pic>
              </a:graphicData>
            </a:graphic>
          </wp:inline>
        </w:drawing>
      </w:r>
    </w:p>
    <w:p w:rsidR="00B75EEE" w:rsidRPr="00E22B22" w:rsidRDefault="00B75EEE" w:rsidP="007957E1">
      <w:pPr>
        <w:pStyle w:val="af3"/>
        <w:spacing w:before="0" w:beforeAutospacing="0" w:after="0" w:afterAutospacing="0"/>
        <w:jc w:val="center"/>
        <w:rPr>
          <w:bCs/>
          <w:szCs w:val="28"/>
        </w:rPr>
      </w:pPr>
      <w:r w:rsidRPr="00E22B22">
        <w:rPr>
          <w:bCs/>
          <w:szCs w:val="28"/>
        </w:rPr>
        <w:t>Рисунок 3.</w:t>
      </w:r>
      <w:r w:rsidR="00ED3A2D" w:rsidRPr="00E22B22">
        <w:rPr>
          <w:bCs/>
          <w:szCs w:val="28"/>
        </w:rPr>
        <w:t>22</w:t>
      </w:r>
      <w:r w:rsidRPr="00E22B22">
        <w:rPr>
          <w:bCs/>
          <w:szCs w:val="28"/>
        </w:rPr>
        <w:t xml:space="preserve"> – </w:t>
      </w:r>
      <w:r w:rsidR="007957E1" w:rsidRPr="00E22B22">
        <w:rPr>
          <w:bCs/>
          <w:szCs w:val="28"/>
        </w:rPr>
        <w:t>Відображення по кількості лайків</w:t>
      </w:r>
    </w:p>
    <w:p w:rsidR="007957E1" w:rsidRPr="00E22B22" w:rsidRDefault="007957E1" w:rsidP="007957E1">
      <w:pPr>
        <w:pStyle w:val="af3"/>
        <w:spacing w:before="0" w:beforeAutospacing="0" w:after="0" w:afterAutospacing="0"/>
        <w:rPr>
          <w:bCs/>
          <w:szCs w:val="28"/>
        </w:rPr>
      </w:pPr>
    </w:p>
    <w:p w:rsidR="007957E1" w:rsidRPr="00E22B22" w:rsidRDefault="007957E1" w:rsidP="007957E1">
      <w:pPr>
        <w:pStyle w:val="af3"/>
        <w:spacing w:before="0" w:beforeAutospacing="0" w:after="0" w:afterAutospacing="0"/>
        <w:rPr>
          <w:bCs/>
          <w:szCs w:val="28"/>
        </w:rPr>
      </w:pPr>
      <w:r w:rsidRPr="00E22B22">
        <w:rPr>
          <w:bCs/>
          <w:szCs w:val="28"/>
        </w:rPr>
        <w:tab/>
        <w:t>В даному випадку фотограф Тарас Хомей має загальну кількість лайків 179 згідно рисунку 3.17 він на першому місці, Купчинський Тарас – 70 на другому місці в рейтингу. З чого робимо висновок що функціональна частина яка відповідає за формування рейтингу працює та виконує поставлені на неї завдання.</w:t>
      </w:r>
      <w:r w:rsidR="000D54AC" w:rsidRPr="00E22B22">
        <w:rPr>
          <w:bCs/>
          <w:szCs w:val="28"/>
        </w:rPr>
        <w:t xml:space="preserve"> </w:t>
      </w:r>
    </w:p>
    <w:p w:rsidR="000D54AC" w:rsidRPr="00E22B22" w:rsidRDefault="000D54AC" w:rsidP="007957E1">
      <w:pPr>
        <w:pStyle w:val="af3"/>
        <w:spacing w:before="0" w:beforeAutospacing="0" w:after="0" w:afterAutospacing="0"/>
        <w:rPr>
          <w:bCs/>
          <w:szCs w:val="28"/>
        </w:rPr>
      </w:pPr>
      <w:r w:rsidRPr="00E22B22">
        <w:rPr>
          <w:bCs/>
          <w:szCs w:val="28"/>
        </w:rPr>
        <w:tab/>
      </w:r>
      <w:r w:rsidR="004E0A77">
        <w:rPr>
          <w:bCs/>
          <w:szCs w:val="28"/>
        </w:rPr>
        <w:t>«</w:t>
      </w:r>
      <w:r w:rsidR="00887360" w:rsidRPr="00E22B22">
        <w:rPr>
          <w:bCs/>
          <w:szCs w:val="28"/>
        </w:rPr>
        <w:t>Лайкання</w:t>
      </w:r>
      <w:r w:rsidR="004E0A77">
        <w:rPr>
          <w:bCs/>
          <w:szCs w:val="28"/>
        </w:rPr>
        <w:t>»</w:t>
      </w:r>
      <w:r w:rsidR="00887360" w:rsidRPr="00E22B22">
        <w:rPr>
          <w:bCs/>
          <w:szCs w:val="28"/>
        </w:rPr>
        <w:t xml:space="preserve"> фотографій</w:t>
      </w:r>
      <w:r w:rsidRPr="00E22B22">
        <w:rPr>
          <w:bCs/>
          <w:szCs w:val="28"/>
        </w:rPr>
        <w:t xml:space="preserve"> здійснюється після входу в систему з допомогою мережі </w:t>
      </w:r>
      <w:r w:rsidR="004E0A77">
        <w:rPr>
          <w:bCs/>
          <w:szCs w:val="28"/>
        </w:rPr>
        <w:t>«</w:t>
      </w:r>
      <w:r w:rsidRPr="00E22B22">
        <w:rPr>
          <w:bCs/>
          <w:szCs w:val="28"/>
        </w:rPr>
        <w:t>Вконтакте</w:t>
      </w:r>
      <w:r w:rsidR="004E0A77">
        <w:rPr>
          <w:bCs/>
          <w:szCs w:val="28"/>
        </w:rPr>
        <w:t>»</w:t>
      </w:r>
      <w:r w:rsidRPr="00E22B22">
        <w:rPr>
          <w:bCs/>
          <w:szCs w:val="28"/>
        </w:rPr>
        <w:t xml:space="preserve"> чи </w:t>
      </w:r>
      <w:r w:rsidR="004E0A77">
        <w:rPr>
          <w:bCs/>
          <w:szCs w:val="28"/>
        </w:rPr>
        <w:t>«</w:t>
      </w:r>
      <w:r w:rsidRPr="00E22B22">
        <w:rPr>
          <w:bCs/>
          <w:szCs w:val="28"/>
          <w:lang w:val="en-US"/>
        </w:rPr>
        <w:t>Facebook</w:t>
      </w:r>
      <w:r w:rsidR="004E0A77">
        <w:rPr>
          <w:bCs/>
          <w:szCs w:val="28"/>
        </w:rPr>
        <w:t>»</w:t>
      </w:r>
      <w:r w:rsidRPr="00E22B22">
        <w:rPr>
          <w:bCs/>
          <w:szCs w:val="28"/>
          <w:lang w:val="ru-RU"/>
        </w:rPr>
        <w:t xml:space="preserve"> </w:t>
      </w:r>
      <w:r w:rsidRPr="00E22B22">
        <w:rPr>
          <w:bCs/>
          <w:szCs w:val="28"/>
        </w:rPr>
        <w:t>рисунок 3.</w:t>
      </w:r>
      <w:r w:rsidR="00ED3A2D" w:rsidRPr="00E22B22">
        <w:rPr>
          <w:bCs/>
          <w:szCs w:val="28"/>
        </w:rPr>
        <w:t>23</w:t>
      </w:r>
    </w:p>
    <w:p w:rsidR="000D54AC" w:rsidRPr="00E22B22" w:rsidRDefault="000D54AC" w:rsidP="007957E1">
      <w:pPr>
        <w:pStyle w:val="af3"/>
        <w:spacing w:before="0" w:beforeAutospacing="0" w:after="0" w:afterAutospacing="0"/>
        <w:rPr>
          <w:bCs/>
          <w:szCs w:val="28"/>
        </w:rPr>
      </w:pPr>
    </w:p>
    <w:p w:rsidR="000D54AC" w:rsidRPr="00E22B22" w:rsidRDefault="00887360" w:rsidP="00887360">
      <w:pPr>
        <w:pStyle w:val="af3"/>
        <w:spacing w:before="0" w:beforeAutospacing="0" w:after="0" w:afterAutospacing="0"/>
        <w:jc w:val="center"/>
        <w:rPr>
          <w:bCs/>
          <w:szCs w:val="28"/>
        </w:rPr>
      </w:pPr>
      <w:r w:rsidRPr="00E22B22">
        <w:rPr>
          <w:noProof/>
          <w:lang w:bidi="ar-SA"/>
        </w:rPr>
        <w:drawing>
          <wp:inline distT="0" distB="0" distL="0" distR="0" wp14:anchorId="66619C97" wp14:editId="408E30D7">
            <wp:extent cx="2600325" cy="185528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440" t="14114" r="12863" b="50738"/>
                    <a:stretch/>
                  </pic:blipFill>
                  <pic:spPr bwMode="auto">
                    <a:xfrm>
                      <a:off x="0" y="0"/>
                      <a:ext cx="2610752" cy="1862728"/>
                    </a:xfrm>
                    <a:prstGeom prst="rect">
                      <a:avLst/>
                    </a:prstGeom>
                    <a:ln>
                      <a:noFill/>
                    </a:ln>
                    <a:extLst>
                      <a:ext uri="{53640926-AAD7-44D8-BBD7-CCE9431645EC}">
                        <a14:shadowObscured xmlns:a14="http://schemas.microsoft.com/office/drawing/2010/main"/>
                      </a:ext>
                    </a:extLst>
                  </pic:spPr>
                </pic:pic>
              </a:graphicData>
            </a:graphic>
          </wp:inline>
        </w:drawing>
      </w:r>
      <w:bookmarkStart w:id="27" w:name="_GoBack"/>
      <w:bookmarkEnd w:id="27"/>
    </w:p>
    <w:p w:rsidR="000D54AC" w:rsidRPr="00E22B22" w:rsidRDefault="000D54AC" w:rsidP="00887360">
      <w:pPr>
        <w:pStyle w:val="af3"/>
        <w:spacing w:before="0" w:beforeAutospacing="0" w:after="0" w:afterAutospacing="0"/>
        <w:jc w:val="center"/>
        <w:rPr>
          <w:bCs/>
          <w:szCs w:val="28"/>
        </w:rPr>
      </w:pPr>
      <w:r w:rsidRPr="00E22B22">
        <w:rPr>
          <w:bCs/>
          <w:szCs w:val="28"/>
        </w:rPr>
        <w:t>Рисунок 3.</w:t>
      </w:r>
      <w:r w:rsidR="00ED3A2D" w:rsidRPr="00E22B22">
        <w:rPr>
          <w:bCs/>
          <w:szCs w:val="28"/>
        </w:rPr>
        <w:t>23</w:t>
      </w:r>
      <w:r w:rsidRPr="00E22B22">
        <w:rPr>
          <w:bCs/>
          <w:szCs w:val="28"/>
        </w:rPr>
        <w:t xml:space="preserve"> - </w:t>
      </w:r>
      <w:r w:rsidR="004E0A77">
        <w:rPr>
          <w:bCs/>
          <w:szCs w:val="28"/>
        </w:rPr>
        <w:t>«</w:t>
      </w:r>
      <w:r w:rsidR="00887360" w:rsidRPr="00E22B22">
        <w:rPr>
          <w:bCs/>
          <w:szCs w:val="28"/>
        </w:rPr>
        <w:t>Лайкання</w:t>
      </w:r>
      <w:r w:rsidR="004E0A77">
        <w:rPr>
          <w:bCs/>
          <w:szCs w:val="28"/>
        </w:rPr>
        <w:t>»</w:t>
      </w:r>
      <w:r w:rsidR="00887360" w:rsidRPr="00E22B22">
        <w:rPr>
          <w:bCs/>
          <w:szCs w:val="28"/>
        </w:rPr>
        <w:t xml:space="preserve"> фотографій</w:t>
      </w:r>
    </w:p>
    <w:p w:rsidR="007B1ED9" w:rsidRPr="00E22B22" w:rsidRDefault="007B1ED9" w:rsidP="007B1ED9">
      <w:pPr>
        <w:pStyle w:val="af3"/>
        <w:spacing w:before="0" w:beforeAutospacing="0" w:after="0" w:afterAutospacing="0"/>
        <w:rPr>
          <w:bCs/>
          <w:szCs w:val="28"/>
        </w:rPr>
      </w:pPr>
      <w:r w:rsidRPr="00E22B22">
        <w:rPr>
          <w:bCs/>
          <w:szCs w:val="28"/>
        </w:rPr>
        <w:lastRenderedPageBreak/>
        <w:tab/>
        <w:t>Після переходу на сторінку обраного фотографа відображається галерея фото робіт фотографа та вся необхідна інформація про фотографа рисунок 3.2</w:t>
      </w:r>
      <w:r w:rsidR="00ED3A2D" w:rsidRPr="00E22B22">
        <w:rPr>
          <w:bCs/>
          <w:szCs w:val="28"/>
        </w:rPr>
        <w:t>4</w:t>
      </w:r>
      <w:r w:rsidRPr="00E22B22">
        <w:rPr>
          <w:bCs/>
          <w:szCs w:val="28"/>
        </w:rPr>
        <w:t>.</w:t>
      </w:r>
    </w:p>
    <w:p w:rsidR="007B1ED9" w:rsidRPr="00E22B22" w:rsidRDefault="007B1ED9" w:rsidP="007B1ED9">
      <w:pPr>
        <w:pStyle w:val="af3"/>
        <w:spacing w:before="0" w:beforeAutospacing="0" w:after="0" w:afterAutospacing="0"/>
        <w:rPr>
          <w:bCs/>
          <w:szCs w:val="28"/>
        </w:rPr>
      </w:pPr>
    </w:p>
    <w:p w:rsidR="007B1ED9" w:rsidRPr="00E22B22" w:rsidRDefault="007B1ED9" w:rsidP="007B1ED9">
      <w:pPr>
        <w:pStyle w:val="af3"/>
        <w:spacing w:before="0" w:beforeAutospacing="0" w:after="0" w:afterAutospacing="0"/>
        <w:jc w:val="center"/>
        <w:rPr>
          <w:bCs/>
          <w:szCs w:val="28"/>
        </w:rPr>
      </w:pPr>
      <w:r w:rsidRPr="00E22B22">
        <w:rPr>
          <w:noProof/>
          <w:lang w:bidi="ar-SA"/>
        </w:rPr>
        <w:drawing>
          <wp:inline distT="0" distB="0" distL="0" distR="0" wp14:anchorId="3970C92D" wp14:editId="46A20777">
            <wp:extent cx="4533900" cy="22955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359" t="22971" r="14574" b="10332"/>
                    <a:stretch/>
                  </pic:blipFill>
                  <pic:spPr bwMode="auto">
                    <a:xfrm>
                      <a:off x="0" y="0"/>
                      <a:ext cx="4533900" cy="2295525"/>
                    </a:xfrm>
                    <a:prstGeom prst="rect">
                      <a:avLst/>
                    </a:prstGeom>
                    <a:ln>
                      <a:noFill/>
                    </a:ln>
                    <a:extLst>
                      <a:ext uri="{53640926-AAD7-44D8-BBD7-CCE9431645EC}">
                        <a14:shadowObscured xmlns:a14="http://schemas.microsoft.com/office/drawing/2010/main"/>
                      </a:ext>
                    </a:extLst>
                  </pic:spPr>
                </pic:pic>
              </a:graphicData>
            </a:graphic>
          </wp:inline>
        </w:drawing>
      </w:r>
    </w:p>
    <w:p w:rsidR="007B1ED9" w:rsidRPr="00E22B22" w:rsidRDefault="007B1ED9" w:rsidP="007B1ED9">
      <w:pPr>
        <w:pStyle w:val="af3"/>
        <w:spacing w:before="0" w:beforeAutospacing="0" w:after="0" w:afterAutospacing="0"/>
        <w:jc w:val="center"/>
        <w:rPr>
          <w:bCs/>
          <w:szCs w:val="28"/>
        </w:rPr>
      </w:pPr>
      <w:r w:rsidRPr="00E22B22">
        <w:rPr>
          <w:bCs/>
          <w:szCs w:val="28"/>
        </w:rPr>
        <w:t>Рисунок 3.2</w:t>
      </w:r>
      <w:r w:rsidR="00ED3A2D" w:rsidRPr="00E22B22">
        <w:rPr>
          <w:bCs/>
          <w:szCs w:val="28"/>
        </w:rPr>
        <w:t>4</w:t>
      </w:r>
      <w:r w:rsidRPr="00E22B22">
        <w:rPr>
          <w:bCs/>
          <w:szCs w:val="28"/>
        </w:rPr>
        <w:t xml:space="preserve"> – Сторінка фотографа з фотографіями</w:t>
      </w:r>
    </w:p>
    <w:p w:rsidR="00A77ED4" w:rsidRPr="00E22B22" w:rsidRDefault="00A77ED4" w:rsidP="00A77ED4">
      <w:pPr>
        <w:pStyle w:val="af3"/>
        <w:spacing w:before="0" w:beforeAutospacing="0" w:after="0" w:afterAutospacing="0"/>
        <w:rPr>
          <w:bCs/>
          <w:szCs w:val="28"/>
        </w:rPr>
      </w:pPr>
    </w:p>
    <w:p w:rsidR="00A77ED4" w:rsidRPr="00E22B22" w:rsidRDefault="00A77ED4" w:rsidP="00A77ED4">
      <w:pPr>
        <w:pStyle w:val="af3"/>
        <w:spacing w:before="0" w:beforeAutospacing="0" w:after="0" w:afterAutospacing="0"/>
        <w:rPr>
          <w:bCs/>
          <w:szCs w:val="28"/>
        </w:rPr>
      </w:pPr>
      <w:r w:rsidRPr="00E22B22">
        <w:rPr>
          <w:bCs/>
          <w:szCs w:val="28"/>
        </w:rPr>
        <w:tab/>
        <w:t>Розроблена галерея дозволяє переходити по фото та збільшувати їх на весь екран рисунок 3.2</w:t>
      </w:r>
      <w:r w:rsidR="00ED3A2D" w:rsidRPr="00E22B22">
        <w:rPr>
          <w:bCs/>
          <w:szCs w:val="28"/>
        </w:rPr>
        <w:t>5</w:t>
      </w:r>
      <w:r w:rsidRPr="00E22B22">
        <w:rPr>
          <w:bCs/>
          <w:szCs w:val="28"/>
        </w:rPr>
        <w:t>.</w:t>
      </w:r>
    </w:p>
    <w:p w:rsidR="00A77ED4" w:rsidRPr="00E22B22" w:rsidRDefault="00A77ED4" w:rsidP="00A77ED4">
      <w:pPr>
        <w:pStyle w:val="af3"/>
        <w:spacing w:before="0" w:beforeAutospacing="0" w:after="0" w:afterAutospacing="0"/>
        <w:rPr>
          <w:bCs/>
          <w:szCs w:val="28"/>
        </w:rPr>
      </w:pPr>
    </w:p>
    <w:p w:rsidR="00A77ED4" w:rsidRPr="00E22B22" w:rsidRDefault="00A77ED4" w:rsidP="00A77ED4">
      <w:pPr>
        <w:pStyle w:val="af3"/>
        <w:spacing w:before="0" w:beforeAutospacing="0" w:after="0" w:afterAutospacing="0"/>
        <w:jc w:val="center"/>
        <w:rPr>
          <w:bCs/>
          <w:szCs w:val="28"/>
        </w:rPr>
      </w:pPr>
      <w:r w:rsidRPr="00E22B22">
        <w:rPr>
          <w:noProof/>
          <w:lang w:bidi="ar-SA"/>
        </w:rPr>
        <w:drawing>
          <wp:inline distT="0" distB="0" distL="0" distR="0" wp14:anchorId="57E42BFA" wp14:editId="393C9DB3">
            <wp:extent cx="4476750" cy="20218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0815" r="51494" b="40222"/>
                    <a:stretch/>
                  </pic:blipFill>
                  <pic:spPr bwMode="auto">
                    <a:xfrm>
                      <a:off x="0" y="0"/>
                      <a:ext cx="4481361" cy="2023923"/>
                    </a:xfrm>
                    <a:prstGeom prst="rect">
                      <a:avLst/>
                    </a:prstGeom>
                    <a:ln>
                      <a:noFill/>
                    </a:ln>
                    <a:extLst>
                      <a:ext uri="{53640926-AAD7-44D8-BBD7-CCE9431645EC}">
                        <a14:shadowObscured xmlns:a14="http://schemas.microsoft.com/office/drawing/2010/main"/>
                      </a:ext>
                    </a:extLst>
                  </pic:spPr>
                </pic:pic>
              </a:graphicData>
            </a:graphic>
          </wp:inline>
        </w:drawing>
      </w:r>
    </w:p>
    <w:p w:rsidR="00A77ED4" w:rsidRPr="00E22B22" w:rsidRDefault="00A77ED4" w:rsidP="00A77ED4">
      <w:pPr>
        <w:pStyle w:val="af3"/>
        <w:spacing w:before="0" w:beforeAutospacing="0" w:after="0" w:afterAutospacing="0"/>
        <w:jc w:val="center"/>
        <w:rPr>
          <w:bCs/>
          <w:szCs w:val="28"/>
        </w:rPr>
      </w:pPr>
      <w:r w:rsidRPr="00E22B22">
        <w:rPr>
          <w:bCs/>
          <w:szCs w:val="28"/>
        </w:rPr>
        <w:t>Рисунок 3.2</w:t>
      </w:r>
      <w:r w:rsidR="00ED3A2D" w:rsidRPr="00E22B22">
        <w:rPr>
          <w:bCs/>
          <w:szCs w:val="28"/>
        </w:rPr>
        <w:t>5</w:t>
      </w:r>
      <w:r w:rsidRPr="00E22B22">
        <w:rPr>
          <w:bCs/>
          <w:szCs w:val="28"/>
        </w:rPr>
        <w:t xml:space="preserve"> – Збільшене фото</w:t>
      </w:r>
    </w:p>
    <w:p w:rsidR="004073BC" w:rsidRPr="00E22B22" w:rsidRDefault="004073BC" w:rsidP="007B1ED9">
      <w:pPr>
        <w:pStyle w:val="af3"/>
        <w:spacing w:before="0" w:beforeAutospacing="0" w:after="0" w:afterAutospacing="0"/>
        <w:rPr>
          <w:bCs/>
          <w:szCs w:val="28"/>
        </w:rPr>
      </w:pPr>
      <w:r w:rsidRPr="00E22B22">
        <w:rPr>
          <w:bCs/>
          <w:szCs w:val="28"/>
        </w:rPr>
        <w:tab/>
      </w:r>
    </w:p>
    <w:p w:rsidR="00AA26F1" w:rsidRPr="00E22B22" w:rsidRDefault="004073BC" w:rsidP="004073BC">
      <w:pPr>
        <w:pStyle w:val="af3"/>
        <w:spacing w:before="0" w:beforeAutospacing="0" w:after="0" w:afterAutospacing="0"/>
        <w:ind w:firstLine="720"/>
        <w:rPr>
          <w:bCs/>
          <w:szCs w:val="28"/>
        </w:rPr>
      </w:pPr>
      <w:r w:rsidRPr="00E22B22">
        <w:rPr>
          <w:bCs/>
          <w:szCs w:val="28"/>
        </w:rPr>
        <w:t xml:space="preserve">Кожен фотограф має свій особистий кабінет який призначений для додання своїх робіт </w:t>
      </w:r>
      <w:r w:rsidR="00AA26F1" w:rsidRPr="00E22B22">
        <w:rPr>
          <w:bCs/>
          <w:szCs w:val="28"/>
        </w:rPr>
        <w:t>та надання всієї необхідної інформації про свої послуги. Щоб потрапити в особистий кабінет необхідно спочатку зареєструватися або увійти через відповідні сторінки де заповнити всі необідні поля форми або через одну з трьох соціальних мереж  рисунок 3.2</w:t>
      </w:r>
      <w:r w:rsidR="00ED3A2D" w:rsidRPr="00E22B22">
        <w:rPr>
          <w:bCs/>
          <w:szCs w:val="28"/>
        </w:rPr>
        <w:t>6</w:t>
      </w:r>
      <w:r w:rsidR="00AA26F1" w:rsidRPr="00E22B22">
        <w:rPr>
          <w:bCs/>
          <w:szCs w:val="28"/>
        </w:rPr>
        <w:t>.</w:t>
      </w:r>
    </w:p>
    <w:p w:rsidR="007B1ED9" w:rsidRPr="00E22B22" w:rsidRDefault="00AA26F1" w:rsidP="004073BC">
      <w:pPr>
        <w:pStyle w:val="af3"/>
        <w:spacing w:before="0" w:beforeAutospacing="0" w:after="0" w:afterAutospacing="0"/>
        <w:ind w:firstLine="720"/>
        <w:rPr>
          <w:bCs/>
          <w:szCs w:val="28"/>
        </w:rPr>
      </w:pPr>
      <w:r w:rsidRPr="00E22B22">
        <w:rPr>
          <w:bCs/>
          <w:szCs w:val="28"/>
        </w:rPr>
        <w:lastRenderedPageBreak/>
        <w:t xml:space="preserve"> </w:t>
      </w:r>
    </w:p>
    <w:p w:rsidR="00AA26F1" w:rsidRPr="00E22B22" w:rsidRDefault="00AA26F1" w:rsidP="00AA26F1">
      <w:pPr>
        <w:pStyle w:val="af3"/>
        <w:spacing w:before="0" w:beforeAutospacing="0" w:after="0" w:afterAutospacing="0"/>
        <w:ind w:firstLine="720"/>
        <w:jc w:val="center"/>
        <w:rPr>
          <w:bCs/>
          <w:szCs w:val="28"/>
        </w:rPr>
      </w:pPr>
      <w:r w:rsidRPr="00E22B22">
        <w:rPr>
          <w:noProof/>
          <w:lang w:bidi="ar-SA"/>
        </w:rPr>
        <w:drawing>
          <wp:inline distT="0" distB="0" distL="0" distR="0" wp14:anchorId="6C1C027C" wp14:editId="792E3B97">
            <wp:extent cx="2590800" cy="16192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5" t="24078" r="29201" b="28874"/>
                    <a:stretch/>
                  </pic:blipFill>
                  <pic:spPr bwMode="auto">
                    <a:xfrm>
                      <a:off x="0" y="0"/>
                      <a:ext cx="2590800" cy="1619250"/>
                    </a:xfrm>
                    <a:prstGeom prst="rect">
                      <a:avLst/>
                    </a:prstGeom>
                    <a:ln>
                      <a:noFill/>
                    </a:ln>
                    <a:extLst>
                      <a:ext uri="{53640926-AAD7-44D8-BBD7-CCE9431645EC}">
                        <a14:shadowObscured xmlns:a14="http://schemas.microsoft.com/office/drawing/2010/main"/>
                      </a:ext>
                    </a:extLst>
                  </pic:spPr>
                </pic:pic>
              </a:graphicData>
            </a:graphic>
          </wp:inline>
        </w:drawing>
      </w:r>
    </w:p>
    <w:p w:rsidR="00AA26F1" w:rsidRPr="00E22B22" w:rsidRDefault="00AA26F1" w:rsidP="00AA26F1">
      <w:pPr>
        <w:pStyle w:val="af3"/>
        <w:spacing w:before="0" w:beforeAutospacing="0" w:after="0" w:afterAutospacing="0"/>
        <w:ind w:firstLine="720"/>
        <w:jc w:val="center"/>
        <w:rPr>
          <w:bCs/>
          <w:szCs w:val="28"/>
        </w:rPr>
      </w:pPr>
      <w:r w:rsidRPr="00E22B22">
        <w:rPr>
          <w:bCs/>
          <w:szCs w:val="28"/>
        </w:rPr>
        <w:t>Рисунок 3.2</w:t>
      </w:r>
      <w:r w:rsidR="00ED3A2D" w:rsidRPr="00E22B22">
        <w:rPr>
          <w:bCs/>
          <w:szCs w:val="28"/>
        </w:rPr>
        <w:t>6</w:t>
      </w:r>
      <w:r w:rsidRPr="00E22B22">
        <w:rPr>
          <w:bCs/>
          <w:szCs w:val="28"/>
        </w:rPr>
        <w:t xml:space="preserve"> </w:t>
      </w:r>
      <w:r w:rsidR="00413B92" w:rsidRPr="00E22B22">
        <w:rPr>
          <w:bCs/>
          <w:szCs w:val="28"/>
        </w:rPr>
        <w:t>- С</w:t>
      </w:r>
      <w:r w:rsidRPr="00E22B22">
        <w:rPr>
          <w:bCs/>
          <w:szCs w:val="28"/>
        </w:rPr>
        <w:t>торінка реєстрації</w:t>
      </w:r>
    </w:p>
    <w:p w:rsidR="00AA26F1" w:rsidRPr="00E22B22" w:rsidRDefault="00AA26F1" w:rsidP="00AA26F1">
      <w:pPr>
        <w:pStyle w:val="af3"/>
        <w:spacing w:before="0" w:beforeAutospacing="0" w:after="0" w:afterAutospacing="0"/>
        <w:ind w:firstLine="720"/>
        <w:rPr>
          <w:bCs/>
          <w:szCs w:val="28"/>
        </w:rPr>
      </w:pPr>
    </w:p>
    <w:p w:rsidR="00AA26F1" w:rsidRPr="00E22B22" w:rsidRDefault="00AA26F1" w:rsidP="00AA26F1">
      <w:pPr>
        <w:pStyle w:val="af3"/>
        <w:spacing w:before="0" w:beforeAutospacing="0" w:after="0" w:afterAutospacing="0"/>
        <w:ind w:firstLine="720"/>
        <w:rPr>
          <w:bCs/>
          <w:szCs w:val="28"/>
        </w:rPr>
      </w:pPr>
      <w:r w:rsidRPr="00E22B22">
        <w:rPr>
          <w:bCs/>
          <w:szCs w:val="28"/>
        </w:rPr>
        <w:t>Після чого можна створювати свою сторінку з послугами рисунок 3.2</w:t>
      </w:r>
      <w:r w:rsidR="00ED3A2D" w:rsidRPr="00E22B22">
        <w:rPr>
          <w:bCs/>
          <w:szCs w:val="28"/>
        </w:rPr>
        <w:t>7</w:t>
      </w:r>
    </w:p>
    <w:p w:rsidR="00AA26F1" w:rsidRPr="00E22B22" w:rsidRDefault="00AA26F1" w:rsidP="00AA26F1">
      <w:pPr>
        <w:pStyle w:val="af3"/>
        <w:spacing w:before="0" w:beforeAutospacing="0" w:after="0" w:afterAutospacing="0"/>
        <w:ind w:firstLine="720"/>
        <w:rPr>
          <w:bCs/>
          <w:szCs w:val="28"/>
        </w:rPr>
      </w:pPr>
    </w:p>
    <w:p w:rsidR="00AA26F1" w:rsidRPr="00E22B22" w:rsidRDefault="00AA26F1" w:rsidP="007A5431">
      <w:pPr>
        <w:pStyle w:val="af3"/>
        <w:spacing w:before="0" w:beforeAutospacing="0" w:after="0" w:afterAutospacing="0"/>
        <w:ind w:firstLine="720"/>
        <w:jc w:val="center"/>
        <w:rPr>
          <w:bCs/>
          <w:szCs w:val="28"/>
          <w:lang w:val="en-US"/>
        </w:rPr>
      </w:pPr>
      <w:r w:rsidRPr="00E22B22">
        <w:rPr>
          <w:bCs/>
          <w:noProof/>
          <w:szCs w:val="28"/>
          <w:lang w:bidi="ar-SA"/>
        </w:rPr>
        <w:drawing>
          <wp:inline distT="0" distB="0" distL="0" distR="0">
            <wp:extent cx="4048125" cy="25980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2605" cy="2613761"/>
                    </a:xfrm>
                    <a:prstGeom prst="rect">
                      <a:avLst/>
                    </a:prstGeom>
                    <a:noFill/>
                    <a:ln>
                      <a:noFill/>
                    </a:ln>
                  </pic:spPr>
                </pic:pic>
              </a:graphicData>
            </a:graphic>
          </wp:inline>
        </w:drawing>
      </w:r>
    </w:p>
    <w:p w:rsidR="00AA26F1" w:rsidRPr="00E22B22" w:rsidRDefault="00AA26F1" w:rsidP="007A5431">
      <w:pPr>
        <w:pStyle w:val="af3"/>
        <w:spacing w:before="0" w:beforeAutospacing="0" w:after="0" w:afterAutospacing="0"/>
        <w:ind w:firstLine="720"/>
        <w:jc w:val="center"/>
        <w:rPr>
          <w:bCs/>
          <w:szCs w:val="28"/>
        </w:rPr>
      </w:pPr>
      <w:r w:rsidRPr="00E22B22">
        <w:rPr>
          <w:bCs/>
          <w:szCs w:val="28"/>
        </w:rPr>
        <w:t>Рисунок 3.2</w:t>
      </w:r>
      <w:r w:rsidR="00ED3A2D" w:rsidRPr="00E22B22">
        <w:rPr>
          <w:bCs/>
          <w:szCs w:val="28"/>
        </w:rPr>
        <w:t>7</w:t>
      </w:r>
      <w:r w:rsidRPr="00E22B22">
        <w:rPr>
          <w:bCs/>
          <w:szCs w:val="28"/>
        </w:rPr>
        <w:t xml:space="preserve"> – Сторінка для створення своєї послуги</w:t>
      </w:r>
    </w:p>
    <w:p w:rsidR="00324EA7" w:rsidRPr="00E22B22" w:rsidRDefault="00324EA7" w:rsidP="00AA26F1">
      <w:pPr>
        <w:pStyle w:val="af3"/>
        <w:spacing w:before="0" w:beforeAutospacing="0" w:after="0" w:afterAutospacing="0"/>
        <w:ind w:firstLine="720"/>
        <w:rPr>
          <w:bCs/>
          <w:szCs w:val="28"/>
        </w:rPr>
      </w:pPr>
    </w:p>
    <w:p w:rsidR="00AA26F1" w:rsidRPr="00E22B22" w:rsidRDefault="00324EA7" w:rsidP="00AA26F1">
      <w:pPr>
        <w:pStyle w:val="af3"/>
        <w:spacing w:before="0" w:beforeAutospacing="0" w:after="0" w:afterAutospacing="0"/>
        <w:ind w:firstLine="720"/>
        <w:rPr>
          <w:bCs/>
          <w:szCs w:val="28"/>
        </w:rPr>
      </w:pPr>
      <w:r w:rsidRPr="00E22B22">
        <w:rPr>
          <w:bCs/>
          <w:szCs w:val="28"/>
        </w:rPr>
        <w:t>Завантаження фотографій відбувається за допомогою наступного РНР скрипта лістинг 3.9.</w:t>
      </w:r>
    </w:p>
    <w:p w:rsidR="00324EA7" w:rsidRPr="00E22B22" w:rsidRDefault="00324EA7" w:rsidP="00AA26F1">
      <w:pPr>
        <w:pStyle w:val="af3"/>
        <w:spacing w:before="0" w:beforeAutospacing="0" w:after="0" w:afterAutospacing="0"/>
        <w:ind w:firstLine="720"/>
        <w:rPr>
          <w:bCs/>
          <w:szCs w:val="28"/>
        </w:rPr>
      </w:pPr>
    </w:p>
    <w:p w:rsidR="00324EA7" w:rsidRPr="00E22B22" w:rsidRDefault="00324EA7" w:rsidP="00AA26F1">
      <w:pPr>
        <w:pStyle w:val="af3"/>
        <w:spacing w:before="0" w:beforeAutospacing="0" w:after="0" w:afterAutospacing="0"/>
        <w:ind w:firstLine="720"/>
        <w:rPr>
          <w:bCs/>
          <w:szCs w:val="28"/>
        </w:rPr>
      </w:pPr>
      <w:r w:rsidRPr="00E22B22">
        <w:rPr>
          <w:bCs/>
          <w:szCs w:val="28"/>
        </w:rPr>
        <w:t>Лістинг 3.9 – РНР скрипт завантаження фото на сервер</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&lt;?php</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if($_FILES[</w:t>
      </w:r>
      <w:r w:rsidR="004E0A77">
        <w:rPr>
          <w:rFonts w:ascii="Courier New" w:hAnsi="Courier New" w:cs="Courier New"/>
          <w:bCs/>
          <w:sz w:val="24"/>
        </w:rPr>
        <w:t>«</w:t>
      </w:r>
      <w:r w:rsidRPr="00E22B22">
        <w:rPr>
          <w:rFonts w:ascii="Courier New" w:hAnsi="Courier New" w:cs="Courier New"/>
          <w:bCs/>
          <w:sz w:val="24"/>
        </w:rPr>
        <w:t>filename</w:t>
      </w:r>
      <w:r w:rsidR="004E0A77">
        <w:rPr>
          <w:rFonts w:ascii="Courier New" w:hAnsi="Courier New" w:cs="Courier New"/>
          <w:bCs/>
          <w:sz w:val="24"/>
        </w:rPr>
        <w:t>»</w:t>
      </w:r>
      <w:r w:rsidRPr="00E22B22">
        <w:rPr>
          <w:rFonts w:ascii="Courier New" w:hAnsi="Courier New" w:cs="Courier New"/>
          <w:bCs/>
          <w:sz w:val="24"/>
        </w:rPr>
        <w:t>][</w:t>
      </w:r>
      <w:r w:rsidR="004E0A77">
        <w:rPr>
          <w:rFonts w:ascii="Courier New" w:hAnsi="Courier New" w:cs="Courier New"/>
          <w:bCs/>
          <w:sz w:val="24"/>
        </w:rPr>
        <w:t>«</w:t>
      </w:r>
      <w:r w:rsidRPr="00E22B22">
        <w:rPr>
          <w:rFonts w:ascii="Courier New" w:hAnsi="Courier New" w:cs="Courier New"/>
          <w:bCs/>
          <w:sz w:val="24"/>
        </w:rPr>
        <w:t>size</w:t>
      </w:r>
      <w:r w:rsidR="004E0A77">
        <w:rPr>
          <w:rFonts w:ascii="Courier New" w:hAnsi="Courier New" w:cs="Courier New"/>
          <w:bCs/>
          <w:sz w:val="24"/>
        </w:rPr>
        <w:t>»</w:t>
      </w:r>
      <w:r w:rsidRPr="00E22B22">
        <w:rPr>
          <w:rFonts w:ascii="Courier New" w:hAnsi="Courier New" w:cs="Courier New"/>
          <w:bCs/>
          <w:sz w:val="24"/>
        </w:rPr>
        <w:t>] &gt; 1024*3*1024)</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echo (</w:t>
      </w:r>
      <w:r w:rsidR="004E0A77">
        <w:rPr>
          <w:rFonts w:ascii="Courier New" w:hAnsi="Courier New" w:cs="Courier New"/>
          <w:bCs/>
          <w:sz w:val="24"/>
        </w:rPr>
        <w:t>«</w:t>
      </w:r>
      <w:r w:rsidRPr="00E22B22">
        <w:rPr>
          <w:rFonts w:ascii="Courier New" w:hAnsi="Courier New" w:cs="Courier New"/>
          <w:bCs/>
          <w:sz w:val="24"/>
        </w:rPr>
        <w:t>Розмір файлу завеликий</w:t>
      </w:r>
      <w:r w:rsidR="004E0A77">
        <w:rPr>
          <w:rFonts w:ascii="Courier New" w:hAnsi="Courier New" w:cs="Courier New"/>
          <w:bCs/>
          <w:sz w:val="24"/>
        </w:rPr>
        <w:t>»</w:t>
      </w: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exit;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if(is_uploaded_file($_FILES[</w:t>
      </w:r>
      <w:r w:rsidR="004E0A77">
        <w:rPr>
          <w:rFonts w:ascii="Courier New" w:hAnsi="Courier New" w:cs="Courier New"/>
          <w:bCs/>
          <w:sz w:val="24"/>
        </w:rPr>
        <w:t>«</w:t>
      </w:r>
      <w:r w:rsidRPr="00E22B22">
        <w:rPr>
          <w:rFonts w:ascii="Courier New" w:hAnsi="Courier New" w:cs="Courier New"/>
          <w:bCs/>
          <w:sz w:val="24"/>
        </w:rPr>
        <w:t>filename</w:t>
      </w:r>
      <w:r w:rsidR="004E0A77">
        <w:rPr>
          <w:rFonts w:ascii="Courier New" w:hAnsi="Courier New" w:cs="Courier New"/>
          <w:bCs/>
          <w:sz w:val="24"/>
        </w:rPr>
        <w:t>»</w:t>
      </w:r>
      <w:r w:rsidRPr="00E22B22">
        <w:rPr>
          <w:rFonts w:ascii="Courier New" w:hAnsi="Courier New" w:cs="Courier New"/>
          <w:bCs/>
          <w:sz w:val="24"/>
        </w:rPr>
        <w:t>][</w:t>
      </w:r>
      <w:r w:rsidR="004E0A77">
        <w:rPr>
          <w:rFonts w:ascii="Courier New" w:hAnsi="Courier New" w:cs="Courier New"/>
          <w:bCs/>
          <w:sz w:val="24"/>
        </w:rPr>
        <w:t>«</w:t>
      </w:r>
      <w:r w:rsidRPr="00E22B22">
        <w:rPr>
          <w:rFonts w:ascii="Courier New" w:hAnsi="Courier New" w:cs="Courier New"/>
          <w:bCs/>
          <w:sz w:val="24"/>
        </w:rPr>
        <w:t>tmp_name</w:t>
      </w:r>
      <w:r w:rsidR="004E0A77">
        <w:rPr>
          <w:rFonts w:ascii="Courier New" w:hAnsi="Courier New" w:cs="Courier New"/>
          <w:bCs/>
          <w:sz w:val="24"/>
        </w:rPr>
        <w:t>»</w:t>
      </w: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lastRenderedPageBreak/>
        <w:t>move_uploaded_file($_FILES[</w:t>
      </w:r>
      <w:r w:rsidR="004E0A77">
        <w:rPr>
          <w:rFonts w:ascii="Courier New" w:hAnsi="Courier New" w:cs="Courier New"/>
          <w:bCs/>
          <w:sz w:val="24"/>
        </w:rPr>
        <w:t>«</w:t>
      </w:r>
      <w:r w:rsidRPr="00E22B22">
        <w:rPr>
          <w:rFonts w:ascii="Courier New" w:hAnsi="Courier New" w:cs="Courier New"/>
          <w:bCs/>
          <w:sz w:val="24"/>
        </w:rPr>
        <w:t>filename</w:t>
      </w:r>
      <w:r w:rsidR="004E0A77">
        <w:rPr>
          <w:rFonts w:ascii="Courier New" w:hAnsi="Courier New" w:cs="Courier New"/>
          <w:bCs/>
          <w:sz w:val="24"/>
        </w:rPr>
        <w:t>»</w:t>
      </w:r>
      <w:r w:rsidRPr="00E22B22">
        <w:rPr>
          <w:rFonts w:ascii="Courier New" w:hAnsi="Courier New" w:cs="Courier New"/>
          <w:bCs/>
          <w:sz w:val="24"/>
        </w:rPr>
        <w:t>][</w:t>
      </w:r>
      <w:r w:rsidR="004E0A77">
        <w:rPr>
          <w:rFonts w:ascii="Courier New" w:hAnsi="Courier New" w:cs="Courier New"/>
          <w:bCs/>
          <w:sz w:val="24"/>
        </w:rPr>
        <w:t>«</w:t>
      </w:r>
      <w:r w:rsidRPr="00E22B22">
        <w:rPr>
          <w:rFonts w:ascii="Courier New" w:hAnsi="Courier New" w:cs="Courier New"/>
          <w:bCs/>
          <w:sz w:val="24"/>
        </w:rPr>
        <w:t>tmp_name</w:t>
      </w:r>
      <w:r w:rsidR="004E0A77">
        <w:rPr>
          <w:rFonts w:ascii="Courier New" w:hAnsi="Courier New" w:cs="Courier New"/>
          <w:bCs/>
          <w:sz w:val="24"/>
        </w:rPr>
        <w:t>»</w:t>
      </w:r>
      <w:r w:rsidRPr="00E22B22">
        <w:rPr>
          <w:rFonts w:ascii="Courier New" w:hAnsi="Courier New" w:cs="Courier New"/>
          <w:bCs/>
          <w:sz w:val="24"/>
        </w:rPr>
        <w:t>],</w:t>
      </w:r>
      <w:r w:rsidR="004E0A77">
        <w:rPr>
          <w:rFonts w:ascii="Courier New" w:hAnsi="Courier New" w:cs="Courier New"/>
          <w:bCs/>
          <w:sz w:val="24"/>
        </w:rPr>
        <w:t>»</w:t>
      </w:r>
      <w:r w:rsidRPr="00E22B22">
        <w:rPr>
          <w:rFonts w:ascii="Courier New" w:hAnsi="Courier New" w:cs="Courier New"/>
          <w:bCs/>
          <w:sz w:val="24"/>
        </w:rPr>
        <w:t>/portfolio /</w:t>
      </w:r>
      <w:r w:rsidR="004E0A77">
        <w:rPr>
          <w:rFonts w:ascii="Courier New" w:hAnsi="Courier New" w:cs="Courier New"/>
          <w:bCs/>
          <w:sz w:val="24"/>
        </w:rPr>
        <w:t>»</w:t>
      </w:r>
      <w:r w:rsidRPr="00E22B22">
        <w:rPr>
          <w:rFonts w:ascii="Courier New" w:hAnsi="Courier New" w:cs="Courier New"/>
          <w:bCs/>
          <w:sz w:val="24"/>
        </w:rPr>
        <w:t>.$_FILES[</w:t>
      </w:r>
      <w:r w:rsidR="004E0A77">
        <w:rPr>
          <w:rFonts w:ascii="Courier New" w:hAnsi="Courier New" w:cs="Courier New"/>
          <w:bCs/>
          <w:sz w:val="24"/>
        </w:rPr>
        <w:t>«</w:t>
      </w:r>
      <w:r w:rsidRPr="00E22B22">
        <w:rPr>
          <w:rFonts w:ascii="Courier New" w:hAnsi="Courier New" w:cs="Courier New"/>
          <w:bCs/>
          <w:sz w:val="24"/>
        </w:rPr>
        <w:t>filename</w:t>
      </w:r>
      <w:r w:rsidR="004E0A77">
        <w:rPr>
          <w:rFonts w:ascii="Courier New" w:hAnsi="Courier New" w:cs="Courier New"/>
          <w:bCs/>
          <w:sz w:val="24"/>
        </w:rPr>
        <w:t>»</w:t>
      </w:r>
      <w:r w:rsidRPr="00E22B22">
        <w:rPr>
          <w:rFonts w:ascii="Courier New" w:hAnsi="Courier New" w:cs="Courier New"/>
          <w:bCs/>
          <w:sz w:val="24"/>
        </w:rPr>
        <w:t>][</w:t>
      </w:r>
      <w:r w:rsidR="004E0A77">
        <w:rPr>
          <w:rFonts w:ascii="Courier New" w:hAnsi="Courier New" w:cs="Courier New"/>
          <w:bCs/>
          <w:sz w:val="24"/>
        </w:rPr>
        <w:t>«</w:t>
      </w:r>
      <w:r w:rsidRPr="00E22B22">
        <w:rPr>
          <w:rFonts w:ascii="Courier New" w:hAnsi="Courier New" w:cs="Courier New"/>
          <w:bCs/>
          <w:sz w:val="24"/>
        </w:rPr>
        <w:t>name</w:t>
      </w:r>
      <w:r w:rsidR="004E0A77">
        <w:rPr>
          <w:rFonts w:ascii="Courier New" w:hAnsi="Courier New" w:cs="Courier New"/>
          <w:bCs/>
          <w:sz w:val="24"/>
        </w:rPr>
        <w:t>»</w:t>
      </w: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 else {</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echo(</w:t>
      </w:r>
      <w:r w:rsidR="004E0A77">
        <w:rPr>
          <w:rFonts w:ascii="Courier New" w:hAnsi="Courier New" w:cs="Courier New"/>
          <w:bCs/>
          <w:sz w:val="24"/>
        </w:rPr>
        <w:t>«</w:t>
      </w:r>
      <w:r w:rsidRPr="00E22B22">
        <w:rPr>
          <w:rFonts w:ascii="Courier New" w:hAnsi="Courier New" w:cs="Courier New"/>
          <w:bCs/>
          <w:sz w:val="24"/>
          <w:lang w:val="ru-RU"/>
        </w:rPr>
        <w:t>Помилка завантаження</w:t>
      </w:r>
      <w:r w:rsidR="004E0A77">
        <w:rPr>
          <w:rFonts w:ascii="Courier New" w:hAnsi="Courier New" w:cs="Courier New"/>
          <w:bCs/>
          <w:sz w:val="24"/>
        </w:rPr>
        <w:t>»</w:t>
      </w:r>
      <w:r w:rsidRPr="00E22B22">
        <w:rPr>
          <w:rFonts w:ascii="Courier New" w:hAnsi="Courier New" w:cs="Courier New"/>
          <w:bCs/>
          <w:sz w:val="24"/>
        </w:rPr>
        <w:t>);</w:t>
      </w:r>
    </w:p>
    <w:p w:rsidR="00324EA7"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w:t>
      </w:r>
    </w:p>
    <w:p w:rsidR="00AA26F1" w:rsidRPr="00E22B22" w:rsidRDefault="00324EA7" w:rsidP="002C3D57">
      <w:pPr>
        <w:pStyle w:val="af3"/>
        <w:spacing w:before="0" w:beforeAutospacing="0" w:after="0" w:afterAutospacing="0" w:line="240" w:lineRule="auto"/>
        <w:jc w:val="left"/>
        <w:rPr>
          <w:rFonts w:ascii="Courier New" w:hAnsi="Courier New" w:cs="Courier New"/>
          <w:bCs/>
          <w:sz w:val="24"/>
        </w:rPr>
      </w:pPr>
      <w:r w:rsidRPr="00E22B22">
        <w:rPr>
          <w:rFonts w:ascii="Courier New" w:hAnsi="Courier New" w:cs="Courier New"/>
          <w:bCs/>
          <w:sz w:val="24"/>
        </w:rPr>
        <w:t>?&gt;</w:t>
      </w:r>
    </w:p>
    <w:p w:rsidR="007957E1" w:rsidRPr="00E22B22" w:rsidRDefault="007957E1" w:rsidP="009E6D5A">
      <w:pPr>
        <w:pStyle w:val="af3"/>
        <w:spacing w:before="0" w:beforeAutospacing="0" w:after="0" w:afterAutospacing="0"/>
        <w:rPr>
          <w:bCs/>
          <w:szCs w:val="28"/>
        </w:rPr>
      </w:pPr>
    </w:p>
    <w:p w:rsidR="00090A1D" w:rsidRPr="00E22B22" w:rsidRDefault="00327109" w:rsidP="00090A1D">
      <w:pPr>
        <w:pStyle w:val="af3"/>
        <w:spacing w:before="0" w:beforeAutospacing="0" w:after="0" w:afterAutospacing="0"/>
        <w:rPr>
          <w:bCs/>
          <w:szCs w:val="28"/>
        </w:rPr>
      </w:pPr>
      <w:r w:rsidRPr="00E22B22">
        <w:rPr>
          <w:bCs/>
          <w:szCs w:val="28"/>
        </w:rPr>
        <w:tab/>
        <w:t>Як можна бачити  програмування дизайну та функціоналу було виконано в повному об</w:t>
      </w:r>
      <w:r w:rsidR="000639FB" w:rsidRPr="00E22B22">
        <w:rPr>
          <w:bCs/>
          <w:szCs w:val="28"/>
        </w:rPr>
        <w:t>с</w:t>
      </w:r>
      <w:r w:rsidRPr="00E22B22">
        <w:rPr>
          <w:bCs/>
          <w:szCs w:val="28"/>
        </w:rPr>
        <w:t>язі згідно поставленого завдання.</w:t>
      </w:r>
    </w:p>
    <w:p w:rsidR="00DE736A" w:rsidRPr="00E22B22" w:rsidRDefault="00090A1D" w:rsidP="00090A1D">
      <w:pPr>
        <w:pStyle w:val="af3"/>
        <w:spacing w:before="0" w:beforeAutospacing="0" w:after="0" w:afterAutospacing="0"/>
        <w:rPr>
          <w:rStyle w:val="af0"/>
          <w:color w:val="auto"/>
          <w:u w:val="none"/>
        </w:rPr>
      </w:pPr>
      <w:r w:rsidRPr="00E22B22">
        <w:rPr>
          <w:rStyle w:val="af0"/>
          <w:color w:val="auto"/>
          <w:u w:val="none"/>
        </w:rPr>
        <w:t xml:space="preserve"> </w:t>
      </w:r>
    </w:p>
    <w:p w:rsidR="00357131" w:rsidRPr="00E22B22" w:rsidRDefault="00357131" w:rsidP="00003BB7">
      <w:pPr>
        <w:pStyle w:val="2"/>
        <w:rPr>
          <w:rStyle w:val="af0"/>
          <w:color w:val="auto"/>
          <w:u w:val="none"/>
        </w:rPr>
      </w:pPr>
      <w:bookmarkStart w:id="28" w:name="_Toc419839598"/>
      <w:r w:rsidRPr="00E22B22">
        <w:rPr>
          <w:rStyle w:val="af0"/>
          <w:color w:val="auto"/>
          <w:u w:val="none"/>
        </w:rPr>
        <w:t xml:space="preserve">3.3 Створення БД </w:t>
      </w:r>
      <w:r w:rsidR="00DE736A" w:rsidRPr="00E22B22">
        <w:rPr>
          <w:rStyle w:val="af0"/>
          <w:color w:val="auto"/>
          <w:u w:val="none"/>
        </w:rPr>
        <w:t>ре</w:t>
      </w:r>
      <w:r w:rsidRPr="00E22B22">
        <w:rPr>
          <w:rStyle w:val="af0"/>
          <w:color w:val="auto"/>
          <w:u w:val="none"/>
        </w:rPr>
        <w:t>сурсу</w:t>
      </w:r>
      <w:r w:rsidR="00DE736A" w:rsidRPr="00E22B22">
        <w:rPr>
          <w:rStyle w:val="af0"/>
          <w:color w:val="auto"/>
          <w:u w:val="none"/>
        </w:rPr>
        <w:t xml:space="preserve"> та розміщення його на сервері</w:t>
      </w:r>
      <w:bookmarkEnd w:id="28"/>
    </w:p>
    <w:p w:rsidR="00DE736A" w:rsidRPr="00E22B22" w:rsidRDefault="00DE736A" w:rsidP="00DE736A">
      <w:pPr>
        <w:rPr>
          <w:szCs w:val="28"/>
        </w:rPr>
      </w:pPr>
    </w:p>
    <w:p w:rsidR="00DE736A" w:rsidRPr="00E22B22" w:rsidRDefault="00A37603" w:rsidP="00A37603">
      <w:pPr>
        <w:ind w:firstLine="720"/>
        <w:rPr>
          <w:szCs w:val="28"/>
        </w:rPr>
      </w:pPr>
      <w:r w:rsidRPr="00E22B22">
        <w:rPr>
          <w:szCs w:val="28"/>
        </w:rPr>
        <w:t xml:space="preserve">База даних сайту - це механізм, що забезпечує зберігання, доступ, первинну обробку й пошук інформації. Будь-який динамічний сайт, що містить структуровані дані, має необхідність в базі даних. Проектування бази даних для сайту - це один із ключових моментів ранньої стадії розробки. Цей процес </w:t>
      </w:r>
      <w:r w:rsidR="00A05528" w:rsidRPr="00E22B22">
        <w:rPr>
          <w:szCs w:val="28"/>
        </w:rPr>
        <w:t>проводився з ретельним аналізом поставленого завдання та побудови прототипу БД</w:t>
      </w:r>
      <w:r w:rsidRPr="00E22B22">
        <w:rPr>
          <w:szCs w:val="28"/>
        </w:rPr>
        <w:t xml:space="preserve">. Саме на даному етапі закладаються основи, які надалі впливають на швидкість функціонування й </w:t>
      </w:r>
      <w:r w:rsidR="00A05528" w:rsidRPr="00E22B22">
        <w:rPr>
          <w:szCs w:val="28"/>
        </w:rPr>
        <w:t xml:space="preserve">та </w:t>
      </w:r>
      <w:r w:rsidR="00C22A1B" w:rsidRPr="00E22B22">
        <w:rPr>
          <w:szCs w:val="28"/>
        </w:rPr>
        <w:t>роботоздатність</w:t>
      </w:r>
      <w:r w:rsidRPr="00E22B22">
        <w:rPr>
          <w:szCs w:val="28"/>
        </w:rPr>
        <w:t xml:space="preserve"> всього проекту.</w:t>
      </w:r>
    </w:p>
    <w:p w:rsidR="002E3688" w:rsidRPr="00E22B22" w:rsidRDefault="002E3688" w:rsidP="00A37603">
      <w:pPr>
        <w:ind w:firstLine="720"/>
        <w:rPr>
          <w:szCs w:val="28"/>
        </w:rPr>
      </w:pPr>
      <w:r w:rsidRPr="00E22B22">
        <w:rPr>
          <w:szCs w:val="28"/>
        </w:rPr>
        <w:t xml:space="preserve">Для </w:t>
      </w:r>
      <w:r w:rsidR="00944815" w:rsidRPr="00E22B22">
        <w:rPr>
          <w:szCs w:val="28"/>
        </w:rPr>
        <w:t xml:space="preserve">розроблюваного веб-сайту було прийнято рішення використовувати СУБД – </w:t>
      </w:r>
      <w:r w:rsidR="00944815" w:rsidRPr="00E22B22">
        <w:rPr>
          <w:szCs w:val="28"/>
          <w:lang w:val="en-US"/>
        </w:rPr>
        <w:t>MySQL</w:t>
      </w:r>
      <w:r w:rsidR="00944815" w:rsidRPr="00E22B22">
        <w:rPr>
          <w:szCs w:val="28"/>
        </w:rPr>
        <w:t>. Дана система має ряд переваг над іншими СУБД:</w:t>
      </w:r>
    </w:p>
    <w:p w:rsidR="00944815" w:rsidRPr="00E22B22" w:rsidRDefault="00944815" w:rsidP="00944815">
      <w:pPr>
        <w:pStyle w:val="afa"/>
        <w:numPr>
          <w:ilvl w:val="0"/>
          <w:numId w:val="39"/>
        </w:numPr>
      </w:pPr>
      <w:r w:rsidRPr="00E22B22">
        <w:t>простота у встановленні та використанні;</w:t>
      </w:r>
    </w:p>
    <w:p w:rsidR="00944815" w:rsidRPr="00E22B22" w:rsidRDefault="00944815" w:rsidP="00944815">
      <w:pPr>
        <w:pStyle w:val="afa"/>
        <w:numPr>
          <w:ilvl w:val="0"/>
          <w:numId w:val="39"/>
        </w:numPr>
      </w:pPr>
      <w:r w:rsidRPr="00E22B22">
        <w:t>підтримується необмежена кількість користувачів, що одночасно працюють із БД;</w:t>
      </w:r>
    </w:p>
    <w:p w:rsidR="00944815" w:rsidRPr="00E22B22" w:rsidRDefault="00944815" w:rsidP="00944815">
      <w:pPr>
        <w:pStyle w:val="afa"/>
        <w:numPr>
          <w:ilvl w:val="0"/>
          <w:numId w:val="39"/>
        </w:numPr>
      </w:pPr>
      <w:r w:rsidRPr="00E22B22">
        <w:t>кількість рядків у таблицях може досягати 50 млн.;</w:t>
      </w:r>
    </w:p>
    <w:p w:rsidR="00944815" w:rsidRPr="00E22B22" w:rsidRDefault="00944815" w:rsidP="00944815">
      <w:pPr>
        <w:pStyle w:val="afa"/>
        <w:numPr>
          <w:ilvl w:val="0"/>
          <w:numId w:val="39"/>
        </w:numPr>
        <w:ind w:left="0"/>
      </w:pPr>
      <w:r w:rsidRPr="00E22B22">
        <w:t>висока швидкість виконання команд;</w:t>
      </w:r>
    </w:p>
    <w:p w:rsidR="00944815" w:rsidRPr="00E22B22" w:rsidRDefault="00944815" w:rsidP="00944815">
      <w:pPr>
        <w:pStyle w:val="afa"/>
        <w:numPr>
          <w:ilvl w:val="0"/>
          <w:numId w:val="39"/>
        </w:numPr>
        <w:ind w:left="0"/>
      </w:pPr>
      <w:r w:rsidRPr="00E22B22">
        <w:t>наявність простої і ефективної системи безпеки.</w:t>
      </w:r>
    </w:p>
    <w:p w:rsidR="00944815" w:rsidRPr="00E22B22" w:rsidRDefault="00944815" w:rsidP="00944815">
      <w:pPr>
        <w:ind w:firstLine="709"/>
        <w:jc w:val="left"/>
      </w:pPr>
      <w:r w:rsidRPr="00E22B22">
        <w:t>На основі СУБД</w:t>
      </w:r>
      <w:r w:rsidRPr="00E22B22">
        <w:rPr>
          <w:szCs w:val="28"/>
          <w:lang w:val="ru-RU"/>
        </w:rPr>
        <w:t xml:space="preserve"> </w:t>
      </w:r>
      <w:r w:rsidRPr="00E22B22">
        <w:rPr>
          <w:szCs w:val="28"/>
          <w:lang w:val="en-US"/>
        </w:rPr>
        <w:t>MySQL</w:t>
      </w:r>
      <w:r w:rsidRPr="00E22B22">
        <w:t xml:space="preserve"> і буде будуватися наша робота з розробки БД для сайту. Ця система допомогла створити сховище даних, в якому буде зберігатися вся необхідна інформація, якою оперуватиму сайт.</w:t>
      </w:r>
    </w:p>
    <w:p w:rsidR="00BE7757" w:rsidRPr="00E22B22" w:rsidRDefault="00944815" w:rsidP="00944815">
      <w:pPr>
        <w:ind w:firstLine="709"/>
      </w:pPr>
      <w:r w:rsidRPr="00E22B22">
        <w:lastRenderedPageBreak/>
        <w:tab/>
        <w:t xml:space="preserve">Для того щоб створити необхідну базу даних для сайту, попередньо було скачано локальний сервер, який має вбудований в собі </w:t>
      </w:r>
      <w:r w:rsidRPr="00E22B22">
        <w:rPr>
          <w:lang w:val="en-US"/>
        </w:rPr>
        <w:t>SQL</w:t>
      </w:r>
      <w:r w:rsidRPr="00E22B22">
        <w:rPr>
          <w:lang w:val="ru-RU"/>
        </w:rPr>
        <w:t xml:space="preserve"> </w:t>
      </w:r>
      <w:r w:rsidRPr="00E22B22">
        <w:t>сервер. Також підчас розробки БД використовувався графічний веб застосунок</w:t>
      </w:r>
      <w:r w:rsidR="00BE7757" w:rsidRPr="00E22B22">
        <w:t xml:space="preserve"> phpMyAdmin.</w:t>
      </w:r>
    </w:p>
    <w:p w:rsidR="00984293" w:rsidRPr="00E22B22" w:rsidRDefault="00BE7757" w:rsidP="00944815">
      <w:pPr>
        <w:ind w:firstLine="709"/>
      </w:pPr>
      <w:r w:rsidRPr="00E22B22">
        <w:t>Р</w:t>
      </w:r>
      <w:r w:rsidR="00944815" w:rsidRPr="00E22B22">
        <w:t>hpMyAdmin — веб-застосунок з відкритим кодом на мові PHP із графічним веб-інтерфейсом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MySQL без безпосереднього вводу SQL команд через дружній інтерфейс і з будь-якого комп'ютера під'єднаного до інтернету без необхідності встановлення додаткового програмного забезпечення.</w:t>
      </w:r>
      <w:r w:rsidR="00D25DEA" w:rsidRPr="00E22B22">
        <w:t xml:space="preserve"> Наведений вище веб застосунок, дозволив спростити процес розробки БД, завдяки том що достатньо клікнути по потрібній кнопці і певна функція буде виконана автоматично.</w:t>
      </w:r>
    </w:p>
    <w:p w:rsidR="00D25DEA" w:rsidRPr="00E22B22" w:rsidRDefault="00D25DEA" w:rsidP="00944815">
      <w:pPr>
        <w:ind w:firstLine="709"/>
      </w:pPr>
      <w:r w:rsidRPr="00E22B22">
        <w:t xml:space="preserve">Для того щоб створити БД, потрібно було запустити локальний сервер Денвер та у рядку адрес в браузері набрати наступну адресу: </w:t>
      </w:r>
      <w:r w:rsidR="004E0A77">
        <w:t>«</w:t>
      </w:r>
      <w:r w:rsidRPr="00E22B22">
        <w:t>localhost/Tools/phpMyAdmin</w:t>
      </w:r>
      <w:r w:rsidR="004E0A77">
        <w:t>»</w:t>
      </w:r>
      <w:r w:rsidRPr="00E22B22">
        <w:t xml:space="preserve">. Після чого я потрапляв на головну сторінку веб-застосунку, яка виглядала наступним чином рисунок </w:t>
      </w:r>
      <w:r w:rsidR="00ED3A2D" w:rsidRPr="00E22B22">
        <w:t>3.28.</w:t>
      </w:r>
    </w:p>
    <w:p w:rsidR="00ED3A2D" w:rsidRPr="00E22B22" w:rsidRDefault="00ED3A2D" w:rsidP="00944815">
      <w:pPr>
        <w:ind w:firstLine="709"/>
      </w:pPr>
    </w:p>
    <w:p w:rsidR="00ED3A2D" w:rsidRPr="00E22B22" w:rsidRDefault="00ED3A2D" w:rsidP="00ED3A2D">
      <w:pPr>
        <w:ind w:firstLine="709"/>
        <w:jc w:val="center"/>
      </w:pPr>
      <w:r w:rsidRPr="00E22B22">
        <w:rPr>
          <w:noProof/>
          <w:lang w:eastAsia="uk-UA" w:bidi="ar-SA"/>
        </w:rPr>
        <w:drawing>
          <wp:inline distT="0" distB="0" distL="0" distR="0" wp14:anchorId="5C7FC9CC" wp14:editId="02C7B42B">
            <wp:extent cx="4169725" cy="18192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78" t="14391" r="50363" b="47694"/>
                    <a:stretch/>
                  </pic:blipFill>
                  <pic:spPr bwMode="auto">
                    <a:xfrm>
                      <a:off x="0" y="0"/>
                      <a:ext cx="4171929" cy="1820237"/>
                    </a:xfrm>
                    <a:prstGeom prst="rect">
                      <a:avLst/>
                    </a:prstGeom>
                    <a:ln>
                      <a:noFill/>
                    </a:ln>
                    <a:extLst>
                      <a:ext uri="{53640926-AAD7-44D8-BBD7-CCE9431645EC}">
                        <a14:shadowObscured xmlns:a14="http://schemas.microsoft.com/office/drawing/2010/main"/>
                      </a:ext>
                    </a:extLst>
                  </pic:spPr>
                </pic:pic>
              </a:graphicData>
            </a:graphic>
          </wp:inline>
        </w:drawing>
      </w:r>
    </w:p>
    <w:p w:rsidR="00ED3A2D" w:rsidRPr="00E22B22" w:rsidRDefault="00ED3A2D" w:rsidP="00ED3A2D">
      <w:pPr>
        <w:ind w:firstLine="709"/>
        <w:jc w:val="center"/>
      </w:pPr>
      <w:r w:rsidRPr="00E22B22">
        <w:t xml:space="preserve">Рисунок 3.28 </w:t>
      </w:r>
      <w:r w:rsidR="00234A1B" w:rsidRPr="00E22B22">
        <w:t>- Г</w:t>
      </w:r>
      <w:r w:rsidRPr="00E22B22">
        <w:t>оловна сторінка застосунку phpMyAdmin</w:t>
      </w:r>
    </w:p>
    <w:p w:rsidR="00234A1B" w:rsidRPr="00E22B22" w:rsidRDefault="00234A1B" w:rsidP="00234A1B">
      <w:pPr>
        <w:ind w:firstLine="709"/>
      </w:pPr>
    </w:p>
    <w:p w:rsidR="00234A1B" w:rsidRPr="00E22B22" w:rsidRDefault="00234A1B" w:rsidP="00234A1B">
      <w:pPr>
        <w:ind w:firstLine="709"/>
      </w:pPr>
      <w:r w:rsidRPr="00E22B22">
        <w:t xml:space="preserve">Після чого було створено нового користувача з іменем </w:t>
      </w:r>
      <w:r w:rsidRPr="00E22B22">
        <w:rPr>
          <w:lang w:val="en-US"/>
        </w:rPr>
        <w:t>Kohana</w:t>
      </w:r>
      <w:r w:rsidRPr="00E22B22">
        <w:rPr>
          <w:lang w:val="ru-RU"/>
        </w:rPr>
        <w:t>.</w:t>
      </w:r>
      <w:r w:rsidRPr="00E22B22">
        <w:t xml:space="preserve"> Таке ім’я було обрано тому, що  для підключення фреймворку кохана здійснюється за таким ім’ям та аналогічним паролем рисунок 3.29.</w:t>
      </w:r>
    </w:p>
    <w:p w:rsidR="00234A1B" w:rsidRPr="00E22B22" w:rsidRDefault="00234A1B" w:rsidP="00234A1B">
      <w:pPr>
        <w:ind w:firstLine="709"/>
      </w:pPr>
    </w:p>
    <w:p w:rsidR="00234A1B" w:rsidRPr="00E22B22" w:rsidRDefault="00234A1B" w:rsidP="00234A1B">
      <w:pPr>
        <w:ind w:firstLine="709"/>
        <w:jc w:val="center"/>
      </w:pPr>
      <w:r w:rsidRPr="00E22B22">
        <w:rPr>
          <w:noProof/>
          <w:lang w:eastAsia="uk-UA" w:bidi="ar-SA"/>
        </w:rPr>
        <w:lastRenderedPageBreak/>
        <w:drawing>
          <wp:inline distT="0" distB="0" distL="0" distR="0">
            <wp:extent cx="4476750" cy="2688328"/>
            <wp:effectExtent l="0" t="0" r="0" b="0"/>
            <wp:docPr id="24" name="Рисунок 24" descr="D:\Скріни\додання користувач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Скріни\додання користувача.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4006" t="17716" r="24832" b="16959"/>
                    <a:stretch/>
                  </pic:blipFill>
                  <pic:spPr bwMode="auto">
                    <a:xfrm>
                      <a:off x="0" y="0"/>
                      <a:ext cx="4478682" cy="2689488"/>
                    </a:xfrm>
                    <a:prstGeom prst="rect">
                      <a:avLst/>
                    </a:prstGeom>
                    <a:noFill/>
                    <a:ln>
                      <a:noFill/>
                    </a:ln>
                    <a:extLst>
                      <a:ext uri="{53640926-AAD7-44D8-BBD7-CCE9431645EC}">
                        <a14:shadowObscured xmlns:a14="http://schemas.microsoft.com/office/drawing/2010/main"/>
                      </a:ext>
                    </a:extLst>
                  </pic:spPr>
                </pic:pic>
              </a:graphicData>
            </a:graphic>
          </wp:inline>
        </w:drawing>
      </w:r>
    </w:p>
    <w:p w:rsidR="00234A1B" w:rsidRPr="00E22B22" w:rsidRDefault="00234A1B" w:rsidP="00234A1B">
      <w:pPr>
        <w:ind w:firstLine="709"/>
        <w:jc w:val="center"/>
      </w:pPr>
      <w:r w:rsidRPr="00E22B22">
        <w:t>Рисунок 3.29 – Створення нового користувача БД</w:t>
      </w:r>
    </w:p>
    <w:p w:rsidR="00BB0B30" w:rsidRPr="00E22B22" w:rsidRDefault="00BB0B30" w:rsidP="00234A1B">
      <w:pPr>
        <w:ind w:firstLine="709"/>
        <w:jc w:val="center"/>
      </w:pPr>
    </w:p>
    <w:p w:rsidR="00E204A7" w:rsidRPr="00E22B22" w:rsidRDefault="00BB0B30" w:rsidP="00E204A7">
      <w:pPr>
        <w:ind w:firstLine="709"/>
      </w:pPr>
      <w:r w:rsidRPr="00E22B22">
        <w:t>Наступним кроком був крок створення самої БД. Порядок створення був наступний.</w:t>
      </w:r>
    </w:p>
    <w:p w:rsidR="00BB0B30" w:rsidRPr="00E22B22" w:rsidRDefault="00BB0B30" w:rsidP="00E204A7">
      <w:pPr>
        <w:ind w:firstLine="709"/>
      </w:pPr>
      <w:r w:rsidRPr="00E22B22">
        <w:t xml:space="preserve">Спочатку переходимо на головну сторінку phpMyAdmin-a де вибираємо вкладку </w:t>
      </w:r>
      <w:r w:rsidR="004E0A77">
        <w:t>«</w:t>
      </w:r>
      <w:r w:rsidRPr="00E22B22">
        <w:t>Бази даних</w:t>
      </w:r>
      <w:r w:rsidR="004E0A77">
        <w:t>»</w:t>
      </w:r>
      <w:r w:rsidRPr="00E22B22">
        <w:t xml:space="preserve">. Після чого відкривається сторінка на якій вводимо ім’я БД  вибираємо із вибачаючого списку кодування </w:t>
      </w:r>
      <w:r w:rsidRPr="00E22B22">
        <w:rPr>
          <w:lang w:val="en-US"/>
        </w:rPr>
        <w:t>utf</w:t>
      </w:r>
      <w:r w:rsidRPr="00E22B22">
        <w:t>-8, та натискаємо кнопку створити рисунок 3.30.</w:t>
      </w:r>
    </w:p>
    <w:p w:rsidR="00BB0B30" w:rsidRPr="00E22B22" w:rsidRDefault="00BB0B30" w:rsidP="00E204A7">
      <w:pPr>
        <w:ind w:firstLine="709"/>
      </w:pPr>
    </w:p>
    <w:p w:rsidR="00BB0B30" w:rsidRPr="00E22B22" w:rsidRDefault="00BB0B30" w:rsidP="00BB097A">
      <w:pPr>
        <w:ind w:firstLine="709"/>
        <w:jc w:val="center"/>
      </w:pPr>
      <w:r w:rsidRPr="00E22B22">
        <w:rPr>
          <w:noProof/>
          <w:lang w:eastAsia="uk-UA" w:bidi="ar-SA"/>
        </w:rPr>
        <w:drawing>
          <wp:inline distT="0" distB="0" distL="0" distR="0" wp14:anchorId="262A30A5" wp14:editId="60225C55">
            <wp:extent cx="4057650" cy="91168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004" t="22233" r="36825" b="58118"/>
                    <a:stretch/>
                  </pic:blipFill>
                  <pic:spPr bwMode="auto">
                    <a:xfrm>
                      <a:off x="0" y="0"/>
                      <a:ext cx="4081870" cy="917129"/>
                    </a:xfrm>
                    <a:prstGeom prst="rect">
                      <a:avLst/>
                    </a:prstGeom>
                    <a:ln>
                      <a:noFill/>
                    </a:ln>
                    <a:extLst>
                      <a:ext uri="{53640926-AAD7-44D8-BBD7-CCE9431645EC}">
                        <a14:shadowObscured xmlns:a14="http://schemas.microsoft.com/office/drawing/2010/main"/>
                      </a:ext>
                    </a:extLst>
                  </pic:spPr>
                </pic:pic>
              </a:graphicData>
            </a:graphic>
          </wp:inline>
        </w:drawing>
      </w:r>
    </w:p>
    <w:p w:rsidR="00BB0B30" w:rsidRPr="00E22B22" w:rsidRDefault="00BB0B30" w:rsidP="00BB097A">
      <w:pPr>
        <w:ind w:firstLine="709"/>
        <w:jc w:val="center"/>
      </w:pPr>
      <w:r w:rsidRPr="00E22B22">
        <w:t>Рисунок 3.30 – Створення БД</w:t>
      </w:r>
    </w:p>
    <w:p w:rsidR="00BB097A" w:rsidRPr="00E22B22" w:rsidRDefault="00BB097A" w:rsidP="00BB097A">
      <w:pPr>
        <w:ind w:firstLine="709"/>
      </w:pPr>
    </w:p>
    <w:p w:rsidR="00BB097A" w:rsidRPr="00E22B22" w:rsidRDefault="00BB097A" w:rsidP="00BB097A">
      <w:pPr>
        <w:ind w:firstLine="709"/>
      </w:pPr>
      <w:r w:rsidRPr="00E22B22">
        <w:t xml:space="preserve">Після правильного виконання запиту з’явиться повідомлення, яке про інформує, що БД була успішно створена та </w:t>
      </w:r>
      <w:r w:rsidR="00505E04" w:rsidRPr="00E22B22">
        <w:t>з’явиться</w:t>
      </w:r>
      <w:r w:rsidRPr="00E22B22">
        <w:t xml:space="preserve"> </w:t>
      </w:r>
      <w:r w:rsidR="00505E04" w:rsidRPr="00E22B22">
        <w:t>серед переліку інших БД</w:t>
      </w:r>
      <w:r w:rsidRPr="00E22B22">
        <w:t>.</w:t>
      </w:r>
    </w:p>
    <w:p w:rsidR="00BB097A" w:rsidRPr="00E22B22" w:rsidRDefault="00F31395" w:rsidP="00BB097A">
      <w:pPr>
        <w:ind w:firstLine="709"/>
      </w:pPr>
      <w:r w:rsidRPr="00E22B22">
        <w:t xml:space="preserve">Та не все так просто, для того щоб можна було зберігати та обробляти дані в БД недостатньо створити лише БД, а необхідно ще і створити в середині неї таблиці, які зберігатимуть дані. Кожна з таблиць є окремою структурою яка має своє ім’я та поля в які і зберігатимуться дані. Для того щоб створити нову таблицю, необхідно вибрати потрібну БД, в нашому випадку БД носить ім’я </w:t>
      </w:r>
      <w:r w:rsidR="004E0A77">
        <w:t>«</w:t>
      </w:r>
      <w:r w:rsidRPr="00E22B22">
        <w:rPr>
          <w:lang w:val="en-US"/>
        </w:rPr>
        <w:t>Ko</w:t>
      </w:r>
      <w:r w:rsidRPr="00E22B22">
        <w:rPr>
          <w:lang w:val="en-US"/>
        </w:rPr>
        <w:lastRenderedPageBreak/>
        <w:t>hana</w:t>
      </w:r>
      <w:r w:rsidR="004E0A77">
        <w:t>»</w:t>
      </w:r>
      <w:r w:rsidRPr="00E22B22">
        <w:t xml:space="preserve"> та у поле ім’я увести ім’я створюваної таблиці та у поле кількість стовбців увести їх кількість, так як це показано на рисунку 3.31.</w:t>
      </w:r>
    </w:p>
    <w:p w:rsidR="00305186" w:rsidRPr="00E22B22" w:rsidRDefault="00305186" w:rsidP="00BB097A">
      <w:pPr>
        <w:ind w:firstLine="709"/>
      </w:pPr>
    </w:p>
    <w:p w:rsidR="00F31395" w:rsidRPr="00E22B22" w:rsidRDefault="00305186" w:rsidP="00305186">
      <w:pPr>
        <w:ind w:firstLine="709"/>
        <w:jc w:val="center"/>
      </w:pPr>
      <w:r w:rsidRPr="00E22B22">
        <w:rPr>
          <w:noProof/>
          <w:lang w:eastAsia="uk-UA" w:bidi="ar-SA"/>
        </w:rPr>
        <w:drawing>
          <wp:inline distT="0" distB="0" distL="0" distR="0" wp14:anchorId="2365240F" wp14:editId="1C37BF1E">
            <wp:extent cx="3578679" cy="12382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537" t="45110" r="45540" b="29705"/>
                    <a:stretch/>
                  </pic:blipFill>
                  <pic:spPr bwMode="auto">
                    <a:xfrm>
                      <a:off x="0" y="0"/>
                      <a:ext cx="3582655" cy="1239626"/>
                    </a:xfrm>
                    <a:prstGeom prst="rect">
                      <a:avLst/>
                    </a:prstGeom>
                    <a:ln>
                      <a:noFill/>
                    </a:ln>
                    <a:extLst>
                      <a:ext uri="{53640926-AAD7-44D8-BBD7-CCE9431645EC}">
                        <a14:shadowObscured xmlns:a14="http://schemas.microsoft.com/office/drawing/2010/main"/>
                      </a:ext>
                    </a:extLst>
                  </pic:spPr>
                </pic:pic>
              </a:graphicData>
            </a:graphic>
          </wp:inline>
        </w:drawing>
      </w:r>
    </w:p>
    <w:p w:rsidR="00F31395" w:rsidRPr="00E22B22" w:rsidRDefault="00F31395" w:rsidP="00305186">
      <w:pPr>
        <w:ind w:firstLine="709"/>
        <w:jc w:val="center"/>
      </w:pPr>
      <w:r w:rsidRPr="00E22B22">
        <w:t>Рисунок 3.31 Створення таблиці</w:t>
      </w:r>
    </w:p>
    <w:p w:rsidR="00305186" w:rsidRPr="00E22B22" w:rsidRDefault="00305186" w:rsidP="00305186">
      <w:pPr>
        <w:ind w:firstLine="709"/>
      </w:pPr>
    </w:p>
    <w:p w:rsidR="00305186" w:rsidRPr="004E0A77" w:rsidRDefault="00E86662" w:rsidP="00305186">
      <w:pPr>
        <w:ind w:firstLine="709"/>
        <w:rPr>
          <w:lang w:val="ru-RU"/>
        </w:rPr>
      </w:pPr>
      <w:r w:rsidRPr="00E22B22">
        <w:t xml:space="preserve">Але тут необхідно дотримуватися правила, так як використовуватиметься модуль ORM  </w:t>
      </w:r>
      <w:r w:rsidR="00085026" w:rsidRPr="00E22B22">
        <w:t>і цим правилом є написання в кінці кожної таблиці букви “s”. Дане правило дає нам можливість використання модуля ORM без перевизначення ім’я таблиць в моделях, які забезпечують зв'язок модуля з БД.</w:t>
      </w:r>
    </w:p>
    <w:p w:rsidR="00341B59" w:rsidRPr="00E22B22" w:rsidRDefault="00341B59" w:rsidP="00305186">
      <w:pPr>
        <w:ind w:firstLine="709"/>
      </w:pPr>
      <w:r w:rsidRPr="00E22B22">
        <w:t>В наступному відкритому вікні вводимо назви полів та вибираємо необхідні параметри поля рисунок 3.32.</w:t>
      </w:r>
    </w:p>
    <w:p w:rsidR="00341B59" w:rsidRPr="00E22B22" w:rsidRDefault="00341B59" w:rsidP="00305186">
      <w:pPr>
        <w:ind w:firstLine="709"/>
      </w:pPr>
    </w:p>
    <w:p w:rsidR="00341B59" w:rsidRPr="00E22B22" w:rsidRDefault="00341B59" w:rsidP="00341B59">
      <w:pPr>
        <w:ind w:firstLine="709"/>
        <w:jc w:val="center"/>
      </w:pPr>
      <w:r w:rsidRPr="00E22B22">
        <w:rPr>
          <w:noProof/>
          <w:lang w:eastAsia="uk-UA" w:bidi="ar-SA"/>
        </w:rPr>
        <w:drawing>
          <wp:inline distT="0" distB="0" distL="0" distR="0" wp14:anchorId="2F799AE1" wp14:editId="2D536F14">
            <wp:extent cx="5130800" cy="9429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182" t="21309" b="51293"/>
                    <a:stretch/>
                  </pic:blipFill>
                  <pic:spPr bwMode="auto">
                    <a:xfrm>
                      <a:off x="0" y="0"/>
                      <a:ext cx="5130800" cy="942975"/>
                    </a:xfrm>
                    <a:prstGeom prst="rect">
                      <a:avLst/>
                    </a:prstGeom>
                    <a:ln>
                      <a:noFill/>
                    </a:ln>
                    <a:extLst>
                      <a:ext uri="{53640926-AAD7-44D8-BBD7-CCE9431645EC}">
                        <a14:shadowObscured xmlns:a14="http://schemas.microsoft.com/office/drawing/2010/main"/>
                      </a:ext>
                    </a:extLst>
                  </pic:spPr>
                </pic:pic>
              </a:graphicData>
            </a:graphic>
          </wp:inline>
        </w:drawing>
      </w:r>
    </w:p>
    <w:p w:rsidR="00341B59" w:rsidRPr="00E22B22" w:rsidRDefault="00341B59" w:rsidP="00341B59">
      <w:pPr>
        <w:ind w:firstLine="709"/>
        <w:jc w:val="center"/>
      </w:pPr>
      <w:r w:rsidRPr="00E22B22">
        <w:t>Рисунок 3.32 – Створення полів таблиці</w:t>
      </w:r>
    </w:p>
    <w:p w:rsidR="00341B59" w:rsidRPr="00E22B22" w:rsidRDefault="00341B59" w:rsidP="00341B59">
      <w:pPr>
        <w:ind w:firstLine="709"/>
      </w:pPr>
    </w:p>
    <w:p w:rsidR="00FE51EB" w:rsidRPr="00E22B22" w:rsidRDefault="00FE51EB" w:rsidP="00FE51EB">
      <w:pPr>
        <w:ind w:firstLine="709"/>
      </w:pPr>
      <w:r w:rsidRPr="00E22B22">
        <w:t>І так створюємо всі необхідні нам таблиці. Також для авторизації на сайті та збереження даних реєстрації, нам необхідно провести імпорт вже готового набору таблиць, файл з якими надається разом з модулем авторизації рисунок 3.33.</w:t>
      </w:r>
    </w:p>
    <w:p w:rsidR="00FE51EB" w:rsidRPr="00E22B22" w:rsidRDefault="00FE51EB" w:rsidP="00FE51EB">
      <w:pPr>
        <w:ind w:firstLine="709"/>
        <w:jc w:val="center"/>
      </w:pPr>
    </w:p>
    <w:p w:rsidR="00341B59" w:rsidRPr="00E22B22" w:rsidRDefault="00FE51EB" w:rsidP="00FE51EB">
      <w:pPr>
        <w:ind w:firstLine="709"/>
        <w:jc w:val="center"/>
      </w:pPr>
      <w:r w:rsidRPr="00E22B22">
        <w:rPr>
          <w:noProof/>
          <w:lang w:eastAsia="uk-UA" w:bidi="ar-SA"/>
        </w:rPr>
        <w:lastRenderedPageBreak/>
        <w:drawing>
          <wp:inline distT="0" distB="0" distL="0" distR="0">
            <wp:extent cx="3390900" cy="1162050"/>
            <wp:effectExtent l="0" t="0" r="0" b="0"/>
            <wp:docPr id="67" name="Рисунок 67" descr="D:\Скріни\імпорт БД для авторизаці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Скріни\імпорт БД для авторизації.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940" t="23528" r="29654" b="42700"/>
                    <a:stretch/>
                  </pic:blipFill>
                  <pic:spPr bwMode="auto">
                    <a:xfrm>
                      <a:off x="0" y="0"/>
                      <a:ext cx="3391633" cy="1162301"/>
                    </a:xfrm>
                    <a:prstGeom prst="rect">
                      <a:avLst/>
                    </a:prstGeom>
                    <a:noFill/>
                    <a:ln>
                      <a:noFill/>
                    </a:ln>
                    <a:extLst>
                      <a:ext uri="{53640926-AAD7-44D8-BBD7-CCE9431645EC}">
                        <a14:shadowObscured xmlns:a14="http://schemas.microsoft.com/office/drawing/2010/main"/>
                      </a:ext>
                    </a:extLst>
                  </pic:spPr>
                </pic:pic>
              </a:graphicData>
            </a:graphic>
          </wp:inline>
        </w:drawing>
      </w:r>
    </w:p>
    <w:p w:rsidR="00FE51EB" w:rsidRPr="00E22B22" w:rsidRDefault="00FE51EB" w:rsidP="00FE51EB">
      <w:pPr>
        <w:ind w:firstLine="709"/>
        <w:jc w:val="center"/>
      </w:pPr>
      <w:r w:rsidRPr="00E22B22">
        <w:t>Рисунок 3.33 – Імпорт таблиці для авторизації</w:t>
      </w:r>
    </w:p>
    <w:p w:rsidR="00FE51EB" w:rsidRPr="00E22B22" w:rsidRDefault="00FE51EB" w:rsidP="00FE51EB">
      <w:pPr>
        <w:ind w:firstLine="709"/>
      </w:pPr>
    </w:p>
    <w:p w:rsidR="00FE51EB" w:rsidRPr="00E22B22" w:rsidRDefault="00FE51EB" w:rsidP="00FE51EB">
      <w:pPr>
        <w:ind w:firstLine="709"/>
      </w:pPr>
      <w:r w:rsidRPr="00E22B22">
        <w:t>В результаті чого ми отримали додаткові таблиці для створені для зберігання даних авторизації користувачів системи.</w:t>
      </w:r>
    </w:p>
    <w:p w:rsidR="00664202" w:rsidRPr="00E22B22" w:rsidRDefault="00664202" w:rsidP="00FE51EB">
      <w:pPr>
        <w:ind w:firstLine="709"/>
      </w:pPr>
      <w:r w:rsidRPr="00E22B22">
        <w:t xml:space="preserve">Далі </w:t>
      </w:r>
      <w:r w:rsidR="00573B4A" w:rsidRPr="00E22B22">
        <w:t xml:space="preserve">ми </w:t>
      </w:r>
      <w:r w:rsidR="003215F5" w:rsidRPr="00E22B22">
        <w:t>таким же</w:t>
      </w:r>
      <w:r w:rsidR="00573B4A" w:rsidRPr="00E22B22">
        <w:t xml:space="preserve"> способом створюємо всі необхідні таблиці в наші БД. Весь список таблиць БД є на рисунку 3.34.</w:t>
      </w:r>
    </w:p>
    <w:p w:rsidR="00573B4A" w:rsidRPr="00E22B22" w:rsidRDefault="00573B4A" w:rsidP="00573B4A">
      <w:pPr>
        <w:ind w:firstLine="709"/>
        <w:jc w:val="center"/>
        <w:rPr>
          <w:lang w:val="en-US"/>
        </w:rPr>
      </w:pPr>
      <w:r w:rsidRPr="00E22B22">
        <w:rPr>
          <w:noProof/>
          <w:lang w:eastAsia="uk-UA" w:bidi="ar-SA"/>
        </w:rPr>
        <w:drawing>
          <wp:inline distT="0" distB="0" distL="0" distR="0" wp14:anchorId="08C56953" wp14:editId="538B2108">
            <wp:extent cx="4019550" cy="14478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92" t="12731" r="19244" b="45203"/>
                    <a:stretch/>
                  </pic:blipFill>
                  <pic:spPr bwMode="auto">
                    <a:xfrm>
                      <a:off x="0" y="0"/>
                      <a:ext cx="4019550" cy="1447800"/>
                    </a:xfrm>
                    <a:prstGeom prst="rect">
                      <a:avLst/>
                    </a:prstGeom>
                    <a:ln>
                      <a:noFill/>
                    </a:ln>
                    <a:extLst>
                      <a:ext uri="{53640926-AAD7-44D8-BBD7-CCE9431645EC}">
                        <a14:shadowObscured xmlns:a14="http://schemas.microsoft.com/office/drawing/2010/main"/>
                      </a:ext>
                    </a:extLst>
                  </pic:spPr>
                </pic:pic>
              </a:graphicData>
            </a:graphic>
          </wp:inline>
        </w:drawing>
      </w:r>
    </w:p>
    <w:p w:rsidR="00573B4A" w:rsidRPr="00E22B22" w:rsidRDefault="00573B4A" w:rsidP="00573B4A">
      <w:pPr>
        <w:ind w:firstLine="709"/>
        <w:jc w:val="center"/>
      </w:pPr>
      <w:r w:rsidRPr="00E22B22">
        <w:t>Рисунок 3.34 – Перелік таблиць БД</w:t>
      </w:r>
    </w:p>
    <w:p w:rsidR="003215F5" w:rsidRPr="00E22B22" w:rsidRDefault="003215F5" w:rsidP="00E204A7">
      <w:pPr>
        <w:ind w:firstLine="709"/>
      </w:pPr>
    </w:p>
    <w:p w:rsidR="00E204A7" w:rsidRPr="00E22B22" w:rsidRDefault="003215F5" w:rsidP="00E204A7">
      <w:pPr>
        <w:ind w:firstLine="709"/>
      </w:pPr>
      <w:r w:rsidRPr="00E22B22">
        <w:t>По закінченню створення БД на сервері підключаємо цю базу даних до проекту внесення змін в конфігураційний файл з іменем “</w:t>
      </w:r>
      <w:r w:rsidRPr="00E22B22">
        <w:rPr>
          <w:lang w:val="en-US"/>
        </w:rPr>
        <w:t>database</w:t>
      </w:r>
      <w:r w:rsidRPr="00E22B22">
        <w:t>” так як це наведено в лістингу  3.10</w:t>
      </w:r>
    </w:p>
    <w:p w:rsidR="003215F5" w:rsidRPr="00E22B22" w:rsidRDefault="003215F5" w:rsidP="00E204A7">
      <w:pPr>
        <w:ind w:firstLine="709"/>
      </w:pPr>
    </w:p>
    <w:p w:rsidR="003215F5" w:rsidRPr="00E22B22" w:rsidRDefault="003215F5" w:rsidP="00E204A7">
      <w:pPr>
        <w:ind w:firstLine="709"/>
      </w:pPr>
      <w:r w:rsidRPr="00E22B22">
        <w:t>Лістинг 3.10</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t>'default' =&gt; array</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t>('type'       =&gt; 'MySQL',</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'connection' =&gt; array(</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'hostname'   =&gt; 'localhost',</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'database'   =&gt; 'kohana',</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'username'   =&gt; 'kohana',</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'password'   =&gt; 'kohana',</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r>
      <w:r w:rsidRPr="00E22B22">
        <w:rPr>
          <w:rFonts w:ascii="Courier New" w:hAnsi="Courier New" w:cs="Courier New"/>
          <w:sz w:val="24"/>
        </w:rPr>
        <w:tab/>
        <w:t>'persistent' =&gt; FALSE,</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'table_prefix' =&gt; '',</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'charset'      =&gt; 'utf8',</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r>
      <w:r w:rsidRPr="00E22B22">
        <w:rPr>
          <w:rFonts w:ascii="Courier New" w:hAnsi="Courier New" w:cs="Courier New"/>
          <w:sz w:val="24"/>
        </w:rPr>
        <w:tab/>
        <w:t>'caching'      =&gt; FALSE,</w:t>
      </w:r>
    </w:p>
    <w:p w:rsidR="003215F5" w:rsidRPr="00E22B22" w:rsidRDefault="003215F5" w:rsidP="00296734">
      <w:pPr>
        <w:spacing w:line="240" w:lineRule="auto"/>
        <w:ind w:firstLine="709"/>
        <w:rPr>
          <w:rFonts w:ascii="Courier New" w:hAnsi="Courier New" w:cs="Courier New"/>
          <w:sz w:val="24"/>
        </w:rPr>
      </w:pPr>
      <w:r w:rsidRPr="00E22B22">
        <w:rPr>
          <w:rFonts w:ascii="Courier New" w:hAnsi="Courier New" w:cs="Courier New"/>
          <w:sz w:val="24"/>
        </w:rPr>
        <w:tab/>
        <w:t>),</w:t>
      </w:r>
    </w:p>
    <w:p w:rsidR="00F47069" w:rsidRPr="00E22B22" w:rsidRDefault="00F47069" w:rsidP="00296734">
      <w:pPr>
        <w:spacing w:line="240" w:lineRule="auto"/>
        <w:ind w:firstLine="709"/>
        <w:rPr>
          <w:rFonts w:ascii="Courier New" w:hAnsi="Courier New" w:cs="Courier New"/>
          <w:sz w:val="24"/>
        </w:rPr>
      </w:pPr>
    </w:p>
    <w:p w:rsidR="00F47069" w:rsidRPr="00E22B22" w:rsidRDefault="00F47069" w:rsidP="00F47069">
      <w:pPr>
        <w:ind w:firstLine="709"/>
        <w:rPr>
          <w:szCs w:val="28"/>
        </w:rPr>
      </w:pPr>
      <w:r w:rsidRPr="00E22B22">
        <w:rPr>
          <w:szCs w:val="28"/>
        </w:rPr>
        <w:lastRenderedPageBreak/>
        <w:t xml:space="preserve">Також для використання модуля ORM необхідно для кожної використовуваної таблиці створити модель яка забезпечує зв'язок між таблицею та модулем. Ці моделі розміщуються в папці </w:t>
      </w:r>
      <w:r w:rsidRPr="00E22B22">
        <w:rPr>
          <w:szCs w:val="28"/>
          <w:lang w:val="en-US"/>
        </w:rPr>
        <w:t>classes</w:t>
      </w:r>
      <w:r w:rsidRPr="00E22B22">
        <w:rPr>
          <w:szCs w:val="28"/>
        </w:rPr>
        <w:t xml:space="preserve"> -&gt; </w:t>
      </w:r>
      <w:r w:rsidRPr="00E22B22">
        <w:rPr>
          <w:szCs w:val="28"/>
          <w:lang w:val="en-US"/>
        </w:rPr>
        <w:t>models</w:t>
      </w:r>
      <w:r w:rsidRPr="00E22B22">
        <w:rPr>
          <w:szCs w:val="28"/>
        </w:rPr>
        <w:t>, з ім’ям яке відповідає назві таблиці яку підключає модель. Також в моделі забезпечують використання полів таблиць як об’єкти класу, в даному випадку об’єктами є поля таблиці а класом виступає сама таблиця додаток Г</w:t>
      </w:r>
      <w:r w:rsidR="00BA5804" w:rsidRPr="00E22B22">
        <w:rPr>
          <w:szCs w:val="28"/>
        </w:rPr>
        <w:t xml:space="preserve">. Також дана модель дозволяє нам вносити та зберігати дані до таблиці через присвоєння змін її методам та використанням метода </w:t>
      </w:r>
      <w:r w:rsidR="00BA5804" w:rsidRPr="00E22B22">
        <w:rPr>
          <w:szCs w:val="28"/>
          <w:lang w:val="en-US"/>
        </w:rPr>
        <w:t>save</w:t>
      </w:r>
      <w:r w:rsidR="00BA5804" w:rsidRPr="00E22B22">
        <w:rPr>
          <w:szCs w:val="28"/>
        </w:rPr>
        <w:t>().</w:t>
      </w:r>
      <w:r w:rsidR="00E71503" w:rsidRPr="00E22B22">
        <w:rPr>
          <w:szCs w:val="28"/>
        </w:rPr>
        <w:t xml:space="preserve"> Прикладом використання такого принципу занесення даних можна побачити на додатку Д, лістинг якого містить скрипт який виконує додання користувача який заремствується в системі, де і показано принцип роботи з БД за принципом ООП.</w:t>
      </w:r>
    </w:p>
    <w:p w:rsidR="00D25DEA" w:rsidRPr="00E22B22" w:rsidRDefault="00425A02" w:rsidP="00944815">
      <w:pPr>
        <w:ind w:firstLine="709"/>
        <w:rPr>
          <w:szCs w:val="28"/>
        </w:rPr>
      </w:pPr>
      <w:r w:rsidRPr="00E22B22">
        <w:rPr>
          <w:szCs w:val="28"/>
        </w:rPr>
        <w:t>Завершальним елементом розробки та запуском до тестуванням було розміщення проекту на глобальному сервері та налагодження його роботи. Мною було обрано безплатний сервер який носить ім’я</w:t>
      </w:r>
      <w:r w:rsidRPr="00E22B22">
        <w:rPr>
          <w:szCs w:val="28"/>
          <w:lang w:val="ru-RU"/>
        </w:rPr>
        <w:t xml:space="preserve"> “</w:t>
      </w:r>
      <w:r w:rsidRPr="00E22B22">
        <w:rPr>
          <w:szCs w:val="28"/>
          <w:lang w:val="en-US"/>
        </w:rPr>
        <w:t>Hostinger</w:t>
      </w:r>
      <w:r w:rsidRPr="00E22B22">
        <w:rPr>
          <w:szCs w:val="28"/>
          <w:lang w:val="ru-RU"/>
        </w:rPr>
        <w:t>”</w:t>
      </w:r>
      <w:r w:rsidRPr="00E22B22">
        <w:rPr>
          <w:szCs w:val="28"/>
        </w:rPr>
        <w:t>. Для цього необхідно було створити домен та завантажити розроблений сайт  на віддалений сервер</w:t>
      </w:r>
      <w:r w:rsidR="00EE118F" w:rsidRPr="00E22B22">
        <w:rPr>
          <w:szCs w:val="28"/>
        </w:rPr>
        <w:t>.</w:t>
      </w:r>
    </w:p>
    <w:p w:rsidR="00EE118F" w:rsidRPr="00E22B22" w:rsidRDefault="00EE118F" w:rsidP="00E22B22">
      <w:pPr>
        <w:ind w:firstLine="709"/>
        <w:rPr>
          <w:rFonts w:eastAsiaTheme="majorEastAsia"/>
          <w:b/>
          <w:bCs/>
          <w:iCs/>
          <w:szCs w:val="28"/>
        </w:rPr>
      </w:pPr>
    </w:p>
    <w:p w:rsidR="00357131" w:rsidRPr="00E22B22" w:rsidRDefault="00357131" w:rsidP="00E22B22">
      <w:pPr>
        <w:pStyle w:val="2"/>
        <w:spacing w:before="0"/>
      </w:pPr>
      <w:bookmarkStart w:id="29" w:name="_Toc419839599"/>
      <w:r w:rsidRPr="00E22B22">
        <w:t>3.</w:t>
      </w:r>
      <w:r w:rsidR="00A850CA" w:rsidRPr="00E22B22">
        <w:t>4</w:t>
      </w:r>
      <w:r w:rsidRPr="00E22B22">
        <w:t xml:space="preserve"> </w:t>
      </w:r>
      <w:r w:rsidRPr="00E22B22">
        <w:rPr>
          <w:rStyle w:val="af0"/>
          <w:color w:val="auto"/>
          <w:u w:val="none"/>
        </w:rPr>
        <w:t>Опис функціональних можливостей  та і</w:t>
      </w:r>
      <w:r w:rsidRPr="00E22B22">
        <w:t>люстрація роботи створеного веб додатку</w:t>
      </w:r>
      <w:bookmarkEnd w:id="29"/>
      <w:r w:rsidRPr="00E22B22">
        <w:t xml:space="preserve"> </w:t>
      </w:r>
    </w:p>
    <w:p w:rsidR="00357131" w:rsidRPr="00E22B22" w:rsidRDefault="00357131" w:rsidP="00E22B22">
      <w:pPr>
        <w:rPr>
          <w:szCs w:val="28"/>
        </w:rPr>
      </w:pPr>
    </w:p>
    <w:p w:rsidR="00357131" w:rsidRPr="00E22B22" w:rsidRDefault="00AE6DAE" w:rsidP="00BE7F00">
      <w:pPr>
        <w:rPr>
          <w:szCs w:val="28"/>
        </w:rPr>
      </w:pPr>
      <w:r w:rsidRPr="00E22B22">
        <w:rPr>
          <w:szCs w:val="28"/>
        </w:rPr>
        <w:tab/>
        <w:t xml:space="preserve">Результатом виконання всієї клопіткої роботи з розробки сайту ми отримали веб сайт, який розміщений на глобальному сервері за адресую </w:t>
      </w:r>
      <w:r w:rsidRPr="00E22B22">
        <w:rPr>
          <w:szCs w:val="28"/>
          <w:lang w:val="ru-RU"/>
        </w:rPr>
        <w:t>“</w:t>
      </w:r>
      <w:r w:rsidRPr="00E22B22">
        <w:rPr>
          <w:szCs w:val="28"/>
          <w:lang w:val="en-US"/>
        </w:rPr>
        <w:t>best</w:t>
      </w:r>
      <w:r w:rsidRPr="00E22B22">
        <w:rPr>
          <w:szCs w:val="28"/>
          <w:lang w:val="ru-RU"/>
        </w:rPr>
        <w:t>-</w:t>
      </w:r>
      <w:r w:rsidRPr="00E22B22">
        <w:rPr>
          <w:szCs w:val="28"/>
          <w:lang w:val="en-US"/>
        </w:rPr>
        <w:t>fotograf</w:t>
      </w:r>
      <w:r w:rsidRPr="00E22B22">
        <w:rPr>
          <w:szCs w:val="28"/>
          <w:lang w:val="ru-RU"/>
        </w:rPr>
        <w:t>.</w:t>
      </w:r>
      <w:r w:rsidRPr="00E22B22">
        <w:rPr>
          <w:szCs w:val="28"/>
          <w:lang w:val="en-US"/>
        </w:rPr>
        <w:t>esy</w:t>
      </w:r>
      <w:r w:rsidRPr="00E22B22">
        <w:rPr>
          <w:szCs w:val="28"/>
          <w:lang w:val="ru-RU"/>
        </w:rPr>
        <w:t>”</w:t>
      </w:r>
      <w:r w:rsidRPr="00E22B22">
        <w:rPr>
          <w:szCs w:val="28"/>
        </w:rPr>
        <w:t xml:space="preserve">. В даному випадку домен закінчується на </w:t>
      </w:r>
      <w:r w:rsidRPr="00E22B22">
        <w:rPr>
          <w:szCs w:val="28"/>
          <w:lang w:val="ru-RU"/>
        </w:rPr>
        <w:t>.</w:t>
      </w:r>
      <w:r w:rsidRPr="00E22B22">
        <w:rPr>
          <w:szCs w:val="28"/>
          <w:lang w:val="en-US"/>
        </w:rPr>
        <w:t>esy</w:t>
      </w:r>
      <w:r w:rsidRPr="00E22B22">
        <w:rPr>
          <w:szCs w:val="28"/>
        </w:rPr>
        <w:t xml:space="preserve">, тому що цей сайт розміщено на безплатному сервері з безплатним доменом. Отже перейшовши за вказаним посиланням ми потрапляємо на головну сторінку сайту </w:t>
      </w:r>
      <w:r w:rsidR="004B204D" w:rsidRPr="00E22B22">
        <w:rPr>
          <w:szCs w:val="28"/>
        </w:rPr>
        <w:t>додаток Е.</w:t>
      </w:r>
    </w:p>
    <w:p w:rsidR="004B204D" w:rsidRPr="00E22B22" w:rsidRDefault="004B204D" w:rsidP="00BE7F00">
      <w:pPr>
        <w:rPr>
          <w:szCs w:val="28"/>
        </w:rPr>
      </w:pPr>
      <w:r w:rsidRPr="00E22B22">
        <w:rPr>
          <w:szCs w:val="28"/>
        </w:rPr>
        <w:tab/>
        <w:t>На даній сторінці є наступна інформація: рядок меню, слайдер, перелік фотографів зі своїми роботами та інша інформація. При натисканні на вибрану фотографію ми потрапляємо на сторінку де відображається галерея з фотографіями та інформація про фотографів у рейтинговому порядку. Рейтинг фото</w:t>
      </w:r>
      <w:r w:rsidRPr="00E22B22">
        <w:rPr>
          <w:szCs w:val="28"/>
        </w:rPr>
        <w:lastRenderedPageBreak/>
        <w:t xml:space="preserve">графів формується за сумою набраних  </w:t>
      </w:r>
      <w:r w:rsidR="004E0A77">
        <w:rPr>
          <w:szCs w:val="28"/>
        </w:rPr>
        <w:t>«</w:t>
      </w:r>
      <w:r w:rsidRPr="00E22B22">
        <w:rPr>
          <w:szCs w:val="28"/>
        </w:rPr>
        <w:t>лайків</w:t>
      </w:r>
      <w:r w:rsidR="004E0A77">
        <w:rPr>
          <w:szCs w:val="28"/>
        </w:rPr>
        <w:t>»</w:t>
      </w:r>
      <w:r w:rsidRPr="00E22B22">
        <w:rPr>
          <w:szCs w:val="28"/>
        </w:rPr>
        <w:t xml:space="preserve"> у порядку </w:t>
      </w:r>
      <w:r w:rsidR="000D0CC4" w:rsidRPr="00E22B22">
        <w:rPr>
          <w:szCs w:val="28"/>
        </w:rPr>
        <w:t>фотограф з найбільшою кількістю лайків -</w:t>
      </w:r>
      <w:r w:rsidRPr="00E22B22">
        <w:rPr>
          <w:szCs w:val="28"/>
        </w:rPr>
        <w:t xml:space="preserve"> перший – найгірший ос</w:t>
      </w:r>
      <w:r w:rsidR="000D0CC4" w:rsidRPr="00E22B22">
        <w:rPr>
          <w:szCs w:val="28"/>
        </w:rPr>
        <w:t>танній</w:t>
      </w:r>
      <w:r w:rsidRPr="00E22B22">
        <w:rPr>
          <w:szCs w:val="28"/>
        </w:rPr>
        <w:t xml:space="preserve"> рисунок 3.</w:t>
      </w:r>
      <w:r w:rsidR="005B0CD5">
        <w:rPr>
          <w:szCs w:val="28"/>
        </w:rPr>
        <w:t>35</w:t>
      </w:r>
      <w:r w:rsidRPr="00E22B22">
        <w:rPr>
          <w:szCs w:val="28"/>
        </w:rPr>
        <w:t>.</w:t>
      </w:r>
    </w:p>
    <w:p w:rsidR="004B204D" w:rsidRPr="00E22B22" w:rsidRDefault="004B204D" w:rsidP="00BE7F00">
      <w:pPr>
        <w:rPr>
          <w:szCs w:val="28"/>
        </w:rPr>
      </w:pPr>
    </w:p>
    <w:p w:rsidR="004B204D" w:rsidRPr="00E22B22" w:rsidRDefault="000D0CC4" w:rsidP="000D0CC4">
      <w:pPr>
        <w:jc w:val="center"/>
        <w:rPr>
          <w:szCs w:val="28"/>
        </w:rPr>
      </w:pPr>
      <w:r w:rsidRPr="00E22B22">
        <w:rPr>
          <w:noProof/>
          <w:lang w:eastAsia="uk-UA" w:bidi="ar-SA"/>
        </w:rPr>
        <w:drawing>
          <wp:inline distT="0" distB="0" distL="0" distR="0" wp14:anchorId="79741398" wp14:editId="7520AE6B">
            <wp:extent cx="5610225" cy="254317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35" t="21310" r="4616" b="4797"/>
                    <a:stretch/>
                  </pic:blipFill>
                  <pic:spPr bwMode="auto">
                    <a:xfrm>
                      <a:off x="0" y="0"/>
                      <a:ext cx="5610225" cy="2543175"/>
                    </a:xfrm>
                    <a:prstGeom prst="rect">
                      <a:avLst/>
                    </a:prstGeom>
                    <a:ln>
                      <a:noFill/>
                    </a:ln>
                    <a:extLst>
                      <a:ext uri="{53640926-AAD7-44D8-BBD7-CCE9431645EC}">
                        <a14:shadowObscured xmlns:a14="http://schemas.microsoft.com/office/drawing/2010/main"/>
                      </a:ext>
                    </a:extLst>
                  </pic:spPr>
                </pic:pic>
              </a:graphicData>
            </a:graphic>
          </wp:inline>
        </w:drawing>
      </w:r>
    </w:p>
    <w:p w:rsidR="004B204D" w:rsidRPr="00E22B22" w:rsidRDefault="004B204D" w:rsidP="000D0CC4">
      <w:pPr>
        <w:jc w:val="center"/>
        <w:rPr>
          <w:szCs w:val="28"/>
        </w:rPr>
      </w:pPr>
      <w:r w:rsidRPr="00E22B22">
        <w:rPr>
          <w:szCs w:val="28"/>
        </w:rPr>
        <w:t>Рисунок 3.</w:t>
      </w:r>
      <w:r w:rsidR="005B0CD5">
        <w:rPr>
          <w:szCs w:val="28"/>
        </w:rPr>
        <w:t>35</w:t>
      </w:r>
      <w:r w:rsidRPr="00E22B22">
        <w:rPr>
          <w:szCs w:val="28"/>
        </w:rPr>
        <w:t xml:space="preserve"> – Сторінка з фотографіями фотографа</w:t>
      </w:r>
    </w:p>
    <w:p w:rsidR="000D0CC4" w:rsidRPr="00E22B22" w:rsidRDefault="000D0CC4" w:rsidP="000D0CC4">
      <w:pPr>
        <w:rPr>
          <w:szCs w:val="28"/>
        </w:rPr>
      </w:pPr>
    </w:p>
    <w:p w:rsidR="000D0CC4" w:rsidRPr="00E22B22" w:rsidRDefault="000D0CC4" w:rsidP="000D0CC4">
      <w:pPr>
        <w:rPr>
          <w:szCs w:val="28"/>
        </w:rPr>
      </w:pPr>
      <w:r w:rsidRPr="00E22B22">
        <w:rPr>
          <w:szCs w:val="28"/>
        </w:rPr>
        <w:t>Також відвідувачі сайту мають можливість переглянути сторінку про розроблений сайт Рисунок 3.41</w:t>
      </w:r>
    </w:p>
    <w:p w:rsidR="000D0CC4" w:rsidRPr="00E22B22" w:rsidRDefault="000D0CC4" w:rsidP="000D0CC4">
      <w:pPr>
        <w:rPr>
          <w:szCs w:val="28"/>
        </w:rPr>
      </w:pPr>
    </w:p>
    <w:p w:rsidR="000D0CC4" w:rsidRPr="00E22B22" w:rsidRDefault="000D0CC4" w:rsidP="000D0CC4">
      <w:pPr>
        <w:jc w:val="center"/>
        <w:rPr>
          <w:szCs w:val="28"/>
        </w:rPr>
      </w:pPr>
      <w:r w:rsidRPr="00E22B22">
        <w:rPr>
          <w:noProof/>
          <w:lang w:eastAsia="uk-UA" w:bidi="ar-SA"/>
        </w:rPr>
        <w:drawing>
          <wp:inline distT="0" distB="0" distL="0" distR="0" wp14:anchorId="654FE793" wp14:editId="0D775233">
            <wp:extent cx="3352800" cy="208597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845" r="45228" b="12546"/>
                    <a:stretch/>
                  </pic:blipFill>
                  <pic:spPr bwMode="auto">
                    <a:xfrm>
                      <a:off x="0" y="0"/>
                      <a:ext cx="3352800" cy="2085975"/>
                    </a:xfrm>
                    <a:prstGeom prst="rect">
                      <a:avLst/>
                    </a:prstGeom>
                    <a:ln>
                      <a:noFill/>
                    </a:ln>
                    <a:extLst>
                      <a:ext uri="{53640926-AAD7-44D8-BBD7-CCE9431645EC}">
                        <a14:shadowObscured xmlns:a14="http://schemas.microsoft.com/office/drawing/2010/main"/>
                      </a:ext>
                    </a:extLst>
                  </pic:spPr>
                </pic:pic>
              </a:graphicData>
            </a:graphic>
          </wp:inline>
        </w:drawing>
      </w:r>
    </w:p>
    <w:p w:rsidR="000D0CC4" w:rsidRPr="00E22B22" w:rsidRDefault="000D0CC4" w:rsidP="000D0CC4">
      <w:pPr>
        <w:jc w:val="center"/>
        <w:rPr>
          <w:szCs w:val="28"/>
        </w:rPr>
      </w:pPr>
      <w:r w:rsidRPr="00E22B22">
        <w:rPr>
          <w:szCs w:val="28"/>
        </w:rPr>
        <w:t>Рисунок 3.41 – Сторінка про сайт</w:t>
      </w:r>
    </w:p>
    <w:p w:rsidR="000D0CC4" w:rsidRPr="00E22B22" w:rsidRDefault="000D0CC4" w:rsidP="000D0CC4">
      <w:pPr>
        <w:rPr>
          <w:szCs w:val="28"/>
        </w:rPr>
      </w:pPr>
    </w:p>
    <w:p w:rsidR="000D0CC4" w:rsidRPr="00E22B22" w:rsidRDefault="000D0CC4" w:rsidP="000D0CC4">
      <w:pPr>
        <w:rPr>
          <w:szCs w:val="28"/>
        </w:rPr>
      </w:pPr>
      <w:r w:rsidRPr="004E0A77">
        <w:rPr>
          <w:szCs w:val="28"/>
          <w:lang w:val="ru-RU"/>
        </w:rPr>
        <w:tab/>
      </w:r>
      <w:r w:rsidRPr="00E22B22">
        <w:rPr>
          <w:szCs w:val="28"/>
        </w:rPr>
        <w:t xml:space="preserve">Також для зв’язку з розробником користувачі можуть ознайомитися зі списком контактів розробника на сторінці </w:t>
      </w:r>
      <w:r w:rsidR="004E0A77">
        <w:rPr>
          <w:szCs w:val="28"/>
        </w:rPr>
        <w:t>«</w:t>
      </w:r>
      <w:r w:rsidRPr="00E22B22">
        <w:rPr>
          <w:szCs w:val="28"/>
        </w:rPr>
        <w:t>контакти</w:t>
      </w:r>
      <w:r w:rsidR="004E0A77">
        <w:rPr>
          <w:szCs w:val="28"/>
        </w:rPr>
        <w:t>»</w:t>
      </w:r>
      <w:r w:rsidRPr="00E22B22">
        <w:rPr>
          <w:szCs w:val="28"/>
        </w:rPr>
        <w:t xml:space="preserve"> рисунок 3.</w:t>
      </w:r>
      <w:r w:rsidR="005B0CD5">
        <w:rPr>
          <w:szCs w:val="28"/>
        </w:rPr>
        <w:t>36</w:t>
      </w:r>
      <w:r w:rsidRPr="00E22B22">
        <w:rPr>
          <w:szCs w:val="28"/>
        </w:rPr>
        <w:t>.</w:t>
      </w:r>
    </w:p>
    <w:p w:rsidR="000D0CC4" w:rsidRPr="00E22B22" w:rsidRDefault="000D0CC4" w:rsidP="000D0CC4">
      <w:pPr>
        <w:rPr>
          <w:szCs w:val="28"/>
        </w:rPr>
      </w:pPr>
    </w:p>
    <w:p w:rsidR="000D0CC4" w:rsidRPr="00E22B22" w:rsidRDefault="000D0CC4" w:rsidP="000D0CC4">
      <w:pPr>
        <w:jc w:val="center"/>
        <w:rPr>
          <w:szCs w:val="28"/>
        </w:rPr>
      </w:pPr>
      <w:r w:rsidRPr="00E22B22">
        <w:rPr>
          <w:noProof/>
          <w:lang w:eastAsia="uk-UA" w:bidi="ar-SA"/>
        </w:rPr>
        <w:lastRenderedPageBreak/>
        <w:drawing>
          <wp:inline distT="0" distB="0" distL="0" distR="0" wp14:anchorId="5F862735" wp14:editId="572491CB">
            <wp:extent cx="3514725" cy="158695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94" t="30443" r="32157" b="28321"/>
                    <a:stretch/>
                  </pic:blipFill>
                  <pic:spPr bwMode="auto">
                    <a:xfrm>
                      <a:off x="0" y="0"/>
                      <a:ext cx="3520222" cy="1589434"/>
                    </a:xfrm>
                    <a:prstGeom prst="rect">
                      <a:avLst/>
                    </a:prstGeom>
                    <a:ln>
                      <a:noFill/>
                    </a:ln>
                    <a:extLst>
                      <a:ext uri="{53640926-AAD7-44D8-BBD7-CCE9431645EC}">
                        <a14:shadowObscured xmlns:a14="http://schemas.microsoft.com/office/drawing/2010/main"/>
                      </a:ext>
                    </a:extLst>
                  </pic:spPr>
                </pic:pic>
              </a:graphicData>
            </a:graphic>
          </wp:inline>
        </w:drawing>
      </w:r>
    </w:p>
    <w:p w:rsidR="000D0CC4" w:rsidRPr="00E22B22" w:rsidRDefault="000D0CC4" w:rsidP="000D0CC4">
      <w:pPr>
        <w:jc w:val="center"/>
        <w:rPr>
          <w:szCs w:val="28"/>
        </w:rPr>
      </w:pPr>
      <w:r w:rsidRPr="00E22B22">
        <w:rPr>
          <w:szCs w:val="28"/>
        </w:rPr>
        <w:t>Рисунок 4.</w:t>
      </w:r>
      <w:r w:rsidR="005B0CD5">
        <w:rPr>
          <w:szCs w:val="28"/>
        </w:rPr>
        <w:t>36</w:t>
      </w:r>
      <w:r w:rsidRPr="00E22B22">
        <w:rPr>
          <w:szCs w:val="28"/>
        </w:rPr>
        <w:t xml:space="preserve"> – Сторінка контактів</w:t>
      </w:r>
    </w:p>
    <w:p w:rsidR="00413B92" w:rsidRPr="00E22B22" w:rsidRDefault="00413B92" w:rsidP="00413B92">
      <w:pPr>
        <w:rPr>
          <w:szCs w:val="28"/>
        </w:rPr>
      </w:pPr>
    </w:p>
    <w:p w:rsidR="00413B92" w:rsidRPr="00E22B22" w:rsidRDefault="00413B92" w:rsidP="00413B92">
      <w:pPr>
        <w:rPr>
          <w:szCs w:val="28"/>
        </w:rPr>
      </w:pPr>
      <w:r w:rsidRPr="00E22B22">
        <w:rPr>
          <w:szCs w:val="28"/>
        </w:rPr>
        <w:tab/>
        <w:t>Наведені вище функції доступні не зареєстрованим користувачам. Для того щоб створити свій акаунт в системі необхідно зареєструватися, заповнивши всі необхідні поля форми реєстрації, або через одну з наведених соціальних мереж рисунок 4.</w:t>
      </w:r>
      <w:r w:rsidR="005B0CD5">
        <w:rPr>
          <w:szCs w:val="28"/>
        </w:rPr>
        <w:t>37</w:t>
      </w:r>
    </w:p>
    <w:p w:rsidR="009B716A" w:rsidRPr="00E22B22" w:rsidRDefault="009B716A" w:rsidP="009B716A">
      <w:pPr>
        <w:jc w:val="center"/>
        <w:rPr>
          <w:szCs w:val="28"/>
        </w:rPr>
      </w:pPr>
    </w:p>
    <w:p w:rsidR="00413B92" w:rsidRPr="00E22B22" w:rsidRDefault="009B716A" w:rsidP="009B716A">
      <w:pPr>
        <w:jc w:val="center"/>
        <w:rPr>
          <w:szCs w:val="28"/>
        </w:rPr>
      </w:pPr>
      <w:r w:rsidRPr="00E22B22">
        <w:rPr>
          <w:noProof/>
          <w:lang w:eastAsia="uk-UA" w:bidi="ar-SA"/>
        </w:rPr>
        <w:drawing>
          <wp:inline distT="0" distB="0" distL="0" distR="0" wp14:anchorId="1429CFA1" wp14:editId="230F0A43">
            <wp:extent cx="2590800" cy="16192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5" t="24078" r="29201" b="28874"/>
                    <a:stretch/>
                  </pic:blipFill>
                  <pic:spPr bwMode="auto">
                    <a:xfrm>
                      <a:off x="0" y="0"/>
                      <a:ext cx="2590800" cy="1619250"/>
                    </a:xfrm>
                    <a:prstGeom prst="rect">
                      <a:avLst/>
                    </a:prstGeom>
                    <a:ln>
                      <a:noFill/>
                    </a:ln>
                    <a:extLst>
                      <a:ext uri="{53640926-AAD7-44D8-BBD7-CCE9431645EC}">
                        <a14:shadowObscured xmlns:a14="http://schemas.microsoft.com/office/drawing/2010/main"/>
                      </a:ext>
                    </a:extLst>
                  </pic:spPr>
                </pic:pic>
              </a:graphicData>
            </a:graphic>
          </wp:inline>
        </w:drawing>
      </w:r>
    </w:p>
    <w:p w:rsidR="00413B92" w:rsidRPr="00E22B22" w:rsidRDefault="00413B92" w:rsidP="009B716A">
      <w:pPr>
        <w:jc w:val="center"/>
        <w:rPr>
          <w:szCs w:val="28"/>
        </w:rPr>
      </w:pPr>
      <w:r w:rsidRPr="00E22B22">
        <w:rPr>
          <w:szCs w:val="28"/>
        </w:rPr>
        <w:t>Рисунок 4.</w:t>
      </w:r>
      <w:r w:rsidR="005B0CD5">
        <w:rPr>
          <w:szCs w:val="28"/>
        </w:rPr>
        <w:t>37</w:t>
      </w:r>
      <w:r w:rsidRPr="00E22B22">
        <w:rPr>
          <w:szCs w:val="28"/>
        </w:rPr>
        <w:t xml:space="preserve"> – Форма реєстрації</w:t>
      </w:r>
    </w:p>
    <w:p w:rsidR="009B716A" w:rsidRPr="00E22B22" w:rsidRDefault="009B716A" w:rsidP="009B716A">
      <w:pPr>
        <w:rPr>
          <w:szCs w:val="28"/>
        </w:rPr>
      </w:pPr>
    </w:p>
    <w:p w:rsidR="009B716A" w:rsidRPr="00E22B22" w:rsidRDefault="009B716A" w:rsidP="009B716A">
      <w:pPr>
        <w:rPr>
          <w:szCs w:val="28"/>
        </w:rPr>
      </w:pPr>
      <w:r w:rsidRPr="00E22B22">
        <w:rPr>
          <w:szCs w:val="28"/>
        </w:rPr>
        <w:tab/>
      </w:r>
      <w:r w:rsidR="008809C1" w:rsidRPr="00E22B22">
        <w:rPr>
          <w:szCs w:val="28"/>
        </w:rPr>
        <w:t>Після чого зареєстрований користувач може пропонувати свої послуги та додавати фото в своє портфоліо</w:t>
      </w:r>
      <w:r w:rsidR="005B74C8" w:rsidRPr="00E22B22">
        <w:rPr>
          <w:szCs w:val="28"/>
          <w:lang w:val="ru-RU"/>
        </w:rPr>
        <w:t xml:space="preserve"> </w:t>
      </w:r>
      <w:r w:rsidR="005B74C8" w:rsidRPr="00E22B22">
        <w:rPr>
          <w:szCs w:val="28"/>
        </w:rPr>
        <w:t>рисунок 3.</w:t>
      </w:r>
      <w:r w:rsidR="005B0CD5">
        <w:rPr>
          <w:szCs w:val="28"/>
        </w:rPr>
        <w:t>38</w:t>
      </w:r>
      <w:r w:rsidR="008809C1" w:rsidRPr="00E22B22">
        <w:rPr>
          <w:szCs w:val="28"/>
        </w:rPr>
        <w:t>.</w:t>
      </w:r>
    </w:p>
    <w:p w:rsidR="005B74C8" w:rsidRPr="00E22B22" w:rsidRDefault="004C307D" w:rsidP="004C307D">
      <w:pPr>
        <w:jc w:val="center"/>
        <w:rPr>
          <w:szCs w:val="28"/>
        </w:rPr>
      </w:pPr>
      <w:r w:rsidRPr="00E22B22">
        <w:rPr>
          <w:noProof/>
          <w:szCs w:val="28"/>
          <w:lang w:eastAsia="uk-UA" w:bidi="ar-SA"/>
        </w:rPr>
        <w:lastRenderedPageBreak/>
        <w:drawing>
          <wp:inline distT="0" distB="0" distL="0" distR="0">
            <wp:extent cx="3390402" cy="3422088"/>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04758" cy="3436578"/>
                    </a:xfrm>
                    <a:prstGeom prst="rect">
                      <a:avLst/>
                    </a:prstGeom>
                    <a:noFill/>
                    <a:ln>
                      <a:noFill/>
                    </a:ln>
                  </pic:spPr>
                </pic:pic>
              </a:graphicData>
            </a:graphic>
          </wp:inline>
        </w:drawing>
      </w:r>
    </w:p>
    <w:p w:rsidR="005B74C8" w:rsidRPr="00E22B22" w:rsidRDefault="005B74C8" w:rsidP="004C307D">
      <w:pPr>
        <w:jc w:val="center"/>
        <w:rPr>
          <w:szCs w:val="28"/>
        </w:rPr>
      </w:pPr>
      <w:r w:rsidRPr="00E22B22">
        <w:rPr>
          <w:szCs w:val="28"/>
        </w:rPr>
        <w:t>Рисунок 3.</w:t>
      </w:r>
      <w:r w:rsidR="005B0CD5">
        <w:rPr>
          <w:szCs w:val="28"/>
        </w:rPr>
        <w:t>38</w:t>
      </w:r>
      <w:r w:rsidRPr="00E22B22">
        <w:rPr>
          <w:szCs w:val="28"/>
        </w:rPr>
        <w:t xml:space="preserve"> – Сторінка </w:t>
      </w:r>
      <w:r w:rsidR="004C307D" w:rsidRPr="00E22B22">
        <w:rPr>
          <w:szCs w:val="28"/>
        </w:rPr>
        <w:t>додання послу фотографами</w:t>
      </w:r>
    </w:p>
    <w:p w:rsidR="004C307D" w:rsidRPr="00E22B22" w:rsidRDefault="004C307D" w:rsidP="004C307D">
      <w:pPr>
        <w:rPr>
          <w:szCs w:val="28"/>
        </w:rPr>
      </w:pPr>
    </w:p>
    <w:p w:rsidR="004C307D" w:rsidRPr="00E22B22" w:rsidRDefault="004C307D" w:rsidP="004C307D">
      <w:pPr>
        <w:rPr>
          <w:szCs w:val="28"/>
        </w:rPr>
      </w:pPr>
      <w:r w:rsidRPr="00E22B22">
        <w:rPr>
          <w:szCs w:val="28"/>
        </w:rPr>
        <w:tab/>
        <w:t>Після збереження внесених змін ми отримаємо сторінку на які буде вся інформація разом з готовими до перегляду користувачами – фотороботами рисунок 3.</w:t>
      </w:r>
      <w:r w:rsidR="005B0CD5">
        <w:rPr>
          <w:szCs w:val="28"/>
        </w:rPr>
        <w:t>39</w:t>
      </w:r>
    </w:p>
    <w:p w:rsidR="004C307D" w:rsidRPr="00E22B22" w:rsidRDefault="004C307D" w:rsidP="004C307D">
      <w:pPr>
        <w:rPr>
          <w:szCs w:val="28"/>
        </w:rPr>
      </w:pPr>
    </w:p>
    <w:p w:rsidR="004C307D" w:rsidRPr="00E22B22" w:rsidRDefault="00920882" w:rsidP="004C307D">
      <w:pPr>
        <w:jc w:val="center"/>
        <w:rPr>
          <w:szCs w:val="28"/>
        </w:rPr>
      </w:pPr>
      <w:r w:rsidRPr="00E22B22">
        <w:rPr>
          <w:noProof/>
          <w:lang w:eastAsia="uk-UA" w:bidi="ar-SA"/>
        </w:rPr>
        <w:drawing>
          <wp:inline distT="0" distB="0" distL="0" distR="0" wp14:anchorId="0B992BD3" wp14:editId="519AC3BB">
            <wp:extent cx="4162425" cy="22288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649" t="21864" r="15353" b="13376"/>
                    <a:stretch/>
                  </pic:blipFill>
                  <pic:spPr bwMode="auto">
                    <a:xfrm>
                      <a:off x="0" y="0"/>
                      <a:ext cx="4162425" cy="2228850"/>
                    </a:xfrm>
                    <a:prstGeom prst="rect">
                      <a:avLst/>
                    </a:prstGeom>
                    <a:ln>
                      <a:noFill/>
                    </a:ln>
                    <a:extLst>
                      <a:ext uri="{53640926-AAD7-44D8-BBD7-CCE9431645EC}">
                        <a14:shadowObscured xmlns:a14="http://schemas.microsoft.com/office/drawing/2010/main"/>
                      </a:ext>
                    </a:extLst>
                  </pic:spPr>
                </pic:pic>
              </a:graphicData>
            </a:graphic>
          </wp:inline>
        </w:drawing>
      </w:r>
    </w:p>
    <w:p w:rsidR="004C307D" w:rsidRPr="00E22B22" w:rsidRDefault="004C307D" w:rsidP="004C307D">
      <w:pPr>
        <w:jc w:val="center"/>
        <w:rPr>
          <w:szCs w:val="28"/>
        </w:rPr>
      </w:pPr>
      <w:r w:rsidRPr="00E22B22">
        <w:rPr>
          <w:szCs w:val="28"/>
        </w:rPr>
        <w:t>Рисунок 3.</w:t>
      </w:r>
      <w:r w:rsidR="005B0CD5">
        <w:rPr>
          <w:szCs w:val="28"/>
        </w:rPr>
        <w:t>39</w:t>
      </w:r>
      <w:r w:rsidRPr="00E22B22">
        <w:rPr>
          <w:szCs w:val="28"/>
        </w:rPr>
        <w:t xml:space="preserve"> – Сторінка з інформацію про фотографа</w:t>
      </w:r>
    </w:p>
    <w:p w:rsidR="004C307D" w:rsidRPr="00E22B22" w:rsidRDefault="004C307D" w:rsidP="004C307D">
      <w:pPr>
        <w:rPr>
          <w:szCs w:val="28"/>
        </w:rPr>
      </w:pPr>
    </w:p>
    <w:p w:rsidR="004C307D" w:rsidRPr="00E22B22" w:rsidRDefault="004C307D" w:rsidP="00920882">
      <w:pPr>
        <w:ind w:firstLine="720"/>
        <w:rPr>
          <w:szCs w:val="28"/>
        </w:rPr>
      </w:pPr>
      <w:r w:rsidRPr="00E22B22">
        <w:rPr>
          <w:szCs w:val="28"/>
        </w:rPr>
        <w:t xml:space="preserve">В правому верхньому кутку є червоне серце, натисканням на яке можна відмітити фотографію як ту яка сподобалася. За сумою </w:t>
      </w:r>
      <w:r w:rsidR="00920882" w:rsidRPr="00E22B22">
        <w:rPr>
          <w:szCs w:val="28"/>
        </w:rPr>
        <w:t xml:space="preserve">яких і формується рейтинг фотографів. </w:t>
      </w:r>
    </w:p>
    <w:p w:rsidR="00920882" w:rsidRPr="00E22B22" w:rsidRDefault="00920882" w:rsidP="00920882">
      <w:pPr>
        <w:ind w:firstLine="720"/>
        <w:rPr>
          <w:szCs w:val="28"/>
        </w:rPr>
      </w:pPr>
      <w:r w:rsidRPr="00E22B22">
        <w:rPr>
          <w:szCs w:val="28"/>
        </w:rPr>
        <w:lastRenderedPageBreak/>
        <w:t>Також існує можливість редагувати та переглядати свої послуги через особистий кабінет рисунок 3.</w:t>
      </w:r>
      <w:r w:rsidR="005B0CD5">
        <w:rPr>
          <w:szCs w:val="28"/>
        </w:rPr>
        <w:t>40</w:t>
      </w:r>
      <w:r w:rsidRPr="00E22B22">
        <w:rPr>
          <w:szCs w:val="28"/>
        </w:rPr>
        <w:t>.</w:t>
      </w:r>
    </w:p>
    <w:p w:rsidR="00920882" w:rsidRPr="00E22B22" w:rsidRDefault="00920882" w:rsidP="00920882">
      <w:pPr>
        <w:ind w:firstLine="720"/>
        <w:rPr>
          <w:szCs w:val="28"/>
        </w:rPr>
      </w:pPr>
    </w:p>
    <w:p w:rsidR="00920882" w:rsidRPr="00E22B22" w:rsidRDefault="00920882" w:rsidP="00920882">
      <w:pPr>
        <w:ind w:firstLine="720"/>
        <w:jc w:val="center"/>
        <w:rPr>
          <w:szCs w:val="28"/>
        </w:rPr>
      </w:pPr>
      <w:r w:rsidRPr="00E22B22">
        <w:rPr>
          <w:noProof/>
          <w:lang w:eastAsia="uk-UA" w:bidi="ar-SA"/>
        </w:rPr>
        <w:drawing>
          <wp:inline distT="0" distB="0" distL="0" distR="0" wp14:anchorId="7197180F" wp14:editId="45822106">
            <wp:extent cx="2676525" cy="15525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145" t="12454" r="16131" b="42435"/>
                    <a:stretch/>
                  </pic:blipFill>
                  <pic:spPr bwMode="auto">
                    <a:xfrm>
                      <a:off x="0" y="0"/>
                      <a:ext cx="2676525" cy="1552575"/>
                    </a:xfrm>
                    <a:prstGeom prst="rect">
                      <a:avLst/>
                    </a:prstGeom>
                    <a:ln>
                      <a:noFill/>
                    </a:ln>
                    <a:extLst>
                      <a:ext uri="{53640926-AAD7-44D8-BBD7-CCE9431645EC}">
                        <a14:shadowObscured xmlns:a14="http://schemas.microsoft.com/office/drawing/2010/main"/>
                      </a:ext>
                    </a:extLst>
                  </pic:spPr>
                </pic:pic>
              </a:graphicData>
            </a:graphic>
          </wp:inline>
        </w:drawing>
      </w:r>
    </w:p>
    <w:p w:rsidR="00920882" w:rsidRPr="00E22B22" w:rsidRDefault="00920882" w:rsidP="00920882">
      <w:pPr>
        <w:ind w:firstLine="720"/>
        <w:jc w:val="center"/>
        <w:rPr>
          <w:szCs w:val="28"/>
        </w:rPr>
      </w:pPr>
      <w:r w:rsidRPr="00E22B22">
        <w:rPr>
          <w:szCs w:val="28"/>
        </w:rPr>
        <w:t>Рисунок 3.4</w:t>
      </w:r>
      <w:r w:rsidR="005B0CD5">
        <w:rPr>
          <w:szCs w:val="28"/>
        </w:rPr>
        <w:t>0</w:t>
      </w:r>
      <w:r w:rsidRPr="00E22B22">
        <w:rPr>
          <w:szCs w:val="28"/>
        </w:rPr>
        <w:t xml:space="preserve"> – Особистий кабінет</w:t>
      </w:r>
    </w:p>
    <w:p w:rsidR="00EB77B3" w:rsidRPr="00E22B22" w:rsidRDefault="00EB77B3" w:rsidP="00EB77B3">
      <w:pPr>
        <w:ind w:firstLine="720"/>
        <w:rPr>
          <w:szCs w:val="28"/>
        </w:rPr>
      </w:pPr>
    </w:p>
    <w:p w:rsidR="00EB77B3" w:rsidRPr="00E22B22" w:rsidRDefault="00E56B13" w:rsidP="00EB77B3">
      <w:pPr>
        <w:ind w:firstLine="720"/>
        <w:rPr>
          <w:szCs w:val="28"/>
        </w:rPr>
      </w:pPr>
      <w:r w:rsidRPr="00E22B22">
        <w:rPr>
          <w:szCs w:val="28"/>
        </w:rPr>
        <w:t>Як можна побачити з рисунка 4.4</w:t>
      </w:r>
      <w:r w:rsidR="005B0CD5">
        <w:rPr>
          <w:szCs w:val="28"/>
        </w:rPr>
        <w:t>1</w:t>
      </w:r>
      <w:r w:rsidR="00EB77B3" w:rsidRPr="00E22B22">
        <w:rPr>
          <w:szCs w:val="28"/>
        </w:rPr>
        <w:t xml:space="preserve"> додана мною послуга з моїм </w:t>
      </w:r>
      <w:r w:rsidRPr="00E22B22">
        <w:rPr>
          <w:szCs w:val="28"/>
        </w:rPr>
        <w:t>портфоліо</w:t>
      </w:r>
      <w:r w:rsidR="00EB77B3" w:rsidRPr="00E22B22">
        <w:rPr>
          <w:szCs w:val="28"/>
        </w:rPr>
        <w:t xml:space="preserve"> має лише один </w:t>
      </w:r>
      <w:r w:rsidR="004E0A77">
        <w:rPr>
          <w:szCs w:val="28"/>
        </w:rPr>
        <w:t>«</w:t>
      </w:r>
      <w:r w:rsidR="00EB77B3" w:rsidRPr="00E22B22">
        <w:rPr>
          <w:szCs w:val="28"/>
        </w:rPr>
        <w:t>лайк</w:t>
      </w:r>
      <w:r w:rsidR="004E0A77">
        <w:rPr>
          <w:szCs w:val="28"/>
        </w:rPr>
        <w:t>»</w:t>
      </w:r>
      <w:r w:rsidR="00EB77B3" w:rsidRPr="00E22B22">
        <w:rPr>
          <w:szCs w:val="28"/>
        </w:rPr>
        <w:t xml:space="preserve"> і</w:t>
      </w:r>
      <w:r w:rsidRPr="00E22B22">
        <w:rPr>
          <w:szCs w:val="28"/>
        </w:rPr>
        <w:t xml:space="preserve"> </w:t>
      </w:r>
      <w:r w:rsidR="00EB77B3" w:rsidRPr="00E22B22">
        <w:rPr>
          <w:szCs w:val="28"/>
        </w:rPr>
        <w:t>тому розміщена одна із останніх у списку.</w:t>
      </w:r>
    </w:p>
    <w:p w:rsidR="00E56B13" w:rsidRPr="00E22B22" w:rsidRDefault="00E56B13" w:rsidP="00EB77B3">
      <w:pPr>
        <w:ind w:firstLine="720"/>
        <w:rPr>
          <w:noProof/>
          <w:lang w:eastAsia="uk-UA" w:bidi="ar-SA"/>
        </w:rPr>
      </w:pPr>
    </w:p>
    <w:p w:rsidR="00EB77B3" w:rsidRPr="00E22B22" w:rsidRDefault="00E56B13" w:rsidP="00E56B13">
      <w:pPr>
        <w:ind w:firstLine="720"/>
        <w:jc w:val="center"/>
        <w:rPr>
          <w:szCs w:val="28"/>
        </w:rPr>
      </w:pPr>
      <w:r w:rsidRPr="00E22B22">
        <w:rPr>
          <w:noProof/>
          <w:lang w:eastAsia="uk-UA" w:bidi="ar-SA"/>
        </w:rPr>
        <w:drawing>
          <wp:inline distT="0" distB="0" distL="0" distR="0" wp14:anchorId="65A12559" wp14:editId="5E49C65D">
            <wp:extent cx="5124450" cy="16764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158" t="24908" r="9129" b="26384"/>
                    <a:stretch/>
                  </pic:blipFill>
                  <pic:spPr bwMode="auto">
                    <a:xfrm>
                      <a:off x="0" y="0"/>
                      <a:ext cx="5124450" cy="1676400"/>
                    </a:xfrm>
                    <a:prstGeom prst="rect">
                      <a:avLst/>
                    </a:prstGeom>
                    <a:ln>
                      <a:noFill/>
                    </a:ln>
                    <a:extLst>
                      <a:ext uri="{53640926-AAD7-44D8-BBD7-CCE9431645EC}">
                        <a14:shadowObscured xmlns:a14="http://schemas.microsoft.com/office/drawing/2010/main"/>
                      </a:ext>
                    </a:extLst>
                  </pic:spPr>
                </pic:pic>
              </a:graphicData>
            </a:graphic>
          </wp:inline>
        </w:drawing>
      </w:r>
    </w:p>
    <w:p w:rsidR="00EB77B3" w:rsidRPr="00E22B22" w:rsidRDefault="00EB77B3" w:rsidP="00E56B13">
      <w:pPr>
        <w:ind w:firstLine="720"/>
        <w:jc w:val="center"/>
        <w:rPr>
          <w:szCs w:val="28"/>
        </w:rPr>
      </w:pPr>
      <w:r w:rsidRPr="00E22B22">
        <w:rPr>
          <w:szCs w:val="28"/>
        </w:rPr>
        <w:t>Ри</w:t>
      </w:r>
      <w:r w:rsidR="00E56B13" w:rsidRPr="00E22B22">
        <w:rPr>
          <w:szCs w:val="28"/>
        </w:rPr>
        <w:t>суно</w:t>
      </w:r>
      <w:r w:rsidRPr="00E22B22">
        <w:rPr>
          <w:szCs w:val="28"/>
        </w:rPr>
        <w:t>к 4.4</w:t>
      </w:r>
      <w:r w:rsidR="005B0CD5">
        <w:rPr>
          <w:szCs w:val="28"/>
        </w:rPr>
        <w:t>1</w:t>
      </w:r>
      <w:r w:rsidR="00E56B13" w:rsidRPr="00E22B22">
        <w:rPr>
          <w:szCs w:val="28"/>
        </w:rPr>
        <w:t xml:space="preserve"> - Розміщення в рейтинговому порядку</w:t>
      </w:r>
    </w:p>
    <w:p w:rsidR="00E0759A" w:rsidRPr="00E22B22" w:rsidRDefault="00C465A8" w:rsidP="00C465A8">
      <w:pPr>
        <w:rPr>
          <w:szCs w:val="28"/>
        </w:rPr>
      </w:pPr>
      <w:r w:rsidRPr="00E22B22">
        <w:rPr>
          <w:szCs w:val="28"/>
        </w:rPr>
        <w:tab/>
      </w:r>
    </w:p>
    <w:p w:rsidR="00C465A8" w:rsidRPr="00E22B22" w:rsidRDefault="00C465A8" w:rsidP="00C465A8">
      <w:pPr>
        <w:rPr>
          <w:szCs w:val="28"/>
        </w:rPr>
      </w:pPr>
      <w:r w:rsidRPr="00E22B22">
        <w:rPr>
          <w:szCs w:val="28"/>
        </w:rPr>
        <w:tab/>
        <w:t xml:space="preserve">Отже в даному розділі було описано покроково, увесь процес розробки веб сайту </w:t>
      </w:r>
      <w:r w:rsidRPr="004E0A77">
        <w:rPr>
          <w:szCs w:val="28"/>
        </w:rPr>
        <w:t>“</w:t>
      </w:r>
      <w:r w:rsidRPr="00E22B22">
        <w:rPr>
          <w:szCs w:val="28"/>
          <w:lang w:val="en-US"/>
        </w:rPr>
        <w:t>best</w:t>
      </w:r>
      <w:r w:rsidRPr="004E0A77">
        <w:rPr>
          <w:szCs w:val="28"/>
        </w:rPr>
        <w:t>-</w:t>
      </w:r>
      <w:r w:rsidRPr="00E22B22">
        <w:rPr>
          <w:szCs w:val="28"/>
          <w:lang w:val="en-US"/>
        </w:rPr>
        <w:t>fotograf</w:t>
      </w:r>
      <w:r w:rsidRPr="004E0A77">
        <w:rPr>
          <w:szCs w:val="28"/>
        </w:rPr>
        <w:t>”</w:t>
      </w:r>
      <w:r w:rsidRPr="00E22B22">
        <w:rPr>
          <w:szCs w:val="28"/>
        </w:rPr>
        <w:t xml:space="preserve"> та показано усі функціональні можливості розробленого ресурсу.</w:t>
      </w:r>
    </w:p>
    <w:p w:rsidR="00E04FA9" w:rsidRPr="00E22B22" w:rsidRDefault="00E04FA9" w:rsidP="00BE7F00">
      <w:pPr>
        <w:rPr>
          <w:szCs w:val="28"/>
        </w:rPr>
      </w:pPr>
      <w:r w:rsidRPr="00E22B22">
        <w:rPr>
          <w:szCs w:val="28"/>
        </w:rPr>
        <w:br w:type="page"/>
      </w:r>
    </w:p>
    <w:p w:rsidR="00C65350" w:rsidRPr="00E22B22" w:rsidRDefault="00C65350" w:rsidP="00E22B22">
      <w:pPr>
        <w:pStyle w:val="1"/>
        <w:rPr>
          <w:spacing w:val="-2"/>
          <w:szCs w:val="28"/>
        </w:rPr>
      </w:pPr>
      <w:bookmarkStart w:id="30" w:name="_Toc419309663"/>
      <w:bookmarkStart w:id="31" w:name="_Toc419839600"/>
      <w:r w:rsidRPr="00E22B22">
        <w:rPr>
          <w:szCs w:val="28"/>
        </w:rPr>
        <w:lastRenderedPageBreak/>
        <w:t xml:space="preserve">4. ЕКОНОМІЧНА ДОЦІЛЬНІСТЬ РОЗРОБКИ ТА ВИКОРИСТАННЯ </w:t>
      </w:r>
      <w:r w:rsidRPr="00E22B22">
        <w:rPr>
          <w:spacing w:val="-2"/>
          <w:szCs w:val="28"/>
        </w:rPr>
        <w:t xml:space="preserve"> ПРОГРАМНОГО ЗАБЕЗПЕЧЕННЯ</w:t>
      </w:r>
      <w:bookmarkEnd w:id="30"/>
      <w:bookmarkEnd w:id="31"/>
    </w:p>
    <w:p w:rsidR="00F06855" w:rsidRPr="00E22B22" w:rsidRDefault="00F06855" w:rsidP="00E22B22">
      <w:pPr>
        <w:autoSpaceDE w:val="0"/>
        <w:autoSpaceDN w:val="0"/>
        <w:adjustRightInd w:val="0"/>
        <w:ind w:firstLine="567"/>
        <w:rPr>
          <w:b/>
          <w:bCs/>
          <w:color w:val="000000"/>
          <w:spacing w:val="-2"/>
          <w:szCs w:val="28"/>
        </w:rPr>
      </w:pPr>
    </w:p>
    <w:p w:rsidR="00F06855" w:rsidRPr="00E22B22" w:rsidRDefault="00F06855" w:rsidP="00E22B22">
      <w:pPr>
        <w:pStyle w:val="2"/>
        <w:spacing w:before="0"/>
      </w:pPr>
      <w:bookmarkStart w:id="32" w:name="_Toc419839601"/>
      <w:r w:rsidRPr="00E22B22">
        <w:t>4.1.  Обґрунтування ринкової доцільності розробки веб ресурсу</w:t>
      </w:r>
      <w:bookmarkEnd w:id="32"/>
    </w:p>
    <w:p w:rsidR="00F06855" w:rsidRPr="00E22B22" w:rsidRDefault="00F06855" w:rsidP="00E22B22">
      <w:pPr>
        <w:autoSpaceDE w:val="0"/>
        <w:autoSpaceDN w:val="0"/>
        <w:adjustRightInd w:val="0"/>
        <w:ind w:firstLine="709"/>
        <w:rPr>
          <w:color w:val="000000"/>
          <w:spacing w:val="-2"/>
          <w:szCs w:val="28"/>
        </w:rPr>
      </w:pPr>
    </w:p>
    <w:p w:rsidR="00F06855" w:rsidRPr="00E22B22" w:rsidRDefault="00F06855" w:rsidP="00F06855">
      <w:pPr>
        <w:autoSpaceDE w:val="0"/>
        <w:autoSpaceDN w:val="0"/>
        <w:adjustRightInd w:val="0"/>
        <w:ind w:firstLine="709"/>
        <w:rPr>
          <w:szCs w:val="28"/>
        </w:rPr>
      </w:pPr>
      <w:r w:rsidRPr="00E22B22">
        <w:rPr>
          <w:szCs w:val="28"/>
        </w:rPr>
        <w:t>Всі програмні продукти, в тому числі і веб ресурси, які розробляються на даний час, необхідно обґрунтувати з точки зору економічної [3]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F06855" w:rsidRPr="00E22B22" w:rsidRDefault="00F06855" w:rsidP="00F06855">
      <w:pPr>
        <w:autoSpaceDE w:val="0"/>
        <w:autoSpaceDN w:val="0"/>
        <w:adjustRightInd w:val="0"/>
        <w:ind w:firstLine="709"/>
        <w:rPr>
          <w:szCs w:val="28"/>
        </w:rPr>
      </w:pPr>
      <w:r w:rsidRPr="00E22B22">
        <w:rPr>
          <w:szCs w:val="28"/>
        </w:rPr>
        <w:t xml:space="preserve">В даній роботі проводиться розрахунок економічних показників </w:t>
      </w:r>
      <w:r w:rsidR="00C67CB2" w:rsidRPr="00E22B22">
        <w:rPr>
          <w:szCs w:val="28"/>
        </w:rPr>
        <w:t xml:space="preserve">з </w:t>
      </w:r>
      <w:r w:rsidRPr="00E22B22">
        <w:rPr>
          <w:szCs w:val="28"/>
        </w:rPr>
        <w:t xml:space="preserve"> розроб</w:t>
      </w:r>
      <w:r w:rsidR="00C67CB2" w:rsidRPr="00E22B22">
        <w:rPr>
          <w:szCs w:val="28"/>
        </w:rPr>
        <w:t>ки</w:t>
      </w:r>
      <w:r w:rsidRPr="00E22B22">
        <w:rPr>
          <w:szCs w:val="28"/>
        </w:rPr>
        <w:t xml:space="preserve"> алгоритмічного та програмного забезпечення веб-ресурсу формування рейтингу професійних фотографів та їх робіт. Дана розробка </w:t>
      </w:r>
      <w:r w:rsidR="00035B56" w:rsidRPr="00E22B22">
        <w:rPr>
          <w:szCs w:val="28"/>
        </w:rPr>
        <w:t>дозволить</w:t>
      </w:r>
      <w:r w:rsidRPr="00E22B22">
        <w:rPr>
          <w:szCs w:val="28"/>
        </w:rPr>
        <w:t xml:space="preserve"> </w:t>
      </w:r>
      <w:r w:rsidR="00035B56" w:rsidRPr="00E22B22">
        <w:rPr>
          <w:szCs w:val="28"/>
        </w:rPr>
        <w:t xml:space="preserve">збільшити клієнтську </w:t>
      </w:r>
      <w:r w:rsidRPr="00E22B22">
        <w:rPr>
          <w:szCs w:val="28"/>
        </w:rPr>
        <w:t xml:space="preserve"> </w:t>
      </w:r>
      <w:r w:rsidR="00035B56" w:rsidRPr="00E22B22">
        <w:rPr>
          <w:szCs w:val="28"/>
        </w:rPr>
        <w:t xml:space="preserve">базу </w:t>
      </w:r>
      <w:r w:rsidRPr="00E22B22">
        <w:rPr>
          <w:szCs w:val="28"/>
        </w:rPr>
        <w:t>фотографів, оскільки потреба в таких ресурсах зростає з кожним днем, і фотографам  для того</w:t>
      </w:r>
      <w:r w:rsidR="00035B56" w:rsidRPr="00E22B22">
        <w:rPr>
          <w:szCs w:val="28"/>
        </w:rPr>
        <w:t>,</w:t>
      </w:r>
      <w:r w:rsidRPr="00E22B22">
        <w:rPr>
          <w:szCs w:val="28"/>
        </w:rPr>
        <w:t xml:space="preserve"> щоб отримувати прибутки, не обхідно захоплювати ринок фото індустрії. Таким чином, зі зростанням кількості фотографів (люди, які заробляють в галузі надання фото послуг) зростає пропозиція, і водночас виникає  необхідність у ресурсах які допоможуть оптимально підібрати фотографа на своє свято</w:t>
      </w:r>
      <w:r w:rsidR="00745063" w:rsidRPr="00E22B22">
        <w:rPr>
          <w:szCs w:val="28"/>
        </w:rPr>
        <w:t>.</w:t>
      </w:r>
    </w:p>
    <w:p w:rsidR="00F06855" w:rsidRPr="00E22B22" w:rsidRDefault="00F06855" w:rsidP="00F06855">
      <w:pPr>
        <w:autoSpaceDE w:val="0"/>
        <w:autoSpaceDN w:val="0"/>
        <w:adjustRightInd w:val="0"/>
        <w:ind w:firstLine="709"/>
        <w:rPr>
          <w:szCs w:val="28"/>
        </w:rPr>
      </w:pPr>
      <w:r w:rsidRPr="00E22B22">
        <w:rPr>
          <w:szCs w:val="28"/>
        </w:rPr>
        <w:t>Web-сайт - 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F06855" w:rsidRPr="00E22B22" w:rsidRDefault="00F06855" w:rsidP="00F06855">
      <w:pPr>
        <w:autoSpaceDE w:val="0"/>
        <w:autoSpaceDN w:val="0"/>
        <w:adjustRightInd w:val="0"/>
        <w:ind w:firstLine="709"/>
        <w:rPr>
          <w:szCs w:val="28"/>
        </w:rPr>
      </w:pPr>
      <w:r w:rsidRPr="00E22B22">
        <w:rPr>
          <w:szCs w:val="28"/>
        </w:rPr>
        <w:t>Нині все більша кількість фотографів починає використовувати Internet для обміну інформацією, представлення своїх робіт широкому загалу та опти</w:t>
      </w:r>
      <w:r w:rsidRPr="00E22B22">
        <w:rPr>
          <w:szCs w:val="28"/>
        </w:rPr>
        <w:lastRenderedPageBreak/>
        <w:t>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F06855" w:rsidRPr="00E22B22" w:rsidRDefault="00F06855" w:rsidP="00F06855">
      <w:pPr>
        <w:autoSpaceDE w:val="0"/>
        <w:autoSpaceDN w:val="0"/>
        <w:adjustRightInd w:val="0"/>
        <w:ind w:firstLine="709"/>
        <w:rPr>
          <w:szCs w:val="28"/>
        </w:rPr>
      </w:pPr>
      <w:r w:rsidRPr="00E22B22">
        <w:rPr>
          <w:szCs w:val="28"/>
        </w:rPr>
        <w:t>Споживач одержує з сайту багато корисної інформації про конкретного фотографа і його діяльність, також  з веб-ресурсу можна дізнатися ціни, перелік замовлених дат та замовити фотографа вказавши всю необхідну інформацію в формі замовлення.</w:t>
      </w:r>
    </w:p>
    <w:p w:rsidR="00F06855" w:rsidRPr="00E22B22" w:rsidRDefault="00F06855" w:rsidP="00F06855">
      <w:pPr>
        <w:autoSpaceDE w:val="0"/>
        <w:autoSpaceDN w:val="0"/>
        <w:adjustRightInd w:val="0"/>
        <w:ind w:firstLine="709"/>
        <w:rPr>
          <w:szCs w:val="28"/>
        </w:rPr>
      </w:pPr>
      <w:r w:rsidRPr="00E22B22">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F06855" w:rsidRPr="00E22B22" w:rsidRDefault="00F06855" w:rsidP="00F06855">
      <w:pPr>
        <w:autoSpaceDE w:val="0"/>
        <w:autoSpaceDN w:val="0"/>
        <w:adjustRightInd w:val="0"/>
        <w:ind w:firstLine="709"/>
        <w:rPr>
          <w:szCs w:val="28"/>
        </w:rPr>
      </w:pPr>
      <w:r w:rsidRPr="00E22B22">
        <w:rPr>
          <w:szCs w:val="28"/>
        </w:rPr>
        <w:t>До аналогів розроблюваного ресурсу можна віднести наступні ресурси</w:t>
      </w:r>
      <w:r w:rsidR="00087385" w:rsidRPr="00E22B22">
        <w:rPr>
          <w:szCs w:val="28"/>
        </w:rPr>
        <w:t>:</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best-wedding;</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girko.net;</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paramoloda.ua;</w:t>
      </w:r>
    </w:p>
    <w:p w:rsidR="00F06855" w:rsidRPr="00E22B22" w:rsidRDefault="00F06855" w:rsidP="00087385">
      <w:pPr>
        <w:numPr>
          <w:ilvl w:val="0"/>
          <w:numId w:val="3"/>
        </w:numPr>
        <w:autoSpaceDE w:val="0"/>
        <w:autoSpaceDN w:val="0"/>
        <w:adjustRightInd w:val="0"/>
        <w:ind w:left="709" w:hanging="283"/>
        <w:rPr>
          <w:szCs w:val="28"/>
        </w:rPr>
      </w:pPr>
      <w:r w:rsidRPr="00E22B22">
        <w:rPr>
          <w:szCs w:val="28"/>
        </w:rPr>
        <w:t>та інші персональні сайти та спільноти в соціальних мережах.</w:t>
      </w:r>
    </w:p>
    <w:p w:rsidR="00F06855" w:rsidRPr="00E22B22" w:rsidRDefault="00F06855" w:rsidP="00F06855">
      <w:pPr>
        <w:autoSpaceDE w:val="0"/>
        <w:autoSpaceDN w:val="0"/>
        <w:adjustRightInd w:val="0"/>
        <w:ind w:firstLine="709"/>
        <w:rPr>
          <w:szCs w:val="28"/>
        </w:rPr>
      </w:pPr>
      <w:r w:rsidRPr="00E22B22">
        <w:rPr>
          <w:szCs w:val="28"/>
        </w:rPr>
        <w:t xml:space="preserve">Веб-ресурс </w:t>
      </w:r>
      <w:r w:rsidR="004E0A77">
        <w:rPr>
          <w:szCs w:val="28"/>
        </w:rPr>
        <w:t>«</w:t>
      </w:r>
      <w:r w:rsidRPr="00E22B22">
        <w:rPr>
          <w:szCs w:val="28"/>
        </w:rPr>
        <w:t>best-wedding</w:t>
      </w:r>
      <w:r w:rsidR="004E0A77">
        <w:rPr>
          <w:szCs w:val="28"/>
        </w:rPr>
        <w:t>»</w:t>
      </w:r>
      <w:r w:rsidRPr="00E22B22">
        <w:rPr>
          <w:szCs w:val="28"/>
        </w:rPr>
        <w:t xml:space="preserve"> - це ресурс який спеціалізується на наданні різного роду послуг, спрямованих на організацію та проведення урочистих подій. Даний веб-ресур  представляє собою веб сторінку, яка знаходиться за адрес</w:t>
      </w:r>
      <w:r w:rsidR="002464F0" w:rsidRPr="00E22B22">
        <w:rPr>
          <w:szCs w:val="28"/>
        </w:rPr>
        <w:t>у</w:t>
      </w:r>
      <w:r w:rsidRPr="00E22B22">
        <w:rPr>
          <w:szCs w:val="28"/>
        </w:rPr>
        <w:t xml:space="preserve">ю: </w:t>
      </w:r>
      <w:r w:rsidR="004E0A77">
        <w:rPr>
          <w:szCs w:val="28"/>
        </w:rPr>
        <w:t>«</w:t>
      </w:r>
      <w:r w:rsidRPr="00E22B22">
        <w:rPr>
          <w:szCs w:val="28"/>
        </w:rPr>
        <w:t>http://www.best-wedding.com.ua/</w:t>
      </w:r>
      <w:r w:rsidR="004E0A77">
        <w:rPr>
          <w:szCs w:val="28"/>
        </w:rPr>
        <w:t>»</w:t>
      </w:r>
      <w:r w:rsidRPr="00E22B22">
        <w:rPr>
          <w:szCs w:val="28"/>
        </w:rPr>
        <w:t>. На якій представлено у випадковому порядку інформацію про:</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весільні агенції;</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музикантів;</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фотографів;</w:t>
      </w:r>
    </w:p>
    <w:p w:rsidR="00F06855" w:rsidRPr="00E22B22" w:rsidRDefault="00F06855" w:rsidP="00087385">
      <w:pPr>
        <w:numPr>
          <w:ilvl w:val="0"/>
          <w:numId w:val="4"/>
        </w:numPr>
        <w:autoSpaceDE w:val="0"/>
        <w:autoSpaceDN w:val="0"/>
        <w:adjustRightInd w:val="0"/>
        <w:ind w:left="709" w:hanging="283"/>
        <w:rPr>
          <w:szCs w:val="28"/>
        </w:rPr>
      </w:pPr>
      <w:r w:rsidRPr="00E22B22">
        <w:rPr>
          <w:szCs w:val="28"/>
        </w:rPr>
        <w:t>операторів.</w:t>
      </w:r>
    </w:p>
    <w:p w:rsidR="00F06855" w:rsidRPr="00E22B22" w:rsidRDefault="00F06855" w:rsidP="00F06855">
      <w:pPr>
        <w:autoSpaceDE w:val="0"/>
        <w:autoSpaceDN w:val="0"/>
        <w:adjustRightInd w:val="0"/>
        <w:ind w:firstLine="709"/>
        <w:rPr>
          <w:szCs w:val="28"/>
        </w:rPr>
      </w:pPr>
      <w:r w:rsidRPr="00E22B22">
        <w:rPr>
          <w:szCs w:val="28"/>
        </w:rPr>
        <w:t>Даний ресурс не дозволяє певною мірою отримати в</w:t>
      </w:r>
      <w:r w:rsidR="002464F0" w:rsidRPr="00E22B22">
        <w:rPr>
          <w:szCs w:val="28"/>
        </w:rPr>
        <w:t>с</w:t>
      </w:r>
      <w:r w:rsidRPr="00E22B22">
        <w:rPr>
          <w:szCs w:val="28"/>
        </w:rPr>
        <w:t>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мож</w:t>
      </w:r>
      <w:r w:rsidRPr="00E22B22">
        <w:rPr>
          <w:szCs w:val="28"/>
        </w:rPr>
        <w:lastRenderedPageBreak/>
        <w:t>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відображення фотографів по рейтингу (відповідно до сумарної кількості оцінок всіх його фото робіт).</w:t>
      </w:r>
    </w:p>
    <w:p w:rsidR="00F06855" w:rsidRPr="00E22B22" w:rsidRDefault="00F06855" w:rsidP="00F06855">
      <w:pPr>
        <w:autoSpaceDE w:val="0"/>
        <w:autoSpaceDN w:val="0"/>
        <w:adjustRightInd w:val="0"/>
        <w:ind w:firstLine="709"/>
        <w:rPr>
          <w:szCs w:val="28"/>
        </w:rPr>
      </w:pPr>
      <w:r w:rsidRPr="00E22B22">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сайтом-візиткою фотографа.</w:t>
      </w:r>
    </w:p>
    <w:p w:rsidR="00F06855" w:rsidRPr="00E22B22" w:rsidRDefault="00BA5612" w:rsidP="00F06855">
      <w:pPr>
        <w:autoSpaceDE w:val="0"/>
        <w:autoSpaceDN w:val="0"/>
        <w:adjustRightInd w:val="0"/>
        <w:ind w:firstLine="709"/>
        <w:rPr>
          <w:szCs w:val="28"/>
        </w:rPr>
      </w:pPr>
      <w:r w:rsidRPr="00E22B22">
        <w:rPr>
          <w:szCs w:val="28"/>
        </w:rPr>
        <w:t>Отже, п</w:t>
      </w:r>
      <w:r w:rsidR="00F06855" w:rsidRPr="00E22B22">
        <w:rPr>
          <w:szCs w:val="28"/>
        </w:rPr>
        <w:t>отенційними користувачами розроблюваного програмного продукту є фотографи</w:t>
      </w:r>
      <w:r w:rsidRPr="00E22B22">
        <w:rPr>
          <w:szCs w:val="28"/>
        </w:rPr>
        <w:t xml:space="preserve"> </w:t>
      </w:r>
      <w:r w:rsidR="00F06855" w:rsidRPr="00E22B22">
        <w:rPr>
          <w:szCs w:val="28"/>
        </w:rPr>
        <w:t>, які розміщують свої роботи на даному ресурсі інформацію про свою діяльність</w:t>
      </w:r>
      <w:r w:rsidRPr="00E22B22">
        <w:rPr>
          <w:szCs w:val="28"/>
        </w:rPr>
        <w:t xml:space="preserve"> так і інші відвідувачі сайту</w:t>
      </w:r>
      <w:r w:rsidR="00F06855" w:rsidRPr="00E22B22">
        <w:rPr>
          <w:szCs w:val="28"/>
        </w:rPr>
        <w:t>. Також цей сайт має іншу категорію користувачів – це відвідувачі сайту, які шукають фотографів на свою подію, бажають ознайомитися з роботами того чи іншого фотографа та обрати найкращого.</w:t>
      </w:r>
    </w:p>
    <w:p w:rsidR="00F06855" w:rsidRPr="00E22B22" w:rsidRDefault="00F06855" w:rsidP="00E22B22">
      <w:pPr>
        <w:autoSpaceDE w:val="0"/>
        <w:autoSpaceDN w:val="0"/>
        <w:adjustRightInd w:val="0"/>
        <w:ind w:firstLine="709"/>
        <w:rPr>
          <w:b/>
          <w:bCs/>
          <w:color w:val="000000"/>
          <w:szCs w:val="28"/>
        </w:rPr>
      </w:pPr>
    </w:p>
    <w:p w:rsidR="00F06855" w:rsidRPr="00E22B22" w:rsidRDefault="00F06855" w:rsidP="00E22B22">
      <w:pPr>
        <w:pStyle w:val="2"/>
        <w:spacing w:before="0"/>
        <w:rPr>
          <w:spacing w:val="-2"/>
        </w:rPr>
      </w:pPr>
      <w:bookmarkStart w:id="33" w:name="_Toc419839602"/>
      <w:r w:rsidRPr="00E22B22">
        <w:t xml:space="preserve">4.2. Розрахунок собівартості й ціни розробки </w:t>
      </w:r>
      <w:r w:rsidRPr="00E22B22">
        <w:rPr>
          <w:spacing w:val="-2"/>
        </w:rPr>
        <w:t>веб додатку</w:t>
      </w:r>
      <w:bookmarkEnd w:id="33"/>
    </w:p>
    <w:p w:rsidR="00F06855" w:rsidRPr="00E22B22" w:rsidRDefault="00F06855" w:rsidP="00E22B22">
      <w:pPr>
        <w:autoSpaceDE w:val="0"/>
        <w:autoSpaceDN w:val="0"/>
        <w:adjustRightInd w:val="0"/>
        <w:ind w:firstLine="709"/>
        <w:rPr>
          <w:b/>
          <w:bCs/>
          <w:color w:val="000000"/>
          <w:spacing w:val="-2"/>
          <w:szCs w:val="28"/>
        </w:rPr>
      </w:pPr>
    </w:p>
    <w:p w:rsidR="00F06855" w:rsidRPr="00E22B22" w:rsidRDefault="00F06855" w:rsidP="00F06855">
      <w:pPr>
        <w:autoSpaceDE w:val="0"/>
        <w:autoSpaceDN w:val="0"/>
        <w:adjustRightInd w:val="0"/>
        <w:ind w:firstLine="709"/>
        <w:rPr>
          <w:bCs/>
          <w:color w:val="000000"/>
          <w:spacing w:val="-2"/>
          <w:szCs w:val="28"/>
        </w:rPr>
      </w:pPr>
      <w:r w:rsidRPr="00E22B22">
        <w:rPr>
          <w:bCs/>
          <w:color w:val="000000"/>
          <w:spacing w:val="-2"/>
          <w:szCs w:val="28"/>
        </w:rPr>
        <w:t>Собівартість продукції — являє собою грошовий вираз витрат на виробництво та реалізацію продукції. Це комплексний економічний показник, який об'єднує в собі всі витрати на розробку, впровадження та експлуатацію програмного продукту.</w:t>
      </w:r>
    </w:p>
    <w:p w:rsidR="00F06855" w:rsidRPr="00E22B22" w:rsidRDefault="00F06855" w:rsidP="00F06855">
      <w:pPr>
        <w:autoSpaceDE w:val="0"/>
        <w:autoSpaceDN w:val="0"/>
        <w:adjustRightInd w:val="0"/>
        <w:ind w:firstLine="709"/>
        <w:rPr>
          <w:bCs/>
          <w:color w:val="000000"/>
          <w:spacing w:val="-2"/>
          <w:szCs w:val="28"/>
        </w:rPr>
      </w:pPr>
      <w:r w:rsidRPr="00E22B22">
        <w:rPr>
          <w:bCs/>
          <w:color w:val="000000"/>
          <w:spacing w:val="-2"/>
          <w:szCs w:val="28"/>
        </w:rPr>
        <w:t>Від собівартості продукції залежить кінцевий показник діяльності підприємств</w:t>
      </w:r>
      <w:r w:rsidR="00087385" w:rsidRPr="00E22B22">
        <w:rPr>
          <w:bCs/>
          <w:color w:val="000000"/>
          <w:spacing w:val="-2"/>
          <w:szCs w:val="28"/>
        </w:rPr>
        <w:t xml:space="preserve"> -</w:t>
      </w:r>
      <w:r w:rsidRPr="00E22B22">
        <w:rPr>
          <w:bCs/>
          <w:color w:val="000000"/>
          <w:spacing w:val="-2"/>
          <w:szCs w:val="28"/>
        </w:rPr>
        <w:t xml:space="preserve"> прибутковість. Собівартість визначається як сума сукупних витрат, поділених на кількість виробленої продукції, тобто як середні витрати на одиницю продукції.</w:t>
      </w:r>
    </w:p>
    <w:p w:rsidR="00F06855" w:rsidRPr="00E22B22" w:rsidRDefault="00F06855" w:rsidP="00F06855">
      <w:pPr>
        <w:autoSpaceDE w:val="0"/>
        <w:autoSpaceDN w:val="0"/>
        <w:adjustRightInd w:val="0"/>
        <w:ind w:firstLine="709"/>
        <w:rPr>
          <w:color w:val="000000"/>
          <w:szCs w:val="28"/>
        </w:rPr>
      </w:pPr>
      <w:r w:rsidRPr="00E22B22">
        <w:rPr>
          <w:bCs/>
          <w:color w:val="000000"/>
          <w:spacing w:val="-2"/>
          <w:szCs w:val="28"/>
        </w:rPr>
        <w:lastRenderedPageBreak/>
        <w:t>Витрати на розробку веб додатку будуть складатися із витрат на розробку (програмування) і витрат на експлуатацію ПК, на якому проводилися розробка ПЗ.</w:t>
      </w:r>
      <w:r w:rsidRPr="00E22B22">
        <w:rPr>
          <w:color w:val="000000"/>
          <w:szCs w:val="28"/>
        </w:rPr>
        <w:t xml:space="preserve"> </w:t>
      </w:r>
    </w:p>
    <w:p w:rsidR="00F06855" w:rsidRPr="00E22B22" w:rsidRDefault="00F06855" w:rsidP="00F06855">
      <w:pPr>
        <w:tabs>
          <w:tab w:val="left" w:pos="975"/>
        </w:tabs>
        <w:autoSpaceDE w:val="0"/>
        <w:autoSpaceDN w:val="0"/>
        <w:adjustRightInd w:val="0"/>
        <w:ind w:firstLine="709"/>
        <w:rPr>
          <w:spacing w:val="-13"/>
          <w:szCs w:val="28"/>
        </w:rPr>
      </w:pPr>
      <w:r w:rsidRPr="00E22B22">
        <w:rPr>
          <w:spacing w:val="-11"/>
          <w:szCs w:val="28"/>
        </w:rPr>
        <w:t xml:space="preserve">Отже, сумарні витрати  на розробку веб додатку </w:t>
      </w:r>
      <w:r w:rsidRPr="00E22B22">
        <w:rPr>
          <w:szCs w:val="28"/>
        </w:rPr>
        <w:t>(</w:t>
      </w:r>
      <w:r w:rsidRPr="00E22B22">
        <w:rPr>
          <w:color w:val="000000"/>
          <w:spacing w:val="-2"/>
          <w:position w:val="-12"/>
          <w:szCs w:val="28"/>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18pt" o:ole="">
            <v:imagedata r:id="rId61" o:title=""/>
          </v:shape>
          <o:OLEObject Type="Embed" ProgID="Equation.3" ShapeID="_x0000_i1025" DrawAspect="Content" ObjectID="_1493720319" r:id="rId62"/>
        </w:object>
      </w:r>
      <w:r w:rsidRPr="00E22B22">
        <w:rPr>
          <w:spacing w:val="-11"/>
          <w:szCs w:val="28"/>
        </w:rPr>
        <w:t xml:space="preserve">) можна визначити </w:t>
      </w:r>
      <w:r w:rsidRPr="00E22B22">
        <w:rPr>
          <w:spacing w:val="-13"/>
          <w:szCs w:val="28"/>
        </w:rPr>
        <w:t>за формулою:</w:t>
      </w:r>
    </w:p>
    <w:p w:rsidR="00F06855" w:rsidRPr="00E22B22" w:rsidRDefault="00F06855" w:rsidP="00E22B22">
      <w:pPr>
        <w:autoSpaceDE w:val="0"/>
        <w:autoSpaceDN w:val="0"/>
        <w:adjustRightInd w:val="0"/>
        <w:ind w:firstLine="709"/>
        <w:jc w:val="center"/>
        <w:rPr>
          <w:position w:val="-28"/>
          <w:szCs w:val="28"/>
        </w:rPr>
      </w:pPr>
      <w:r w:rsidRPr="00E22B22">
        <w:rPr>
          <w:position w:val="-30"/>
          <w:szCs w:val="28"/>
        </w:rPr>
        <w:object w:dxaOrig="4959" w:dyaOrig="700">
          <v:shape id="_x0000_i1026" type="#_x0000_t75" style="width:248.25pt;height:35.25pt" o:ole="">
            <v:imagedata r:id="rId63" o:title=""/>
          </v:shape>
          <o:OLEObject Type="Embed" ProgID="Equation.3" ShapeID="_x0000_i1026" DrawAspect="Content" ObjectID="_1493720320" r:id="rId64"/>
        </w:object>
      </w:r>
      <w:r w:rsidRPr="00E22B22">
        <w:rPr>
          <w:position w:val="-28"/>
          <w:szCs w:val="28"/>
        </w:rPr>
        <w:t xml:space="preserve">                 (4.1)</w:t>
      </w:r>
    </w:p>
    <w:p w:rsidR="00F06855" w:rsidRPr="00E22B22" w:rsidRDefault="00F06855" w:rsidP="00F06855">
      <w:pPr>
        <w:autoSpaceDE w:val="0"/>
        <w:autoSpaceDN w:val="0"/>
        <w:adjustRightInd w:val="0"/>
        <w:ind w:firstLine="709"/>
        <w:rPr>
          <w:szCs w:val="28"/>
        </w:rPr>
      </w:pPr>
      <w:r w:rsidRPr="00E22B22">
        <w:rPr>
          <w:szCs w:val="28"/>
        </w:rPr>
        <w:t xml:space="preserve">де </w:t>
      </w:r>
      <w:r w:rsidRPr="00E22B22">
        <w:rPr>
          <w:szCs w:val="28"/>
        </w:rPr>
        <w:object w:dxaOrig="527" w:dyaOrig="547">
          <v:shape id="_x0000_i1027" type="#_x0000_t75" style="width:26.25pt;height:27pt" o:ole="">
            <v:imagedata r:id="rId65" o:title=""/>
          </v:shape>
          <o:OLEObject Type="Embed" ProgID="Equation.3" ShapeID="_x0000_i1027" DrawAspect="Content" ObjectID="_1493720321" r:id="rId66"/>
        </w:object>
      </w:r>
      <w:r w:rsidRPr="00E22B22">
        <w:rPr>
          <w:i/>
          <w:iCs/>
          <w:color w:val="000000"/>
          <w:spacing w:val="10"/>
          <w:szCs w:val="28"/>
        </w:rPr>
        <w:t xml:space="preserve"> - </w:t>
      </w:r>
      <w:r w:rsidRPr="00E22B22">
        <w:rPr>
          <w:color w:val="000000"/>
          <w:spacing w:val="10"/>
          <w:szCs w:val="28"/>
        </w:rPr>
        <w:t xml:space="preserve">час, що витрачається на розробку працівником </w:t>
      </w:r>
      <w:r w:rsidRPr="00E22B22">
        <w:rPr>
          <w:i/>
          <w:iCs/>
          <w:color w:val="000000"/>
          <w:spacing w:val="10"/>
          <w:szCs w:val="28"/>
        </w:rPr>
        <w:t>і</w:t>
      </w:r>
      <w:r w:rsidRPr="00E22B22">
        <w:rPr>
          <w:color w:val="000000"/>
          <w:spacing w:val="10"/>
          <w:szCs w:val="28"/>
        </w:rPr>
        <w:t xml:space="preserve">-ої </w:t>
      </w:r>
      <w:r w:rsidRPr="00E22B22">
        <w:rPr>
          <w:color w:val="000000"/>
          <w:spacing w:val="2"/>
          <w:szCs w:val="28"/>
        </w:rPr>
        <w:t>кваліфікації, люд.-міс;</w:t>
      </w:r>
    </w:p>
    <w:p w:rsidR="00F06855" w:rsidRPr="00E22B22" w:rsidRDefault="00F06855" w:rsidP="00F06855">
      <w:pPr>
        <w:autoSpaceDE w:val="0"/>
        <w:autoSpaceDN w:val="0"/>
        <w:adjustRightInd w:val="0"/>
        <w:ind w:firstLine="709"/>
        <w:rPr>
          <w:szCs w:val="28"/>
        </w:rPr>
      </w:pPr>
      <w:r w:rsidRPr="00E22B22">
        <w:rPr>
          <w:szCs w:val="28"/>
        </w:rPr>
        <w:object w:dxaOrig="587" w:dyaOrig="547">
          <v:shape id="_x0000_i1028" type="#_x0000_t75" style="width:29.25pt;height:27pt" o:ole="">
            <v:imagedata r:id="rId67" o:title=""/>
          </v:shape>
          <o:OLEObject Type="Embed" ProgID="Equation.3" ShapeID="_x0000_i1028" DrawAspect="Content" ObjectID="_1493720322" r:id="rId68"/>
        </w:object>
      </w:r>
      <w:r w:rsidRPr="00E22B22">
        <w:rPr>
          <w:color w:val="000000"/>
          <w:spacing w:val="3"/>
          <w:szCs w:val="28"/>
        </w:rPr>
        <w:t xml:space="preserve">- основна заробітна плата розробника </w:t>
      </w:r>
      <w:r w:rsidRPr="00E22B22">
        <w:rPr>
          <w:i/>
          <w:iCs/>
          <w:color w:val="000000"/>
          <w:spacing w:val="3"/>
          <w:szCs w:val="28"/>
        </w:rPr>
        <w:t>і</w:t>
      </w:r>
      <w:r w:rsidRPr="00E22B22">
        <w:rPr>
          <w:color w:val="000000"/>
          <w:spacing w:val="3"/>
          <w:szCs w:val="28"/>
        </w:rPr>
        <w:t>-ої кваліфікації, грн./міс.;</w:t>
      </w:r>
    </w:p>
    <w:p w:rsidR="00F06855" w:rsidRPr="00E22B22" w:rsidRDefault="00F06855" w:rsidP="00F06855">
      <w:pPr>
        <w:autoSpaceDE w:val="0"/>
        <w:autoSpaceDN w:val="0"/>
        <w:adjustRightInd w:val="0"/>
        <w:ind w:firstLine="709"/>
        <w:rPr>
          <w:szCs w:val="28"/>
        </w:rPr>
      </w:pPr>
      <w:r w:rsidRPr="00E22B22">
        <w:rPr>
          <w:szCs w:val="28"/>
        </w:rPr>
        <w:object w:dxaOrig="425" w:dyaOrig="527">
          <v:shape id="_x0000_i1029" type="#_x0000_t75" style="width:21pt;height:26.25pt" o:ole="">
            <v:imagedata r:id="rId69" o:title=""/>
          </v:shape>
          <o:OLEObject Type="Embed" ProgID="Equation.3" ShapeID="_x0000_i1029" DrawAspect="Content" ObjectID="_1493720323" r:id="rId70"/>
        </w:object>
      </w:r>
      <w:r w:rsidRPr="00E22B22">
        <w:rPr>
          <w:color w:val="000000"/>
          <w:spacing w:val="5"/>
          <w:szCs w:val="28"/>
        </w:rPr>
        <w:t xml:space="preserve"> - коефіцієнт, що враховує нарахування органам соціального захисту на </w:t>
      </w:r>
      <w:r w:rsidRPr="00E22B22">
        <w:rPr>
          <w:color w:val="000000"/>
          <w:szCs w:val="28"/>
        </w:rPr>
        <w:t>заробітну плату, у відсотках від основної та додаткової заробітної плати;</w:t>
      </w:r>
    </w:p>
    <w:p w:rsidR="00F06855" w:rsidRPr="00E22B22" w:rsidRDefault="00F06855" w:rsidP="00F06855">
      <w:pPr>
        <w:autoSpaceDE w:val="0"/>
        <w:autoSpaceDN w:val="0"/>
        <w:adjustRightInd w:val="0"/>
        <w:ind w:firstLine="709"/>
        <w:rPr>
          <w:szCs w:val="28"/>
        </w:rPr>
      </w:pPr>
      <w:r w:rsidRPr="00E22B22">
        <w:rPr>
          <w:szCs w:val="28"/>
        </w:rPr>
        <w:object w:dxaOrig="425" w:dyaOrig="527">
          <v:shape id="_x0000_i1030" type="#_x0000_t75" style="width:21pt;height:26.25pt" o:ole="">
            <v:imagedata r:id="rId71" o:title=""/>
          </v:shape>
          <o:OLEObject Type="Embed" ProgID="Equation.3" ShapeID="_x0000_i1030" DrawAspect="Content" ObjectID="_1493720324" r:id="rId72"/>
        </w:object>
      </w:r>
      <w:r w:rsidRPr="00E22B22">
        <w:rPr>
          <w:color w:val="000000"/>
          <w:spacing w:val="-2"/>
          <w:szCs w:val="28"/>
        </w:rPr>
        <w:t xml:space="preserve"> - коефіцієнт, що враховує накладні витрати установи, в якій виконується розробка</w:t>
      </w:r>
      <w:r w:rsidRPr="00E22B22">
        <w:rPr>
          <w:color w:val="000000"/>
          <w:szCs w:val="28"/>
        </w:rPr>
        <w:t>, у відсотках до основної заробітної плати розробника;</w:t>
      </w:r>
    </w:p>
    <w:p w:rsidR="00F06855" w:rsidRPr="00E22B22" w:rsidRDefault="00F06855" w:rsidP="00F06855">
      <w:pPr>
        <w:autoSpaceDE w:val="0"/>
        <w:autoSpaceDN w:val="0"/>
        <w:adjustRightInd w:val="0"/>
        <w:ind w:firstLine="709"/>
        <w:rPr>
          <w:color w:val="000000"/>
          <w:spacing w:val="-3"/>
          <w:szCs w:val="28"/>
        </w:rPr>
      </w:pPr>
      <w:r w:rsidRPr="00E22B22">
        <w:rPr>
          <w:szCs w:val="28"/>
        </w:rPr>
        <w:object w:dxaOrig="486" w:dyaOrig="465">
          <v:shape id="_x0000_i1031" type="#_x0000_t75" style="width:24pt;height:23.25pt" o:ole="">
            <v:imagedata r:id="rId73" o:title=""/>
          </v:shape>
          <o:OLEObject Type="Embed" ProgID="Equation.3" ShapeID="_x0000_i1031" DrawAspect="Content" ObjectID="_1493720325" r:id="rId74"/>
        </w:object>
      </w:r>
      <w:r w:rsidRPr="00E22B22">
        <w:rPr>
          <w:i/>
          <w:iCs/>
          <w:color w:val="000000"/>
          <w:spacing w:val="4"/>
          <w:szCs w:val="28"/>
        </w:rPr>
        <w:t xml:space="preserve"> - </w:t>
      </w:r>
      <w:r w:rsidRPr="00E22B22">
        <w:rPr>
          <w:color w:val="000000"/>
          <w:spacing w:val="4"/>
          <w:szCs w:val="28"/>
        </w:rPr>
        <w:t xml:space="preserve">машинний час ЕОМ, необхідний для налагоджування розробки, </w:t>
      </w:r>
      <w:r w:rsidRPr="00E22B22">
        <w:rPr>
          <w:color w:val="000000"/>
          <w:spacing w:val="-3"/>
          <w:szCs w:val="28"/>
        </w:rPr>
        <w:t>машино-год.;</w:t>
      </w:r>
    </w:p>
    <w:p w:rsidR="00F06855" w:rsidRPr="00E22B22" w:rsidRDefault="00F06855" w:rsidP="00F06855">
      <w:pPr>
        <w:autoSpaceDE w:val="0"/>
        <w:autoSpaceDN w:val="0"/>
        <w:adjustRightInd w:val="0"/>
        <w:ind w:firstLine="709"/>
        <w:rPr>
          <w:color w:val="000000"/>
          <w:szCs w:val="28"/>
        </w:rPr>
      </w:pPr>
      <w:r w:rsidRPr="00E22B22">
        <w:rPr>
          <w:i/>
          <w:iCs/>
          <w:color w:val="000000"/>
          <w:szCs w:val="28"/>
        </w:rPr>
        <w:t>е</w:t>
      </w:r>
      <w:r w:rsidRPr="00E22B22">
        <w:rPr>
          <w:i/>
          <w:iCs/>
          <w:color w:val="000000"/>
          <w:szCs w:val="28"/>
          <w:vertAlign w:val="subscript"/>
        </w:rPr>
        <w:t>г</w:t>
      </w:r>
      <w:r w:rsidRPr="00E22B22">
        <w:rPr>
          <w:i/>
          <w:iCs/>
          <w:color w:val="000000"/>
          <w:szCs w:val="28"/>
        </w:rPr>
        <w:t xml:space="preserve"> - </w:t>
      </w:r>
      <w:r w:rsidRPr="00E22B22">
        <w:rPr>
          <w:color w:val="000000"/>
          <w:szCs w:val="28"/>
        </w:rPr>
        <w:t>експлуатаційні витрати, що припадають на 1 год. машинного часу, грн.;</w:t>
      </w:r>
    </w:p>
    <w:p w:rsidR="00F06855" w:rsidRPr="00E22B22" w:rsidRDefault="00F06855" w:rsidP="00F06855">
      <w:pPr>
        <w:autoSpaceDE w:val="0"/>
        <w:autoSpaceDN w:val="0"/>
        <w:adjustRightInd w:val="0"/>
        <w:ind w:firstLine="709"/>
        <w:rPr>
          <w:spacing w:val="9"/>
          <w:szCs w:val="28"/>
        </w:rPr>
      </w:pPr>
      <w:r w:rsidRPr="00E22B22">
        <w:rPr>
          <w:color w:val="FF0000"/>
          <w:spacing w:val="9"/>
          <w:position w:val="-30"/>
          <w:szCs w:val="28"/>
        </w:rPr>
        <w:object w:dxaOrig="720" w:dyaOrig="700">
          <v:shape id="_x0000_i1032" type="#_x0000_t75" style="width:36pt;height:35.25pt" o:ole="">
            <v:imagedata r:id="rId75" o:title=""/>
          </v:shape>
          <o:OLEObject Type="Embed" ProgID="Equation.3" ShapeID="_x0000_i1032" DrawAspect="Content" ObjectID="_1493720326" r:id="rId76"/>
        </w:object>
      </w:r>
      <w:r w:rsidRPr="00E22B22">
        <w:rPr>
          <w:spacing w:val="9"/>
          <w:szCs w:val="28"/>
        </w:rPr>
        <w:t>-</w:t>
      </w:r>
      <w:r w:rsidRPr="00E22B22">
        <w:rPr>
          <w:color w:val="FF0000"/>
          <w:spacing w:val="9"/>
          <w:szCs w:val="28"/>
        </w:rPr>
        <w:t xml:space="preserve"> </w:t>
      </w:r>
      <w:r w:rsidRPr="00E22B22">
        <w:rPr>
          <w:spacing w:val="9"/>
          <w:szCs w:val="28"/>
        </w:rPr>
        <w:t>всі інші витрати підприємства (матеріальні витрати на розхідні матеріали для периферійних пристроїв, витрати на придбання спец. устаткування, витрати на домен для сайту, витрати на оплату сервера на якому буде розміщатися сайт, грн./ розробку;</w:t>
      </w:r>
    </w:p>
    <w:p w:rsidR="00F06855" w:rsidRPr="00E22B22" w:rsidRDefault="00F06855" w:rsidP="00F06855">
      <w:pPr>
        <w:shd w:val="clear" w:color="auto" w:fill="FFFFFF"/>
        <w:ind w:firstLine="709"/>
        <w:rPr>
          <w:spacing w:val="1"/>
          <w:szCs w:val="28"/>
        </w:rPr>
      </w:pPr>
      <w:r w:rsidRPr="00E22B22">
        <w:rPr>
          <w:spacing w:val="1"/>
          <w:position w:val="-6"/>
          <w:szCs w:val="28"/>
        </w:rPr>
        <w:object w:dxaOrig="260" w:dyaOrig="220">
          <v:shape id="_x0000_i1033" type="#_x0000_t75" style="width:12.75pt;height:11.25pt" o:ole="">
            <v:imagedata r:id="rId77" o:title=""/>
          </v:shape>
          <o:OLEObject Type="Embed" ProgID="Equation.3" ShapeID="_x0000_i1033" DrawAspect="Content" ObjectID="_1493720327" r:id="rId78"/>
        </w:object>
      </w:r>
      <w:r w:rsidRPr="00E22B22">
        <w:rPr>
          <w:spacing w:val="1"/>
          <w:szCs w:val="28"/>
        </w:rPr>
        <w:t xml:space="preserve"> - кількість видів витрат.</w:t>
      </w:r>
    </w:p>
    <w:p w:rsidR="00F06855" w:rsidRPr="00E22B22" w:rsidRDefault="00F06855" w:rsidP="00F06855">
      <w:pPr>
        <w:shd w:val="clear" w:color="auto" w:fill="FFFFFF"/>
        <w:ind w:firstLine="709"/>
        <w:rPr>
          <w:spacing w:val="1"/>
          <w:szCs w:val="28"/>
        </w:rPr>
      </w:pPr>
      <w:r w:rsidRPr="00E22B22">
        <w:rPr>
          <w:spacing w:val="1"/>
          <w:szCs w:val="28"/>
        </w:rPr>
        <w:t>Приймемо, що програмний продукт розроблявся протягом 3 місяців, а так як розробник</w:t>
      </w:r>
      <w:r w:rsidR="00203904" w:rsidRPr="00E22B22">
        <w:rPr>
          <w:spacing w:val="1"/>
          <w:szCs w:val="28"/>
        </w:rPr>
        <w:t xml:space="preserve"> цього продукту отримував заробітну</w:t>
      </w:r>
      <w:r w:rsidRPr="00E22B22">
        <w:rPr>
          <w:spacing w:val="1"/>
          <w:szCs w:val="28"/>
        </w:rPr>
        <w:t xml:space="preserve"> плату в розмірі 4000 грн./міс. , то  будемо мати, що </w:t>
      </w:r>
    </w:p>
    <w:p w:rsidR="00F06855" w:rsidRPr="00E22B22" w:rsidRDefault="00F06855" w:rsidP="00F06855">
      <w:pPr>
        <w:shd w:val="clear" w:color="auto" w:fill="FFFFFF"/>
        <w:ind w:firstLine="709"/>
        <w:rPr>
          <w:color w:val="000000"/>
          <w:spacing w:val="5"/>
          <w:szCs w:val="28"/>
        </w:rPr>
      </w:pPr>
      <w:r w:rsidRPr="00E22B22">
        <w:rPr>
          <w:szCs w:val="28"/>
        </w:rPr>
        <w:object w:dxaOrig="425" w:dyaOrig="527">
          <v:shape id="_x0000_i1034" type="#_x0000_t75" style="width:21pt;height:26.25pt" o:ole="">
            <v:imagedata r:id="rId69" o:title=""/>
          </v:shape>
          <o:OLEObject Type="Embed" ProgID="Equation.3" ShapeID="_x0000_i1034" DrawAspect="Content" ObjectID="_1493720328" r:id="rId79"/>
        </w:object>
      </w:r>
      <w:r w:rsidRPr="00E22B22">
        <w:rPr>
          <w:color w:val="000000"/>
          <w:spacing w:val="5"/>
          <w:szCs w:val="28"/>
        </w:rPr>
        <w:t xml:space="preserve"> </w:t>
      </w:r>
      <w:r w:rsidRPr="00E22B22">
        <w:rPr>
          <w:b/>
          <w:color w:val="000000"/>
          <w:spacing w:val="5"/>
          <w:szCs w:val="28"/>
        </w:rPr>
        <w:t>-</w:t>
      </w:r>
      <w:r w:rsidRPr="00E22B22">
        <w:rPr>
          <w:color w:val="000000"/>
          <w:spacing w:val="5"/>
          <w:szCs w:val="28"/>
        </w:rPr>
        <w:t xml:space="preserve"> 0,37;</w:t>
      </w:r>
    </w:p>
    <w:p w:rsidR="00F06855" w:rsidRPr="00E22B22" w:rsidRDefault="00F06855" w:rsidP="00F06855">
      <w:pPr>
        <w:shd w:val="clear" w:color="auto" w:fill="FFFFFF"/>
        <w:ind w:firstLine="709"/>
        <w:rPr>
          <w:iCs/>
          <w:color w:val="000000"/>
          <w:spacing w:val="4"/>
          <w:szCs w:val="28"/>
        </w:rPr>
      </w:pPr>
      <w:r w:rsidRPr="00E22B22">
        <w:rPr>
          <w:szCs w:val="28"/>
        </w:rPr>
        <w:object w:dxaOrig="486" w:dyaOrig="465">
          <v:shape id="_x0000_i1035" type="#_x0000_t75" style="width:24pt;height:23.25pt" o:ole="">
            <v:imagedata r:id="rId73" o:title=""/>
          </v:shape>
          <o:OLEObject Type="Embed" ProgID="Equation.3" ShapeID="_x0000_i1035" DrawAspect="Content" ObjectID="_1493720329" r:id="rId80"/>
        </w:object>
      </w:r>
      <w:r w:rsidRPr="00E22B22">
        <w:rPr>
          <w:i/>
          <w:iCs/>
          <w:color w:val="000000"/>
          <w:spacing w:val="4"/>
          <w:szCs w:val="28"/>
        </w:rPr>
        <w:t xml:space="preserve"> - </w:t>
      </w:r>
      <w:r w:rsidRPr="00E22B22">
        <w:rPr>
          <w:iCs/>
          <w:color w:val="000000"/>
          <w:spacing w:val="4"/>
          <w:szCs w:val="28"/>
        </w:rPr>
        <w:t>300</w:t>
      </w:r>
      <w:r w:rsidRPr="00E22B22">
        <w:rPr>
          <w:color w:val="000000"/>
          <w:spacing w:val="-3"/>
          <w:szCs w:val="28"/>
        </w:rPr>
        <w:t xml:space="preserve"> машино-год., тобто 3 місяці по 20 днів в місяці по 5 годин в день. </w:t>
      </w:r>
    </w:p>
    <w:p w:rsidR="00F06855" w:rsidRPr="00E22B22" w:rsidRDefault="00F06855" w:rsidP="00F06855">
      <w:pPr>
        <w:shd w:val="clear" w:color="auto" w:fill="FFFFFF"/>
        <w:ind w:firstLine="709"/>
        <w:rPr>
          <w:color w:val="000000"/>
          <w:spacing w:val="2"/>
          <w:szCs w:val="28"/>
        </w:rPr>
      </w:pPr>
      <w:r w:rsidRPr="00E22B22">
        <w:rPr>
          <w:szCs w:val="28"/>
        </w:rPr>
        <w:object w:dxaOrig="527" w:dyaOrig="547">
          <v:shape id="_x0000_i1036" type="#_x0000_t75" style="width:26.25pt;height:27pt" o:ole="">
            <v:imagedata r:id="rId65" o:title=""/>
          </v:shape>
          <o:OLEObject Type="Embed" ProgID="Equation.3" ShapeID="_x0000_i1036" DrawAspect="Content" ObjectID="_1493720330" r:id="rId81"/>
        </w:object>
      </w:r>
      <w:r w:rsidRPr="00E22B22">
        <w:rPr>
          <w:i/>
          <w:iCs/>
          <w:color w:val="000000"/>
          <w:spacing w:val="4"/>
          <w:szCs w:val="28"/>
        </w:rPr>
        <w:t xml:space="preserve"> </w:t>
      </w:r>
      <w:r w:rsidRPr="00E22B22">
        <w:rPr>
          <w:iCs/>
          <w:color w:val="000000"/>
          <w:spacing w:val="4"/>
          <w:szCs w:val="28"/>
        </w:rPr>
        <w:t xml:space="preserve">3 </w:t>
      </w:r>
      <w:r w:rsidRPr="00E22B22">
        <w:rPr>
          <w:color w:val="000000"/>
          <w:spacing w:val="2"/>
          <w:szCs w:val="28"/>
        </w:rPr>
        <w:t>люд.-міс;</w:t>
      </w:r>
    </w:p>
    <w:p w:rsidR="00F06855" w:rsidRPr="00E22B22" w:rsidRDefault="00F06855" w:rsidP="00F06855">
      <w:pPr>
        <w:shd w:val="clear" w:color="auto" w:fill="FFFFFF"/>
        <w:ind w:firstLine="709"/>
        <w:rPr>
          <w:color w:val="000000"/>
          <w:spacing w:val="3"/>
          <w:szCs w:val="28"/>
        </w:rPr>
      </w:pPr>
      <w:r w:rsidRPr="00E22B22">
        <w:rPr>
          <w:szCs w:val="28"/>
        </w:rPr>
        <w:object w:dxaOrig="587" w:dyaOrig="547">
          <v:shape id="_x0000_i1037" type="#_x0000_t75" style="width:29.25pt;height:27pt" o:ole="">
            <v:imagedata r:id="rId67" o:title=""/>
          </v:shape>
          <o:OLEObject Type="Embed" ProgID="Equation.3" ShapeID="_x0000_i1037" DrawAspect="Content" ObjectID="_1493720331" r:id="rId82"/>
        </w:object>
      </w:r>
      <w:r w:rsidRPr="00E22B22">
        <w:rPr>
          <w:b/>
          <w:color w:val="000000"/>
          <w:spacing w:val="3"/>
          <w:szCs w:val="28"/>
        </w:rPr>
        <w:t>-</w:t>
      </w:r>
      <w:r w:rsidRPr="00E22B22">
        <w:rPr>
          <w:color w:val="000000"/>
          <w:spacing w:val="3"/>
          <w:szCs w:val="28"/>
        </w:rPr>
        <w:t xml:space="preserve"> 4000грн.</w:t>
      </w:r>
    </w:p>
    <w:p w:rsidR="00F06855" w:rsidRPr="00E22B22" w:rsidRDefault="002464F0" w:rsidP="00F06855">
      <w:pPr>
        <w:shd w:val="clear" w:color="auto" w:fill="FFFFFF"/>
        <w:ind w:firstLine="709"/>
        <w:rPr>
          <w:spacing w:val="9"/>
          <w:szCs w:val="28"/>
        </w:rPr>
      </w:pPr>
      <w:r w:rsidRPr="00E22B22">
        <w:rPr>
          <w:spacing w:val="9"/>
          <w:szCs w:val="28"/>
        </w:rPr>
        <w:t>Додаткові  витрати:</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розхідні матеріали для периферійних  пристроїв становлять </w:t>
      </w:r>
      <w:r w:rsidR="009E229B" w:rsidRPr="00E22B22">
        <w:rPr>
          <w:spacing w:val="1"/>
          <w:szCs w:val="28"/>
        </w:rPr>
        <w:t>200</w:t>
      </w:r>
      <w:r w:rsidRPr="00E22B22">
        <w:rPr>
          <w:spacing w:val="1"/>
          <w:szCs w:val="28"/>
        </w:rPr>
        <w:t xml:space="preserve"> грн.</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обладнання </w:t>
      </w:r>
      <w:r w:rsidR="009E229B" w:rsidRPr="00E22B22">
        <w:rPr>
          <w:spacing w:val="1"/>
          <w:szCs w:val="28"/>
        </w:rPr>
        <w:t>5000</w:t>
      </w:r>
      <w:r w:rsidRPr="00E22B22">
        <w:rPr>
          <w:spacing w:val="1"/>
          <w:szCs w:val="28"/>
        </w:rPr>
        <w:t xml:space="preserve"> грн.</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отримання домену для сайту </w:t>
      </w:r>
      <w:r w:rsidR="009E229B" w:rsidRPr="00E22B22">
        <w:rPr>
          <w:spacing w:val="1"/>
          <w:szCs w:val="28"/>
        </w:rPr>
        <w:t>250</w:t>
      </w:r>
      <w:r w:rsidRPr="00E22B22">
        <w:rPr>
          <w:spacing w:val="1"/>
          <w:szCs w:val="28"/>
        </w:rPr>
        <w:t xml:space="preserve"> грн/рік.</w:t>
      </w:r>
    </w:p>
    <w:p w:rsidR="00F06855" w:rsidRPr="00E22B22" w:rsidRDefault="00F06855" w:rsidP="002464F0">
      <w:pPr>
        <w:pStyle w:val="afa"/>
        <w:numPr>
          <w:ilvl w:val="0"/>
          <w:numId w:val="37"/>
        </w:numPr>
        <w:shd w:val="clear" w:color="auto" w:fill="FFFFFF"/>
        <w:ind w:left="709" w:hanging="283"/>
        <w:rPr>
          <w:spacing w:val="1"/>
          <w:szCs w:val="28"/>
        </w:rPr>
      </w:pPr>
      <w:r w:rsidRPr="00E22B22">
        <w:rPr>
          <w:spacing w:val="1"/>
          <w:szCs w:val="28"/>
        </w:rPr>
        <w:t xml:space="preserve">витрати на оплату сервера на якому буде розміщатися сайт </w:t>
      </w:r>
      <w:r w:rsidR="009E229B" w:rsidRPr="00E22B22">
        <w:rPr>
          <w:spacing w:val="1"/>
          <w:szCs w:val="28"/>
        </w:rPr>
        <w:t>140</w:t>
      </w:r>
      <w:r w:rsidRPr="00E22B22">
        <w:rPr>
          <w:spacing w:val="1"/>
          <w:szCs w:val="28"/>
        </w:rPr>
        <w:t xml:space="preserve"> грн/рік.</w:t>
      </w:r>
    </w:p>
    <w:p w:rsidR="00F06855" w:rsidRPr="00E22B22" w:rsidRDefault="00F06855" w:rsidP="00087385">
      <w:pPr>
        <w:pStyle w:val="afa"/>
        <w:shd w:val="clear" w:color="auto" w:fill="FFFFFF"/>
        <w:ind w:left="709" w:hanging="283"/>
        <w:rPr>
          <w:spacing w:val="1"/>
          <w:szCs w:val="28"/>
        </w:rPr>
      </w:pPr>
      <w:r w:rsidRPr="00E22B22">
        <w:rPr>
          <w:spacing w:val="1"/>
          <w:szCs w:val="28"/>
        </w:rPr>
        <w:t>Отже загальна сума додаткових витрат на розробку становить:</w:t>
      </w:r>
    </w:p>
    <w:p w:rsidR="00F06855" w:rsidRPr="00E22B22" w:rsidRDefault="00F06855" w:rsidP="00087385">
      <w:pPr>
        <w:shd w:val="clear" w:color="auto" w:fill="FFFFFF"/>
        <w:ind w:firstLine="709"/>
        <w:jc w:val="center"/>
        <w:rPr>
          <w:spacing w:val="9"/>
          <w:szCs w:val="28"/>
        </w:rPr>
      </w:pPr>
      <w:r w:rsidRPr="00E22B22">
        <w:rPr>
          <w:spacing w:val="9"/>
          <w:position w:val="-30"/>
          <w:szCs w:val="28"/>
        </w:rPr>
        <w:object w:dxaOrig="720" w:dyaOrig="700">
          <v:shape id="_x0000_i1038" type="#_x0000_t75" style="width:36pt;height:35.25pt" o:ole="">
            <v:imagedata r:id="rId75" o:title=""/>
          </v:shape>
          <o:OLEObject Type="Embed" ProgID="Equation.3" ShapeID="_x0000_i1038" DrawAspect="Content" ObjectID="_1493720332" r:id="rId83"/>
        </w:object>
      </w:r>
      <w:r w:rsidRPr="00E22B22">
        <w:rPr>
          <w:spacing w:val="9"/>
          <w:szCs w:val="28"/>
        </w:rPr>
        <w:t xml:space="preserve"> =</w:t>
      </w:r>
      <w:r w:rsidR="009E229B" w:rsidRPr="00E22B22">
        <w:rPr>
          <w:spacing w:val="9"/>
          <w:szCs w:val="28"/>
        </w:rPr>
        <w:t>200</w:t>
      </w:r>
      <w:r w:rsidRPr="00E22B22">
        <w:rPr>
          <w:spacing w:val="9"/>
          <w:szCs w:val="28"/>
        </w:rPr>
        <w:t>+</w:t>
      </w:r>
      <w:r w:rsidR="009E229B" w:rsidRPr="00E22B22">
        <w:rPr>
          <w:spacing w:val="9"/>
          <w:szCs w:val="28"/>
        </w:rPr>
        <w:t>5</w:t>
      </w:r>
      <w:r w:rsidRPr="00E22B22">
        <w:rPr>
          <w:spacing w:val="9"/>
          <w:szCs w:val="28"/>
        </w:rPr>
        <w:t>000+</w:t>
      </w:r>
      <w:r w:rsidR="009E229B" w:rsidRPr="00E22B22">
        <w:rPr>
          <w:spacing w:val="9"/>
          <w:szCs w:val="28"/>
        </w:rPr>
        <w:t>250</w:t>
      </w:r>
      <w:r w:rsidRPr="00E22B22">
        <w:rPr>
          <w:spacing w:val="9"/>
          <w:szCs w:val="28"/>
        </w:rPr>
        <w:t>+</w:t>
      </w:r>
      <w:r w:rsidR="009E229B" w:rsidRPr="00E22B22">
        <w:rPr>
          <w:spacing w:val="9"/>
          <w:szCs w:val="28"/>
        </w:rPr>
        <w:t>14</w:t>
      </w:r>
      <w:r w:rsidRPr="00E22B22">
        <w:rPr>
          <w:spacing w:val="9"/>
          <w:szCs w:val="28"/>
        </w:rPr>
        <w:t xml:space="preserve">0 = </w:t>
      </w:r>
      <w:r w:rsidR="009E229B" w:rsidRPr="00E22B22">
        <w:rPr>
          <w:spacing w:val="9"/>
          <w:szCs w:val="28"/>
        </w:rPr>
        <w:t>5590</w:t>
      </w:r>
      <w:r w:rsidRPr="00E22B22">
        <w:rPr>
          <w:spacing w:val="9"/>
          <w:szCs w:val="28"/>
        </w:rPr>
        <w:t xml:space="preserve"> грн.</w:t>
      </w:r>
    </w:p>
    <w:p w:rsidR="00F06855" w:rsidRPr="00E22B22" w:rsidRDefault="00F06855" w:rsidP="00F06855">
      <w:pPr>
        <w:shd w:val="clear" w:color="auto" w:fill="FFFFFF"/>
        <w:ind w:firstLine="709"/>
        <w:rPr>
          <w:spacing w:val="1"/>
          <w:szCs w:val="28"/>
        </w:rPr>
      </w:pPr>
      <w:r w:rsidRPr="00E22B22">
        <w:rPr>
          <w:spacing w:val="1"/>
          <w:szCs w:val="28"/>
        </w:rPr>
        <w:t xml:space="preserve">Отже додаткові витрати для розробки становлять </w:t>
      </w:r>
      <w:r w:rsidR="009E229B" w:rsidRPr="00E22B22">
        <w:rPr>
          <w:spacing w:val="9"/>
          <w:szCs w:val="28"/>
        </w:rPr>
        <w:t>5590</w:t>
      </w:r>
      <w:r w:rsidRPr="00E22B22">
        <w:rPr>
          <w:spacing w:val="1"/>
          <w:szCs w:val="28"/>
        </w:rPr>
        <w:t xml:space="preserve"> грн. </w:t>
      </w:r>
    </w:p>
    <w:p w:rsidR="00F06855" w:rsidRPr="00E22B22" w:rsidRDefault="00F06855" w:rsidP="00F06855">
      <w:pPr>
        <w:autoSpaceDE w:val="0"/>
        <w:autoSpaceDN w:val="0"/>
        <w:adjustRightInd w:val="0"/>
        <w:ind w:firstLine="709"/>
        <w:rPr>
          <w:position w:val="-14"/>
          <w:szCs w:val="28"/>
        </w:rPr>
      </w:pPr>
      <w:r w:rsidRPr="00E22B22">
        <w:rPr>
          <w:position w:val="-14"/>
          <w:szCs w:val="28"/>
        </w:rPr>
        <w:t xml:space="preserve">Також витратами є витрати на енергію на якій працює ПК – це експлуатаційні витрати, що припадають на 1 год. </w:t>
      </w:r>
    </w:p>
    <w:p w:rsidR="00F06855" w:rsidRPr="00E22B22" w:rsidRDefault="00F06855" w:rsidP="00F06855">
      <w:pPr>
        <w:autoSpaceDE w:val="0"/>
        <w:autoSpaceDN w:val="0"/>
        <w:adjustRightInd w:val="0"/>
        <w:ind w:firstLine="709"/>
        <w:rPr>
          <w:position w:val="-14"/>
          <w:szCs w:val="28"/>
        </w:rPr>
      </w:pPr>
      <w:r w:rsidRPr="00E22B22">
        <w:rPr>
          <w:position w:val="-14"/>
          <w:szCs w:val="28"/>
        </w:rPr>
        <w:t>Визначаємо витрати на електроенергію на 1 годину роботи ПК формула 4.3:</w:t>
      </w:r>
    </w:p>
    <w:p w:rsidR="00F06855" w:rsidRPr="00E22B22" w:rsidRDefault="00F06855" w:rsidP="00E22B22">
      <w:pPr>
        <w:autoSpaceDE w:val="0"/>
        <w:autoSpaceDN w:val="0"/>
        <w:adjustRightInd w:val="0"/>
        <w:jc w:val="center"/>
        <w:rPr>
          <w:position w:val="-10"/>
          <w:szCs w:val="28"/>
        </w:rPr>
      </w:pPr>
      <w:r w:rsidRPr="00E22B22">
        <w:rPr>
          <w:position w:val="-12"/>
          <w:szCs w:val="28"/>
        </w:rPr>
        <w:object w:dxaOrig="1320" w:dyaOrig="360">
          <v:shape id="_x0000_i1039" type="#_x0000_t75" style="width:66pt;height:18pt" o:ole="">
            <v:imagedata r:id="rId84" o:title=""/>
          </v:shape>
          <o:OLEObject Type="Embed" ProgID="Equation.3" ShapeID="_x0000_i1039" DrawAspect="Content" ObjectID="_1493720333" r:id="rId85"/>
        </w:object>
      </w:r>
      <w:r w:rsidRPr="00E22B22">
        <w:rPr>
          <w:position w:val="-10"/>
          <w:szCs w:val="28"/>
        </w:rPr>
        <w:t xml:space="preserve">    </w:t>
      </w:r>
      <w:r w:rsidRPr="00E22B22">
        <w:rPr>
          <w:position w:val="-10"/>
          <w:szCs w:val="28"/>
        </w:rPr>
        <w:tab/>
      </w:r>
      <w:r w:rsidRPr="00E22B22">
        <w:rPr>
          <w:position w:val="-10"/>
          <w:szCs w:val="28"/>
        </w:rPr>
        <w:tab/>
        <w:t>(4.</w:t>
      </w:r>
      <w:r w:rsidR="002464F0" w:rsidRPr="00E22B22">
        <w:rPr>
          <w:position w:val="-10"/>
          <w:szCs w:val="28"/>
        </w:rPr>
        <w:t>2</w:t>
      </w:r>
      <w:r w:rsidRPr="00E22B22">
        <w:rPr>
          <w:position w:val="-10"/>
          <w:szCs w:val="28"/>
        </w:rPr>
        <w:t>)</w:t>
      </w:r>
    </w:p>
    <w:p w:rsidR="00F06855" w:rsidRPr="00E22B22" w:rsidRDefault="00F06855" w:rsidP="00F06855">
      <w:pPr>
        <w:autoSpaceDE w:val="0"/>
        <w:autoSpaceDN w:val="0"/>
        <w:adjustRightInd w:val="0"/>
        <w:ind w:firstLine="709"/>
        <w:rPr>
          <w:szCs w:val="28"/>
        </w:rPr>
      </w:pPr>
      <w:r w:rsidRPr="00E22B22">
        <w:rPr>
          <w:color w:val="000000"/>
          <w:spacing w:val="-4"/>
          <w:szCs w:val="28"/>
        </w:rPr>
        <w:t xml:space="preserve">де </w:t>
      </w:r>
      <w:r w:rsidRPr="00E22B22">
        <w:rPr>
          <w:i/>
          <w:iCs/>
          <w:color w:val="000000"/>
          <w:spacing w:val="-4"/>
          <w:szCs w:val="28"/>
        </w:rPr>
        <w:t>Р</w:t>
      </w:r>
      <w:r w:rsidRPr="00E22B22">
        <w:rPr>
          <w:i/>
          <w:iCs/>
          <w:color w:val="000000"/>
          <w:spacing w:val="-4"/>
          <w:szCs w:val="28"/>
          <w:vertAlign w:val="subscript"/>
        </w:rPr>
        <w:t>сп</w:t>
      </w:r>
      <w:r w:rsidRPr="00E22B22">
        <w:rPr>
          <w:i/>
          <w:iCs/>
          <w:color w:val="000000"/>
          <w:spacing w:val="-4"/>
          <w:szCs w:val="28"/>
        </w:rPr>
        <w:t xml:space="preserve"> - </w:t>
      </w:r>
      <w:r w:rsidRPr="00E22B22">
        <w:rPr>
          <w:color w:val="000000"/>
          <w:spacing w:val="-4"/>
          <w:szCs w:val="28"/>
        </w:rPr>
        <w:t>споживана потужність ЕОМ;</w:t>
      </w:r>
    </w:p>
    <w:p w:rsidR="00F06855" w:rsidRPr="00E22B22" w:rsidRDefault="00F06855" w:rsidP="00F06855">
      <w:pPr>
        <w:autoSpaceDE w:val="0"/>
        <w:autoSpaceDN w:val="0"/>
        <w:adjustRightInd w:val="0"/>
        <w:ind w:firstLine="709"/>
        <w:rPr>
          <w:color w:val="000000"/>
          <w:spacing w:val="-2"/>
          <w:szCs w:val="28"/>
        </w:rPr>
      </w:pPr>
      <w:r w:rsidRPr="00E22B22">
        <w:rPr>
          <w:i/>
          <w:iCs/>
          <w:color w:val="000000"/>
          <w:spacing w:val="-2"/>
          <w:szCs w:val="28"/>
        </w:rPr>
        <w:t>С</w:t>
      </w:r>
      <w:r w:rsidRPr="00E22B22">
        <w:rPr>
          <w:i/>
          <w:iCs/>
          <w:color w:val="000000"/>
          <w:spacing w:val="-2"/>
          <w:szCs w:val="28"/>
          <w:vertAlign w:val="subscript"/>
        </w:rPr>
        <w:t>еод</w:t>
      </w:r>
      <w:r w:rsidRPr="00E22B22">
        <w:rPr>
          <w:i/>
          <w:iCs/>
          <w:color w:val="000000"/>
          <w:spacing w:val="-2"/>
          <w:szCs w:val="28"/>
        </w:rPr>
        <w:t xml:space="preserve"> </w:t>
      </w:r>
      <w:r w:rsidRPr="00E22B22">
        <w:rPr>
          <w:color w:val="000000"/>
          <w:spacing w:val="-2"/>
          <w:szCs w:val="28"/>
        </w:rPr>
        <w:t>- вартість 1 кВт/год електроенергії для підприємств;</w:t>
      </w:r>
    </w:p>
    <w:p w:rsidR="00F06855" w:rsidRPr="00E22B22" w:rsidRDefault="00F06855" w:rsidP="00F06855">
      <w:pPr>
        <w:autoSpaceDE w:val="0"/>
        <w:autoSpaceDN w:val="0"/>
        <w:adjustRightInd w:val="0"/>
        <w:ind w:firstLine="709"/>
        <w:rPr>
          <w:szCs w:val="28"/>
        </w:rPr>
      </w:pPr>
      <w:r w:rsidRPr="00E22B22">
        <w:rPr>
          <w:color w:val="000000"/>
          <w:spacing w:val="-2"/>
          <w:szCs w:val="28"/>
        </w:rPr>
        <w:t xml:space="preserve">Оскільки </w:t>
      </w:r>
      <w:r w:rsidRPr="00E22B22">
        <w:rPr>
          <w:position w:val="-12"/>
          <w:szCs w:val="28"/>
        </w:rPr>
        <w:object w:dxaOrig="340" w:dyaOrig="360">
          <v:shape id="_x0000_i1040" type="#_x0000_t75" style="width:17.25pt;height:18pt" o:ole="">
            <v:imagedata r:id="rId86" o:title=""/>
          </v:shape>
          <o:OLEObject Type="Embed" ProgID="Equation.3" ShapeID="_x0000_i1040" DrawAspect="Content" ObjectID="_1493720334" r:id="rId87"/>
        </w:object>
      </w:r>
      <w:r w:rsidRPr="00E22B22">
        <w:rPr>
          <w:szCs w:val="28"/>
        </w:rPr>
        <w:t xml:space="preserve"> = 0,4 кВт,  </w:t>
      </w:r>
      <w:r w:rsidRPr="00E22B22">
        <w:rPr>
          <w:position w:val="-12"/>
          <w:szCs w:val="28"/>
        </w:rPr>
        <w:object w:dxaOrig="440" w:dyaOrig="360">
          <v:shape id="_x0000_i1041" type="#_x0000_t75" style="width:21.75pt;height:18pt" o:ole="">
            <v:imagedata r:id="rId88" o:title=""/>
          </v:shape>
          <o:OLEObject Type="Embed" ProgID="Equation.3" ShapeID="_x0000_i1041" DrawAspect="Content" ObjectID="_1493720335" r:id="rId89"/>
        </w:object>
      </w:r>
      <w:r w:rsidRPr="00E22B22">
        <w:rPr>
          <w:szCs w:val="28"/>
        </w:rPr>
        <w:t xml:space="preserve"> = 0,366 грн. (така вартість 1 кВт. електроенергії, у зв’язку з тим що даний програмний продукт розроблявся студентом вдома як додатковий проект до дипломної роботи), тоді згідно формули 4.</w:t>
      </w:r>
      <w:r w:rsidR="002464F0" w:rsidRPr="00E22B22">
        <w:rPr>
          <w:szCs w:val="28"/>
        </w:rPr>
        <w:t>2</w:t>
      </w:r>
      <w:r w:rsidRPr="00E22B22">
        <w:rPr>
          <w:szCs w:val="28"/>
        </w:rPr>
        <w:t xml:space="preserve"> </w:t>
      </w:r>
    </w:p>
    <w:p w:rsidR="00F06855" w:rsidRPr="00E22B22" w:rsidRDefault="004D0468" w:rsidP="00087385">
      <w:pPr>
        <w:autoSpaceDE w:val="0"/>
        <w:autoSpaceDN w:val="0"/>
        <w:adjustRightInd w:val="0"/>
        <w:ind w:firstLine="709"/>
        <w:jc w:val="center"/>
        <w:rPr>
          <w:color w:val="000000"/>
          <w:spacing w:val="-2"/>
          <w:szCs w:val="28"/>
        </w:rPr>
      </w:pPr>
      <m:oMath>
        <m:sSub>
          <m:sSubPr>
            <m:ctrlPr>
              <w:rPr>
                <w:rFonts w:ascii="Cambria Math" w:hAnsi="Cambria Math"/>
                <w:i/>
                <w:color w:val="000000"/>
                <w:spacing w:val="-2"/>
                <w:szCs w:val="28"/>
              </w:rPr>
            </m:ctrlPr>
          </m:sSubPr>
          <m:e>
            <m:r>
              <w:rPr>
                <w:rFonts w:ascii="Cambria Math" w:hAnsi="Cambria Math"/>
                <w:color w:val="000000"/>
                <w:spacing w:val="-2"/>
                <w:szCs w:val="28"/>
              </w:rPr>
              <m:t>е</m:t>
            </m:r>
          </m:e>
          <m:sub>
            <m:r>
              <w:rPr>
                <w:rFonts w:ascii="Cambria Math" w:hAnsi="Cambria Math"/>
                <w:color w:val="000000"/>
                <w:spacing w:val="-2"/>
                <w:szCs w:val="28"/>
              </w:rPr>
              <m:t>г</m:t>
            </m:r>
          </m:sub>
        </m:sSub>
        <m:r>
          <w:rPr>
            <w:rFonts w:ascii="Cambria Math" w:hAnsi="Cambria Math"/>
            <w:color w:val="000000"/>
            <w:spacing w:val="-2"/>
            <w:szCs w:val="28"/>
          </w:rPr>
          <m:t>=0,4*36,6=14,64</m:t>
        </m:r>
        <m:f>
          <m:fPr>
            <m:ctrlPr>
              <w:rPr>
                <w:rFonts w:ascii="Cambria Math" w:hAnsi="Cambria Math"/>
                <w:i/>
                <w:color w:val="000000"/>
                <w:spacing w:val="-2"/>
                <w:szCs w:val="28"/>
              </w:rPr>
            </m:ctrlPr>
          </m:fPr>
          <m:num>
            <m:r>
              <w:rPr>
                <w:rFonts w:ascii="Cambria Math" w:hAnsi="Cambria Math"/>
                <w:color w:val="000000"/>
                <w:spacing w:val="-2"/>
                <w:szCs w:val="28"/>
              </w:rPr>
              <m:t>кВт</m:t>
            </m:r>
          </m:num>
          <m:den>
            <m:r>
              <w:rPr>
                <w:rFonts w:ascii="Cambria Math" w:hAnsi="Cambria Math"/>
                <w:color w:val="000000"/>
                <w:spacing w:val="-2"/>
                <w:szCs w:val="28"/>
              </w:rPr>
              <m:t>год</m:t>
            </m:r>
          </m:den>
        </m:f>
      </m:oMath>
      <w:r w:rsidR="00F06855" w:rsidRPr="00E22B22">
        <w:rPr>
          <w:color w:val="000000"/>
          <w:spacing w:val="-2"/>
          <w:szCs w:val="28"/>
        </w:rPr>
        <w:t>;</w:t>
      </w:r>
    </w:p>
    <w:p w:rsidR="00F06855" w:rsidRPr="00E22B22" w:rsidRDefault="00F06855" w:rsidP="00F06855">
      <w:pPr>
        <w:autoSpaceDE w:val="0"/>
        <w:autoSpaceDN w:val="0"/>
        <w:adjustRightInd w:val="0"/>
        <w:ind w:firstLine="709"/>
        <w:rPr>
          <w:color w:val="000000"/>
          <w:spacing w:val="-2"/>
          <w:szCs w:val="28"/>
        </w:rPr>
      </w:pPr>
      <w:r w:rsidRPr="00E22B22">
        <w:rPr>
          <w:color w:val="000000"/>
          <w:spacing w:val="-2"/>
          <w:szCs w:val="28"/>
        </w:rPr>
        <w:t>Витрати на електроенергію для ПК на 1 год становлять 14,64 грн.</w:t>
      </w:r>
    </w:p>
    <w:p w:rsidR="00F06855" w:rsidRPr="00E22B22" w:rsidRDefault="00E4617E" w:rsidP="00E4617E">
      <w:pPr>
        <w:autoSpaceDE w:val="0"/>
        <w:autoSpaceDN w:val="0"/>
        <w:adjustRightInd w:val="0"/>
        <w:ind w:firstLine="709"/>
        <w:rPr>
          <w:spacing w:val="-11"/>
          <w:szCs w:val="28"/>
        </w:rPr>
      </w:pPr>
      <w:r w:rsidRPr="00E22B22">
        <w:rPr>
          <w:spacing w:val="-11"/>
          <w:szCs w:val="28"/>
        </w:rPr>
        <w:t>С</w:t>
      </w:r>
      <w:r w:rsidR="00F06855" w:rsidRPr="00E22B22">
        <w:rPr>
          <w:spacing w:val="-11"/>
          <w:szCs w:val="28"/>
        </w:rPr>
        <w:t xml:space="preserve">умарні витрати на розробку веб додатку </w:t>
      </w:r>
      <w:r w:rsidR="00F06855" w:rsidRPr="00E22B22">
        <w:rPr>
          <w:szCs w:val="28"/>
        </w:rPr>
        <w:t>(</w:t>
      </w:r>
      <w:r w:rsidR="00F06855" w:rsidRPr="00E22B22">
        <w:rPr>
          <w:color w:val="000000"/>
          <w:spacing w:val="-2"/>
          <w:position w:val="-12"/>
          <w:szCs w:val="28"/>
        </w:rPr>
        <w:object w:dxaOrig="420" w:dyaOrig="360">
          <v:shape id="_x0000_i1042" type="#_x0000_t75" style="width:21pt;height:18pt" o:ole="">
            <v:imagedata r:id="rId61" o:title=""/>
          </v:shape>
          <o:OLEObject Type="Embed" ProgID="Equation.3" ShapeID="_x0000_i1042" DrawAspect="Content" ObjectID="_1493720336" r:id="rId90"/>
        </w:object>
      </w:r>
      <w:r w:rsidR="00F06855" w:rsidRPr="00E22B22">
        <w:rPr>
          <w:spacing w:val="-11"/>
          <w:szCs w:val="28"/>
        </w:rPr>
        <w:t xml:space="preserve">) ми рахуємо згідно формули  4.1. </w:t>
      </w:r>
    </w:p>
    <w:p w:rsidR="00F06855" w:rsidRPr="00E22B22" w:rsidRDefault="004D0468" w:rsidP="00F06855">
      <w:pPr>
        <w:autoSpaceDE w:val="0"/>
        <w:autoSpaceDN w:val="0"/>
        <w:adjustRightInd w:val="0"/>
        <w:ind w:firstLine="709"/>
        <w:rPr>
          <w:i/>
          <w:spacing w:val="-11"/>
          <w:szCs w:val="28"/>
        </w:rPr>
      </w:pPr>
      <m:oMathPara>
        <m:oMathParaPr>
          <m:jc m:val="center"/>
        </m:oMathParaPr>
        <m:oMath>
          <m:sSub>
            <m:sSubPr>
              <m:ctrlPr>
                <w:rPr>
                  <w:rFonts w:ascii="Cambria Math" w:hAnsi="Cambria Math"/>
                  <w:i/>
                  <w:spacing w:val="-11"/>
                  <w:szCs w:val="28"/>
                </w:rPr>
              </m:ctrlPr>
            </m:sSubPr>
            <m:e>
              <m:r>
                <w:rPr>
                  <w:rFonts w:ascii="Cambria Math" w:hAnsi="Cambria Math"/>
                  <w:spacing w:val="-11"/>
                  <w:szCs w:val="28"/>
                </w:rPr>
                <m:t>S</m:t>
              </m:r>
            </m:e>
            <m:sub>
              <m:r>
                <w:rPr>
                  <w:rFonts w:ascii="Cambria Math" w:hAnsi="Cambria Math"/>
                  <w:spacing w:val="-11"/>
                  <w:szCs w:val="28"/>
                </w:rPr>
                <m:t>po</m:t>
              </m:r>
            </m:sub>
          </m:sSub>
          <m:r>
            <w:rPr>
              <w:rFonts w:ascii="Cambria Math" w:hAnsi="Cambria Math"/>
              <w:spacing w:val="-11"/>
              <w:szCs w:val="28"/>
            </w:rPr>
            <m:t>=3*4000*(1+0.37)+300*14,64+</m:t>
          </m:r>
          <m:r>
            <m:rPr>
              <m:sty m:val="p"/>
            </m:rPr>
            <w:rPr>
              <w:rFonts w:ascii="Cambria Math" w:hAnsi="Cambria Math"/>
              <w:spacing w:val="1"/>
              <w:szCs w:val="28"/>
            </w:rPr>
            <m:t>5590</m:t>
          </m:r>
          <m:r>
            <w:rPr>
              <w:rFonts w:ascii="Cambria Math" w:hAnsi="Cambria Math"/>
              <w:spacing w:val="-11"/>
              <w:szCs w:val="28"/>
            </w:rPr>
            <m:t>= 26422 грн.</m:t>
          </m:r>
        </m:oMath>
      </m:oMathPara>
    </w:p>
    <w:p w:rsidR="00F06855" w:rsidRPr="00E22B22" w:rsidRDefault="005D3DBE" w:rsidP="00F06855">
      <w:pPr>
        <w:tabs>
          <w:tab w:val="left" w:pos="0"/>
        </w:tabs>
        <w:ind w:firstLine="709"/>
        <w:rPr>
          <w:spacing w:val="-11"/>
          <w:szCs w:val="28"/>
        </w:rPr>
      </w:pPr>
      <w:r w:rsidRPr="00E22B22">
        <w:rPr>
          <w:spacing w:val="-11"/>
          <w:szCs w:val="28"/>
        </w:rPr>
        <w:t xml:space="preserve">Загальні витрати на розробку ПП </w:t>
      </w:r>
      <w:r w:rsidR="00F06855" w:rsidRPr="00E22B22">
        <w:rPr>
          <w:spacing w:val="-11"/>
          <w:szCs w:val="28"/>
        </w:rPr>
        <w:t xml:space="preserve">становлять: </w:t>
      </w:r>
      <m:oMath>
        <m:r>
          <w:rPr>
            <w:rFonts w:ascii="Cambria Math" w:hAnsi="Cambria Math"/>
            <w:spacing w:val="-11"/>
            <w:szCs w:val="28"/>
          </w:rPr>
          <m:t>26422 грн.</m:t>
        </m:r>
      </m:oMath>
    </w:p>
    <w:p w:rsidR="00087385" w:rsidRPr="00E22B22" w:rsidRDefault="00087385" w:rsidP="00F06855">
      <w:pPr>
        <w:tabs>
          <w:tab w:val="left" w:pos="0"/>
        </w:tabs>
        <w:ind w:firstLine="709"/>
        <w:rPr>
          <w:szCs w:val="28"/>
        </w:rPr>
      </w:pPr>
    </w:p>
    <w:p w:rsidR="00F06855" w:rsidRPr="00E22B22" w:rsidRDefault="00F06855" w:rsidP="00F06855">
      <w:pPr>
        <w:tabs>
          <w:tab w:val="left" w:pos="0"/>
        </w:tabs>
        <w:ind w:firstLine="709"/>
        <w:rPr>
          <w:szCs w:val="28"/>
        </w:rPr>
      </w:pPr>
      <w:r w:rsidRPr="00E22B22">
        <w:rPr>
          <w:szCs w:val="28"/>
        </w:rPr>
        <w:t xml:space="preserve">Таблиця 4.1. - Кошторис витрат на розробку </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7"/>
        <w:gridCol w:w="6521"/>
        <w:gridCol w:w="2193"/>
        <w:gridCol w:w="12"/>
      </w:tblGrid>
      <w:tr w:rsidR="00F06855" w:rsidRPr="00E22B22" w:rsidTr="00087385">
        <w:tc>
          <w:tcPr>
            <w:tcW w:w="817" w:type="dxa"/>
            <w:vAlign w:val="center"/>
          </w:tcPr>
          <w:p w:rsidR="00F06855" w:rsidRPr="00E22B22" w:rsidRDefault="00F06855" w:rsidP="00087385">
            <w:pPr>
              <w:tabs>
                <w:tab w:val="left" w:pos="0"/>
              </w:tabs>
              <w:rPr>
                <w:szCs w:val="28"/>
              </w:rPr>
            </w:pPr>
            <w:r w:rsidRPr="00E22B22">
              <w:rPr>
                <w:szCs w:val="28"/>
              </w:rPr>
              <w:t>№ п/п</w:t>
            </w:r>
          </w:p>
        </w:tc>
        <w:tc>
          <w:tcPr>
            <w:tcW w:w="6521" w:type="dxa"/>
            <w:vAlign w:val="center"/>
          </w:tcPr>
          <w:p w:rsidR="00F06855" w:rsidRPr="00E22B22" w:rsidRDefault="00F06855" w:rsidP="00087385">
            <w:pPr>
              <w:tabs>
                <w:tab w:val="left" w:pos="0"/>
              </w:tabs>
              <w:ind w:hanging="14"/>
              <w:rPr>
                <w:szCs w:val="28"/>
              </w:rPr>
            </w:pPr>
            <w:r w:rsidRPr="00E22B22">
              <w:rPr>
                <w:szCs w:val="28"/>
              </w:rPr>
              <w:t>Найменування елементів витрат, в т.ч. інші витрати</w:t>
            </w:r>
          </w:p>
        </w:tc>
        <w:tc>
          <w:tcPr>
            <w:tcW w:w="2205" w:type="dxa"/>
            <w:gridSpan w:val="2"/>
            <w:vAlign w:val="center"/>
          </w:tcPr>
          <w:p w:rsidR="00F06855" w:rsidRPr="00E22B22" w:rsidRDefault="00087385" w:rsidP="00087385">
            <w:pPr>
              <w:tabs>
                <w:tab w:val="left" w:pos="0"/>
              </w:tabs>
              <w:rPr>
                <w:szCs w:val="28"/>
              </w:rPr>
            </w:pPr>
            <w:r w:rsidRPr="00E22B22">
              <w:rPr>
                <w:szCs w:val="28"/>
              </w:rPr>
              <w:t>Сума</w:t>
            </w:r>
            <w:r w:rsidR="00B80DD8" w:rsidRPr="00E22B22">
              <w:rPr>
                <w:szCs w:val="28"/>
              </w:rPr>
              <w:t xml:space="preserve"> </w:t>
            </w:r>
            <w:r w:rsidR="00F06855" w:rsidRPr="00E22B22">
              <w:rPr>
                <w:szCs w:val="28"/>
              </w:rPr>
              <w:t>витрат, грн.</w:t>
            </w:r>
          </w:p>
        </w:tc>
      </w:tr>
      <w:tr w:rsidR="00F06855" w:rsidRPr="00E22B22" w:rsidTr="00087385">
        <w:tc>
          <w:tcPr>
            <w:tcW w:w="817" w:type="dxa"/>
            <w:vAlign w:val="center"/>
          </w:tcPr>
          <w:p w:rsidR="00F06855" w:rsidRPr="00E22B22" w:rsidRDefault="00F06855" w:rsidP="00087385">
            <w:pPr>
              <w:tabs>
                <w:tab w:val="left" w:pos="0"/>
              </w:tabs>
              <w:jc w:val="center"/>
              <w:rPr>
                <w:szCs w:val="28"/>
              </w:rPr>
            </w:pPr>
            <w:r w:rsidRPr="00E22B22">
              <w:rPr>
                <w:szCs w:val="28"/>
              </w:rPr>
              <w:t>1.</w:t>
            </w:r>
          </w:p>
        </w:tc>
        <w:tc>
          <w:tcPr>
            <w:tcW w:w="6521" w:type="dxa"/>
            <w:vAlign w:val="center"/>
          </w:tcPr>
          <w:p w:rsidR="00F06855" w:rsidRPr="00E22B22" w:rsidRDefault="00F06855" w:rsidP="00087385">
            <w:pPr>
              <w:tabs>
                <w:tab w:val="left" w:pos="0"/>
              </w:tabs>
              <w:ind w:hanging="14"/>
              <w:rPr>
                <w:szCs w:val="28"/>
              </w:rPr>
            </w:pPr>
            <w:r w:rsidRPr="00E22B22">
              <w:rPr>
                <w:szCs w:val="28"/>
              </w:rPr>
              <w:t>Витрати на електроенергію</w:t>
            </w:r>
          </w:p>
        </w:tc>
        <w:tc>
          <w:tcPr>
            <w:tcW w:w="2205" w:type="dxa"/>
            <w:gridSpan w:val="2"/>
            <w:vAlign w:val="center"/>
          </w:tcPr>
          <w:p w:rsidR="00F06855" w:rsidRPr="00E22B22" w:rsidRDefault="00F06855" w:rsidP="00087385">
            <w:pPr>
              <w:tabs>
                <w:tab w:val="left" w:pos="0"/>
              </w:tabs>
              <w:jc w:val="center"/>
              <w:rPr>
                <w:szCs w:val="28"/>
              </w:rPr>
            </w:pPr>
            <w:r w:rsidRPr="00E22B22">
              <w:rPr>
                <w:szCs w:val="28"/>
              </w:rPr>
              <w:t>4392</w:t>
            </w:r>
          </w:p>
        </w:tc>
      </w:tr>
      <w:tr w:rsidR="00F06855" w:rsidRPr="00E22B22" w:rsidTr="00087385">
        <w:tc>
          <w:tcPr>
            <w:tcW w:w="817" w:type="dxa"/>
            <w:vAlign w:val="center"/>
          </w:tcPr>
          <w:p w:rsidR="00F06855" w:rsidRPr="00E22B22" w:rsidRDefault="00F06855" w:rsidP="00087385">
            <w:pPr>
              <w:tabs>
                <w:tab w:val="left" w:pos="0"/>
              </w:tabs>
              <w:jc w:val="center"/>
              <w:rPr>
                <w:szCs w:val="28"/>
              </w:rPr>
            </w:pPr>
            <w:r w:rsidRPr="00E22B22">
              <w:rPr>
                <w:szCs w:val="28"/>
              </w:rPr>
              <w:t>2.</w:t>
            </w:r>
          </w:p>
        </w:tc>
        <w:tc>
          <w:tcPr>
            <w:tcW w:w="6521" w:type="dxa"/>
            <w:vAlign w:val="center"/>
          </w:tcPr>
          <w:p w:rsidR="00F06855" w:rsidRPr="00E22B22" w:rsidRDefault="00F06855" w:rsidP="00087385">
            <w:pPr>
              <w:tabs>
                <w:tab w:val="left" w:pos="0"/>
              </w:tabs>
              <w:ind w:hanging="14"/>
              <w:rPr>
                <w:szCs w:val="28"/>
              </w:rPr>
            </w:pPr>
            <w:r w:rsidRPr="00E22B22">
              <w:rPr>
                <w:szCs w:val="28"/>
              </w:rPr>
              <w:t>Витрати на зар</w:t>
            </w:r>
            <w:r w:rsidR="00087385" w:rsidRPr="00E22B22">
              <w:rPr>
                <w:szCs w:val="28"/>
              </w:rPr>
              <w:t>.</w:t>
            </w:r>
            <w:r w:rsidRPr="00E22B22">
              <w:rPr>
                <w:szCs w:val="28"/>
              </w:rPr>
              <w:t xml:space="preserve"> плату та інші соц.. </w:t>
            </w:r>
          </w:p>
        </w:tc>
        <w:tc>
          <w:tcPr>
            <w:tcW w:w="2205" w:type="dxa"/>
            <w:gridSpan w:val="2"/>
            <w:vAlign w:val="center"/>
          </w:tcPr>
          <w:p w:rsidR="00F06855" w:rsidRPr="00E22B22" w:rsidRDefault="00F06855" w:rsidP="00087385">
            <w:pPr>
              <w:tabs>
                <w:tab w:val="left" w:pos="0"/>
              </w:tabs>
              <w:jc w:val="center"/>
              <w:rPr>
                <w:szCs w:val="28"/>
              </w:rPr>
            </w:pPr>
            <w:r w:rsidRPr="00E22B22">
              <w:rPr>
                <w:szCs w:val="28"/>
              </w:rPr>
              <w:t>1200</w:t>
            </w:r>
            <w:r w:rsidR="00554278" w:rsidRPr="00E22B22">
              <w:rPr>
                <w:szCs w:val="28"/>
              </w:rPr>
              <w:t>0</w:t>
            </w:r>
          </w:p>
        </w:tc>
      </w:tr>
      <w:tr w:rsidR="00554278" w:rsidRPr="00E22B22" w:rsidTr="00087385">
        <w:tc>
          <w:tcPr>
            <w:tcW w:w="817" w:type="dxa"/>
            <w:vAlign w:val="center"/>
          </w:tcPr>
          <w:p w:rsidR="00554278" w:rsidRPr="00E22B22" w:rsidRDefault="00554278" w:rsidP="00087385">
            <w:pPr>
              <w:tabs>
                <w:tab w:val="left" w:pos="0"/>
              </w:tabs>
              <w:jc w:val="center"/>
              <w:rPr>
                <w:szCs w:val="28"/>
              </w:rPr>
            </w:pPr>
            <w:r w:rsidRPr="00E22B22">
              <w:rPr>
                <w:szCs w:val="28"/>
              </w:rPr>
              <w:t>3.</w:t>
            </w:r>
          </w:p>
        </w:tc>
        <w:tc>
          <w:tcPr>
            <w:tcW w:w="6521" w:type="dxa"/>
            <w:vAlign w:val="center"/>
          </w:tcPr>
          <w:p w:rsidR="00554278" w:rsidRPr="00E22B22" w:rsidRDefault="00554278" w:rsidP="00087385">
            <w:pPr>
              <w:tabs>
                <w:tab w:val="left" w:pos="0"/>
              </w:tabs>
              <w:ind w:hanging="14"/>
              <w:rPr>
                <w:szCs w:val="28"/>
              </w:rPr>
            </w:pPr>
            <w:r w:rsidRPr="00E22B22">
              <w:rPr>
                <w:szCs w:val="28"/>
              </w:rPr>
              <w:t xml:space="preserve">Витрати на подаки </w:t>
            </w:r>
          </w:p>
        </w:tc>
        <w:tc>
          <w:tcPr>
            <w:tcW w:w="2205" w:type="dxa"/>
            <w:gridSpan w:val="2"/>
            <w:vAlign w:val="center"/>
          </w:tcPr>
          <w:p w:rsidR="00554278" w:rsidRPr="00E22B22" w:rsidRDefault="00554278" w:rsidP="00087385">
            <w:pPr>
              <w:tabs>
                <w:tab w:val="left" w:pos="0"/>
              </w:tabs>
              <w:jc w:val="center"/>
              <w:rPr>
                <w:szCs w:val="28"/>
              </w:rPr>
            </w:pPr>
            <w:r w:rsidRPr="00E22B22">
              <w:rPr>
                <w:szCs w:val="28"/>
              </w:rPr>
              <w:t>4440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4</w:t>
            </w:r>
            <w:r w:rsidR="00F06855" w:rsidRPr="00E22B22">
              <w:rPr>
                <w:szCs w:val="28"/>
              </w:rPr>
              <w:t>.</w:t>
            </w:r>
          </w:p>
        </w:tc>
        <w:tc>
          <w:tcPr>
            <w:tcW w:w="6521" w:type="dxa"/>
            <w:vAlign w:val="center"/>
          </w:tcPr>
          <w:p w:rsidR="00F06855" w:rsidRPr="00E22B22" w:rsidRDefault="00F06855" w:rsidP="00087385">
            <w:pPr>
              <w:tabs>
                <w:tab w:val="left" w:pos="0"/>
              </w:tabs>
              <w:ind w:hanging="14"/>
              <w:rPr>
                <w:szCs w:val="28"/>
              </w:rPr>
            </w:pPr>
            <w:r w:rsidRPr="00E22B22">
              <w:rPr>
                <w:spacing w:val="1"/>
                <w:szCs w:val="28"/>
              </w:rPr>
              <w:t>Витрати на розхідні матеріали для периферійних  пристроїв становлять</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200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5</w:t>
            </w:r>
            <w:r w:rsidR="00F06855" w:rsidRPr="00E22B22">
              <w:rPr>
                <w:szCs w:val="28"/>
              </w:rPr>
              <w:t>.</w:t>
            </w:r>
          </w:p>
        </w:tc>
        <w:tc>
          <w:tcPr>
            <w:tcW w:w="6521" w:type="dxa"/>
            <w:vAlign w:val="center"/>
          </w:tcPr>
          <w:p w:rsidR="00F06855" w:rsidRPr="00E22B22" w:rsidRDefault="00F06855" w:rsidP="00087385">
            <w:pPr>
              <w:tabs>
                <w:tab w:val="left" w:pos="0"/>
              </w:tabs>
              <w:ind w:hanging="14"/>
              <w:rPr>
                <w:spacing w:val="1"/>
                <w:szCs w:val="28"/>
              </w:rPr>
            </w:pPr>
            <w:r w:rsidRPr="00E22B22">
              <w:rPr>
                <w:spacing w:val="1"/>
                <w:szCs w:val="28"/>
              </w:rPr>
              <w:t>Витрати на обладнання</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5000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6</w:t>
            </w:r>
            <w:r w:rsidR="00F06855" w:rsidRPr="00E22B22">
              <w:rPr>
                <w:szCs w:val="28"/>
              </w:rPr>
              <w:t>.</w:t>
            </w:r>
          </w:p>
        </w:tc>
        <w:tc>
          <w:tcPr>
            <w:tcW w:w="6521" w:type="dxa"/>
            <w:vAlign w:val="center"/>
          </w:tcPr>
          <w:p w:rsidR="00F06855" w:rsidRPr="00E22B22" w:rsidRDefault="00F06855" w:rsidP="00087385">
            <w:pPr>
              <w:tabs>
                <w:tab w:val="left" w:pos="0"/>
              </w:tabs>
              <w:ind w:hanging="14"/>
              <w:rPr>
                <w:spacing w:val="1"/>
                <w:szCs w:val="28"/>
              </w:rPr>
            </w:pPr>
            <w:r w:rsidRPr="00E22B22">
              <w:rPr>
                <w:spacing w:val="1"/>
                <w:szCs w:val="28"/>
              </w:rPr>
              <w:t>Витрати на отримання домену для сайту</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250</w:t>
            </w:r>
          </w:p>
        </w:tc>
      </w:tr>
      <w:tr w:rsidR="00F06855" w:rsidRPr="00E22B22" w:rsidTr="00087385">
        <w:tc>
          <w:tcPr>
            <w:tcW w:w="817" w:type="dxa"/>
            <w:vAlign w:val="center"/>
          </w:tcPr>
          <w:p w:rsidR="00F06855" w:rsidRPr="00E22B22" w:rsidRDefault="00554278" w:rsidP="00087385">
            <w:pPr>
              <w:tabs>
                <w:tab w:val="left" w:pos="0"/>
              </w:tabs>
              <w:jc w:val="center"/>
              <w:rPr>
                <w:szCs w:val="28"/>
              </w:rPr>
            </w:pPr>
            <w:r w:rsidRPr="00E22B22">
              <w:rPr>
                <w:szCs w:val="28"/>
              </w:rPr>
              <w:t>7</w:t>
            </w:r>
            <w:r w:rsidR="00F06855" w:rsidRPr="00E22B22">
              <w:rPr>
                <w:szCs w:val="28"/>
              </w:rPr>
              <w:t>.</w:t>
            </w:r>
          </w:p>
        </w:tc>
        <w:tc>
          <w:tcPr>
            <w:tcW w:w="6521" w:type="dxa"/>
            <w:vAlign w:val="center"/>
          </w:tcPr>
          <w:p w:rsidR="00F06855" w:rsidRPr="00E22B22" w:rsidRDefault="00F06855" w:rsidP="00B80DD8">
            <w:pPr>
              <w:tabs>
                <w:tab w:val="left" w:pos="0"/>
              </w:tabs>
              <w:rPr>
                <w:spacing w:val="1"/>
                <w:szCs w:val="28"/>
              </w:rPr>
            </w:pPr>
            <w:r w:rsidRPr="00E22B22">
              <w:rPr>
                <w:spacing w:val="1"/>
                <w:szCs w:val="28"/>
              </w:rPr>
              <w:t xml:space="preserve">Витрати на оплату сервера </w:t>
            </w:r>
          </w:p>
        </w:tc>
        <w:tc>
          <w:tcPr>
            <w:tcW w:w="2205" w:type="dxa"/>
            <w:gridSpan w:val="2"/>
            <w:vAlign w:val="center"/>
          </w:tcPr>
          <w:p w:rsidR="00F06855" w:rsidRPr="00E22B22" w:rsidRDefault="00554278" w:rsidP="00087385">
            <w:pPr>
              <w:tabs>
                <w:tab w:val="left" w:pos="0"/>
              </w:tabs>
              <w:jc w:val="center"/>
              <w:rPr>
                <w:szCs w:val="28"/>
              </w:rPr>
            </w:pPr>
            <w:r w:rsidRPr="00E22B22">
              <w:rPr>
                <w:szCs w:val="28"/>
              </w:rPr>
              <w:t>140</w:t>
            </w:r>
          </w:p>
        </w:tc>
      </w:tr>
      <w:tr w:rsidR="00F06855" w:rsidRPr="00E22B22" w:rsidTr="00087385">
        <w:trPr>
          <w:gridAfter w:val="1"/>
          <w:wAfter w:w="12" w:type="dxa"/>
          <w:cantSplit/>
        </w:trPr>
        <w:tc>
          <w:tcPr>
            <w:tcW w:w="7338" w:type="dxa"/>
            <w:gridSpan w:val="2"/>
            <w:vAlign w:val="center"/>
          </w:tcPr>
          <w:p w:rsidR="00F06855" w:rsidRPr="00E22B22" w:rsidRDefault="00F06855" w:rsidP="00F06855">
            <w:pPr>
              <w:tabs>
                <w:tab w:val="left" w:pos="0"/>
              </w:tabs>
              <w:ind w:firstLine="709"/>
              <w:rPr>
                <w:szCs w:val="28"/>
              </w:rPr>
            </w:pPr>
            <w:r w:rsidRPr="00E22B22">
              <w:rPr>
                <w:szCs w:val="28"/>
              </w:rPr>
              <w:t>Всього</w:t>
            </w:r>
          </w:p>
        </w:tc>
        <w:tc>
          <w:tcPr>
            <w:tcW w:w="2193" w:type="dxa"/>
            <w:vAlign w:val="center"/>
          </w:tcPr>
          <w:p w:rsidR="00F06855" w:rsidRPr="00E22B22" w:rsidRDefault="00972669" w:rsidP="00087385">
            <w:pPr>
              <w:tabs>
                <w:tab w:val="left" w:pos="0"/>
              </w:tabs>
              <w:ind w:firstLine="709"/>
              <w:jc w:val="center"/>
              <w:rPr>
                <w:szCs w:val="28"/>
              </w:rPr>
            </w:pPr>
            <m:oMathPara>
              <m:oMath>
                <m:r>
                  <w:rPr>
                    <w:rFonts w:ascii="Cambria Math" w:hAnsi="Cambria Math"/>
                    <w:spacing w:val="-11"/>
                    <w:szCs w:val="28"/>
                  </w:rPr>
                  <m:t>26442</m:t>
                </m:r>
              </m:oMath>
            </m:oMathPara>
          </w:p>
        </w:tc>
      </w:tr>
    </w:tbl>
    <w:p w:rsidR="00E22B22" w:rsidRDefault="00E22B22" w:rsidP="005F7041">
      <w:pPr>
        <w:autoSpaceDE w:val="0"/>
        <w:autoSpaceDN w:val="0"/>
        <w:adjustRightInd w:val="0"/>
        <w:ind w:firstLine="709"/>
        <w:rPr>
          <w:color w:val="000000"/>
          <w:spacing w:val="-2"/>
          <w:szCs w:val="28"/>
        </w:rPr>
      </w:pPr>
    </w:p>
    <w:p w:rsidR="00F06855" w:rsidRPr="004E0A77" w:rsidRDefault="005F7041" w:rsidP="005F7041">
      <w:pPr>
        <w:autoSpaceDE w:val="0"/>
        <w:autoSpaceDN w:val="0"/>
        <w:adjustRightInd w:val="0"/>
        <w:ind w:firstLine="709"/>
        <w:rPr>
          <w:color w:val="000000"/>
          <w:spacing w:val="-2"/>
          <w:szCs w:val="28"/>
        </w:rPr>
      </w:pPr>
      <w:r w:rsidRPr="00E22B22">
        <w:rPr>
          <w:color w:val="000000"/>
          <w:spacing w:val="-2"/>
          <w:szCs w:val="28"/>
        </w:rPr>
        <w:t>Враховуючи той фактор, що розробка носить соціальний характер її ціну доцільно визначити, у відповідності до ціни аналогу розроблюваного спеціальною  ІТ компанією. Такою компанією є</w:t>
      </w:r>
      <w:r w:rsidR="00F06855" w:rsidRPr="00E22B22">
        <w:rPr>
          <w:color w:val="000000"/>
          <w:spacing w:val="-2"/>
          <w:szCs w:val="28"/>
        </w:rPr>
        <w:t xml:space="preserve"> компані</w:t>
      </w:r>
      <w:r w:rsidR="002E3688" w:rsidRPr="00E22B22">
        <w:rPr>
          <w:color w:val="000000"/>
          <w:spacing w:val="-2"/>
          <w:szCs w:val="28"/>
        </w:rPr>
        <w:t>я</w:t>
      </w:r>
      <w:r w:rsidR="00F06855" w:rsidRPr="00E22B22">
        <w:rPr>
          <w:color w:val="000000"/>
          <w:spacing w:val="-2"/>
          <w:szCs w:val="28"/>
        </w:rPr>
        <w:t xml:space="preserve"> </w:t>
      </w:r>
      <w:r w:rsidR="004E0A77">
        <w:rPr>
          <w:color w:val="000000"/>
          <w:spacing w:val="-2"/>
          <w:szCs w:val="28"/>
        </w:rPr>
        <w:t>«</w:t>
      </w:r>
      <w:r w:rsidR="0031172E" w:rsidRPr="00E22B22">
        <w:rPr>
          <w:color w:val="000000"/>
          <w:spacing w:val="-2"/>
          <w:szCs w:val="28"/>
          <w:lang w:val="en-US"/>
        </w:rPr>
        <w:t>BVBlogi</w:t>
      </w:r>
      <w:r w:rsidR="00F06855" w:rsidRPr="00E22B22">
        <w:rPr>
          <w:color w:val="000000"/>
          <w:spacing w:val="-2"/>
          <w:szCs w:val="28"/>
          <w:lang w:val="en-US"/>
        </w:rPr>
        <w:t>k</w:t>
      </w:r>
      <w:r w:rsidR="004E0A77">
        <w:rPr>
          <w:color w:val="000000"/>
          <w:spacing w:val="-2"/>
          <w:szCs w:val="28"/>
        </w:rPr>
        <w:t>»</w:t>
      </w:r>
      <w:r w:rsidR="00F06855" w:rsidRPr="00E22B22">
        <w:rPr>
          <w:color w:val="000000"/>
          <w:spacing w:val="-2"/>
          <w:szCs w:val="28"/>
        </w:rPr>
        <w:t xml:space="preserve">, яка спеціалізується на розробці аналогічних сайтів, і ця вартість становить 35000 грн. за 1 проект. </w:t>
      </w:r>
      <w:r w:rsidR="00F06855" w:rsidRPr="004E0A77">
        <w:rPr>
          <w:color w:val="000000"/>
          <w:spacing w:val="-2"/>
          <w:szCs w:val="28"/>
        </w:rPr>
        <w:t xml:space="preserve"> </w:t>
      </w:r>
    </w:p>
    <w:p w:rsidR="00F06855" w:rsidRPr="00E22B22" w:rsidRDefault="00F06855" w:rsidP="003D7B63">
      <w:pPr>
        <w:tabs>
          <w:tab w:val="left" w:pos="975"/>
        </w:tabs>
        <w:autoSpaceDE w:val="0"/>
        <w:autoSpaceDN w:val="0"/>
        <w:adjustRightInd w:val="0"/>
        <w:ind w:firstLine="709"/>
        <w:rPr>
          <w:color w:val="000000"/>
          <w:spacing w:val="-2"/>
          <w:szCs w:val="28"/>
        </w:rPr>
      </w:pPr>
      <w:r w:rsidRPr="00E22B22">
        <w:rPr>
          <w:color w:val="000000"/>
          <w:szCs w:val="28"/>
        </w:rPr>
        <w:t xml:space="preserve">З вище </w:t>
      </w:r>
      <w:r w:rsidR="00F71437" w:rsidRPr="00E22B22">
        <w:rPr>
          <w:color w:val="000000"/>
          <w:szCs w:val="28"/>
        </w:rPr>
        <w:t>проведених</w:t>
      </w:r>
      <w:r w:rsidRPr="00E22B22">
        <w:rPr>
          <w:color w:val="000000"/>
          <w:szCs w:val="28"/>
        </w:rPr>
        <w:t xml:space="preserve">  розрахунків можна судити що даний програмний продукт в порівнянні з аналогічним програмним продуктом такого типу, розроблюваний компанією  </w:t>
      </w:r>
      <w:r w:rsidR="004E0A77">
        <w:rPr>
          <w:color w:val="000000"/>
          <w:szCs w:val="28"/>
        </w:rPr>
        <w:t>«</w:t>
      </w:r>
      <w:r w:rsidR="0031172E" w:rsidRPr="00E22B22">
        <w:rPr>
          <w:color w:val="000000"/>
          <w:spacing w:val="-2"/>
          <w:szCs w:val="28"/>
          <w:lang w:val="en-US"/>
        </w:rPr>
        <w:t>BVBlogi</w:t>
      </w:r>
      <w:r w:rsidRPr="00E22B22">
        <w:rPr>
          <w:color w:val="000000"/>
          <w:spacing w:val="-2"/>
          <w:szCs w:val="28"/>
          <w:lang w:val="en-US"/>
        </w:rPr>
        <w:t>k</w:t>
      </w:r>
      <w:r w:rsidR="004E0A77">
        <w:rPr>
          <w:color w:val="000000"/>
          <w:spacing w:val="-2"/>
          <w:szCs w:val="28"/>
        </w:rPr>
        <w:t>»</w:t>
      </w:r>
      <w:r w:rsidRPr="00E22B22">
        <w:rPr>
          <w:color w:val="000000"/>
          <w:spacing w:val="-2"/>
          <w:szCs w:val="28"/>
        </w:rPr>
        <w:t xml:space="preserve"> є на </w:t>
      </w:r>
      <w:r w:rsidR="009B2D91" w:rsidRPr="00E22B22">
        <w:rPr>
          <w:color w:val="000000"/>
          <w:spacing w:val="-2"/>
          <w:szCs w:val="28"/>
        </w:rPr>
        <w:t>8558</w:t>
      </w:r>
      <w:r w:rsidRPr="00E22B22">
        <w:rPr>
          <w:color w:val="000000"/>
          <w:spacing w:val="-2"/>
          <w:szCs w:val="28"/>
        </w:rPr>
        <w:t xml:space="preserve"> грн. дешевший, а тому і економічно вигідніший.  </w:t>
      </w:r>
    </w:p>
    <w:p w:rsidR="00F71437" w:rsidRPr="00E22B22" w:rsidRDefault="00F71437" w:rsidP="003D7B63">
      <w:pPr>
        <w:tabs>
          <w:tab w:val="left" w:pos="975"/>
        </w:tabs>
        <w:autoSpaceDE w:val="0"/>
        <w:autoSpaceDN w:val="0"/>
        <w:adjustRightInd w:val="0"/>
        <w:ind w:firstLine="709"/>
        <w:rPr>
          <w:color w:val="000000"/>
          <w:spacing w:val="-2"/>
          <w:szCs w:val="28"/>
        </w:rPr>
      </w:pPr>
      <w:r w:rsidRPr="00E22B22">
        <w:rPr>
          <w:color w:val="000000"/>
          <w:spacing w:val="-2"/>
          <w:szCs w:val="28"/>
        </w:rPr>
        <w:t>Тому можемо припустити, що ціна моєї розробки базуватиметься на політиці мінімальної прибутковості і вираховуватиметься, як витрати на розробку ПП і рентабельності на рівні 10%.</w:t>
      </w:r>
    </w:p>
    <w:p w:rsidR="00F71437" w:rsidRPr="00E22B22" w:rsidRDefault="00F71437" w:rsidP="00C26D62">
      <w:pPr>
        <w:autoSpaceDE w:val="0"/>
        <w:autoSpaceDN w:val="0"/>
        <w:adjustRightInd w:val="0"/>
        <w:ind w:firstLine="540"/>
        <w:rPr>
          <w:rFonts w:ascii="Times New Roman CYR" w:hAnsi="Times New Roman CYR" w:cs="Times New Roman CYR"/>
          <w:color w:val="000000"/>
          <w:spacing w:val="-2"/>
          <w:szCs w:val="28"/>
        </w:rPr>
      </w:pPr>
      <w:r w:rsidRPr="00E22B22">
        <w:rPr>
          <w:rFonts w:ascii="Times New Roman CYR" w:hAnsi="Times New Roman CYR" w:cs="Times New Roman CYR"/>
          <w:color w:val="000000"/>
          <w:spacing w:val="-2"/>
          <w:szCs w:val="28"/>
        </w:rPr>
        <w:t xml:space="preserve">Ціну </w:t>
      </w:r>
      <w:r w:rsidRPr="00E22B22">
        <w:rPr>
          <w:rFonts w:ascii="Times New Roman CYR" w:hAnsi="Times New Roman CYR" w:cs="Times New Roman CYR"/>
          <w:color w:val="000000"/>
          <w:spacing w:val="-2"/>
          <w:position w:val="-10"/>
          <w:szCs w:val="28"/>
        </w:rPr>
        <w:object w:dxaOrig="320" w:dyaOrig="340">
          <v:shape id="_x0000_i1043" type="#_x0000_t75" style="width:15.75pt;height:17.25pt" o:ole="">
            <v:imagedata r:id="rId91" o:title=""/>
          </v:shape>
          <o:OLEObject Type="Embed" ProgID="Equation.3" ShapeID="_x0000_i1043" DrawAspect="Content" ObjectID="_1493720337" r:id="rId92"/>
        </w:object>
      </w:r>
      <w:r w:rsidRPr="00E22B22">
        <w:rPr>
          <w:rFonts w:ascii="Times New Roman CYR" w:hAnsi="Times New Roman CYR" w:cs="Times New Roman CYR"/>
          <w:color w:val="000000"/>
          <w:spacing w:val="-2"/>
          <w:szCs w:val="28"/>
        </w:rPr>
        <w:t xml:space="preserve"> розробки визначимо за формулою:</w:t>
      </w:r>
    </w:p>
    <w:p w:rsidR="00F71437" w:rsidRPr="00E22B22" w:rsidRDefault="00C26D62" w:rsidP="00C26D62">
      <w:pPr>
        <w:autoSpaceDE w:val="0"/>
        <w:autoSpaceDN w:val="0"/>
        <w:adjustRightInd w:val="0"/>
        <w:jc w:val="center"/>
        <w:rPr>
          <w:rFonts w:cs="Times New Roman CYR"/>
          <w:color w:val="000000"/>
          <w:spacing w:val="-2"/>
          <w:szCs w:val="28"/>
        </w:rPr>
      </w:pPr>
      <w:r w:rsidRPr="00E22B22">
        <w:rPr>
          <w:rFonts w:cs="Times New Roman CYR"/>
          <w:color w:val="000000"/>
          <w:spacing w:val="-2"/>
          <w:position w:val="-12"/>
          <w:szCs w:val="28"/>
        </w:rPr>
        <w:object w:dxaOrig="1939" w:dyaOrig="360">
          <v:shape id="_x0000_i1044" type="#_x0000_t75" style="width:96.75pt;height:18pt" o:ole="">
            <v:imagedata r:id="rId93" o:title=""/>
          </v:shape>
          <o:OLEObject Type="Embed" ProgID="Equation.3" ShapeID="_x0000_i1044" DrawAspect="Content" ObjectID="_1493720338" r:id="rId94"/>
        </w:object>
      </w:r>
      <w:r w:rsidR="00F71437" w:rsidRPr="00E22B22">
        <w:rPr>
          <w:rFonts w:cs="Times New Roman CYR"/>
          <w:color w:val="000000"/>
          <w:spacing w:val="-2"/>
          <w:szCs w:val="28"/>
        </w:rPr>
        <w:tab/>
      </w:r>
      <w:r w:rsidR="00E22B22">
        <w:rPr>
          <w:rFonts w:cs="Times New Roman CYR"/>
          <w:color w:val="000000"/>
          <w:spacing w:val="-2"/>
          <w:szCs w:val="28"/>
        </w:rPr>
        <w:t xml:space="preserve"> </w:t>
      </w:r>
      <w:r w:rsidR="00E22B22">
        <w:rPr>
          <w:rFonts w:cs="Times New Roman CYR"/>
          <w:color w:val="000000"/>
          <w:spacing w:val="-2"/>
          <w:szCs w:val="28"/>
        </w:rPr>
        <w:tab/>
      </w:r>
      <w:r w:rsidR="00F71437" w:rsidRPr="00E22B22">
        <w:rPr>
          <w:rFonts w:cs="Times New Roman CYR"/>
          <w:color w:val="000000"/>
          <w:spacing w:val="-2"/>
          <w:szCs w:val="28"/>
        </w:rPr>
        <w:t>(4.3)</w:t>
      </w:r>
    </w:p>
    <w:p w:rsidR="00F71437" w:rsidRPr="00E22B22" w:rsidRDefault="00F71437" w:rsidP="002549CE">
      <w:pPr>
        <w:autoSpaceDE w:val="0"/>
        <w:autoSpaceDN w:val="0"/>
        <w:adjustRightInd w:val="0"/>
        <w:ind w:firstLine="851"/>
        <w:rPr>
          <w:rFonts w:cs="Times New Roman CYR"/>
          <w:color w:val="000000"/>
          <w:spacing w:val="-2"/>
          <w:szCs w:val="28"/>
        </w:rPr>
      </w:pPr>
      <w:r w:rsidRPr="00E22B22">
        <w:rPr>
          <w:rFonts w:ascii="Times New Roman CYR" w:hAnsi="Times New Roman CYR" w:cs="Times New Roman CYR"/>
          <w:color w:val="000000"/>
          <w:spacing w:val="-2"/>
          <w:position w:val="-10"/>
          <w:szCs w:val="28"/>
        </w:rPr>
        <w:object w:dxaOrig="320" w:dyaOrig="340">
          <v:shape id="_x0000_i1045" type="#_x0000_t75" style="width:15.75pt;height:17.25pt" o:ole="">
            <v:imagedata r:id="rId91" o:title=""/>
          </v:shape>
          <o:OLEObject Type="Embed" ProgID="Equation.3" ShapeID="_x0000_i1045" DrawAspect="Content" ObjectID="_1493720339" r:id="rId95"/>
        </w:object>
      </w:r>
      <w:r w:rsidRPr="00E22B22">
        <w:rPr>
          <w:rFonts w:cs="Times New Roman CYR"/>
          <w:color w:val="000000"/>
          <w:spacing w:val="-2"/>
          <w:szCs w:val="28"/>
        </w:rPr>
        <w:t xml:space="preserve"> – ціна розробки</w:t>
      </w:r>
      <w:r w:rsidR="00C26D62" w:rsidRPr="00E22B22">
        <w:rPr>
          <w:rFonts w:cs="Times New Roman CYR"/>
          <w:color w:val="000000"/>
          <w:spacing w:val="-2"/>
          <w:szCs w:val="28"/>
        </w:rPr>
        <w:t xml:space="preserve"> </w:t>
      </w:r>
      <w:r w:rsidRPr="00E22B22">
        <w:rPr>
          <w:rFonts w:cs="Times New Roman CYR"/>
          <w:color w:val="000000"/>
          <w:spacing w:val="-2"/>
          <w:szCs w:val="28"/>
        </w:rPr>
        <w:t>грн./розробку;</w:t>
      </w:r>
    </w:p>
    <w:p w:rsidR="00F71437" w:rsidRPr="00E22B22" w:rsidRDefault="00F71437" w:rsidP="002549CE">
      <w:pPr>
        <w:shd w:val="clear" w:color="auto" w:fill="FFFFFF"/>
        <w:tabs>
          <w:tab w:val="left" w:pos="0"/>
        </w:tabs>
        <w:ind w:firstLine="851"/>
        <w:rPr>
          <w:color w:val="000000"/>
          <w:szCs w:val="28"/>
        </w:rPr>
      </w:pPr>
      <w:r w:rsidRPr="00E22B22">
        <w:rPr>
          <w:rFonts w:cs="Times New Roman CYR"/>
          <w:color w:val="000000"/>
          <w:spacing w:val="-2"/>
          <w:position w:val="-10"/>
          <w:szCs w:val="28"/>
        </w:rPr>
        <w:object w:dxaOrig="360" w:dyaOrig="340">
          <v:shape id="_x0000_i1046" type="#_x0000_t75" style="width:18pt;height:17.25pt" o:ole="">
            <v:imagedata r:id="rId96" o:title=""/>
          </v:shape>
          <o:OLEObject Type="Embed" ProgID="Equation.3" ShapeID="_x0000_i1046" DrawAspect="Content" ObjectID="_1493720340" r:id="rId97"/>
        </w:object>
      </w:r>
      <w:r w:rsidRPr="00E22B22">
        <w:rPr>
          <w:rFonts w:cs="Times New Roman CYR"/>
          <w:color w:val="000000"/>
          <w:spacing w:val="-2"/>
          <w:szCs w:val="28"/>
        </w:rPr>
        <w:t>– норма рентабельності</w:t>
      </w:r>
      <w:r w:rsidRPr="00E22B22">
        <w:rPr>
          <w:color w:val="000000"/>
          <w:spacing w:val="2"/>
          <w:szCs w:val="28"/>
        </w:rPr>
        <w:t xml:space="preserve">, що враховує прибуток </w:t>
      </w:r>
      <w:r w:rsidR="00C26D62" w:rsidRPr="00E22B22">
        <w:rPr>
          <w:color w:val="000000"/>
          <w:spacing w:val="2"/>
          <w:szCs w:val="28"/>
        </w:rPr>
        <w:t>розробника 10%</w:t>
      </w:r>
      <w:r w:rsidRPr="00E22B22">
        <w:rPr>
          <w:color w:val="000000"/>
          <w:szCs w:val="28"/>
        </w:rPr>
        <w:t>;</w:t>
      </w:r>
    </w:p>
    <w:p w:rsidR="00F71437" w:rsidRPr="00E22B22" w:rsidRDefault="00F71437" w:rsidP="002549CE">
      <w:pPr>
        <w:autoSpaceDE w:val="0"/>
        <w:autoSpaceDN w:val="0"/>
        <w:adjustRightInd w:val="0"/>
        <w:ind w:firstLine="851"/>
        <w:rPr>
          <w:rFonts w:cs="Times New Roman CYR"/>
          <w:color w:val="000000"/>
          <w:spacing w:val="-2"/>
          <w:szCs w:val="28"/>
        </w:rPr>
      </w:pPr>
      <w:r w:rsidRPr="00E22B22">
        <w:rPr>
          <w:rFonts w:cs="Times New Roman CYR"/>
          <w:color w:val="000000"/>
          <w:spacing w:val="-2"/>
          <w:position w:val="-12"/>
          <w:szCs w:val="28"/>
        </w:rPr>
        <w:object w:dxaOrig="420" w:dyaOrig="360">
          <v:shape id="_x0000_i1047" type="#_x0000_t75" style="width:21pt;height:18pt" o:ole="">
            <v:imagedata r:id="rId98" o:title=""/>
          </v:shape>
          <o:OLEObject Type="Embed" ProgID="Equation.3" ShapeID="_x0000_i1047" DrawAspect="Content" ObjectID="_1493720341" r:id="rId99"/>
        </w:object>
      </w:r>
      <w:r w:rsidRPr="00E22B22">
        <w:rPr>
          <w:rFonts w:cs="Times New Roman CYR"/>
          <w:color w:val="000000"/>
          <w:spacing w:val="-2"/>
          <w:szCs w:val="28"/>
        </w:rPr>
        <w:t>– витрати на розробку</w:t>
      </w:r>
      <w:r w:rsidR="00C26D62" w:rsidRPr="00E22B22">
        <w:rPr>
          <w:rFonts w:cs="Times New Roman CYR"/>
          <w:color w:val="000000"/>
          <w:spacing w:val="-2"/>
          <w:szCs w:val="28"/>
        </w:rPr>
        <w:t xml:space="preserve"> і вона становить 26442, </w:t>
      </w:r>
      <w:r w:rsidRPr="00E22B22">
        <w:rPr>
          <w:rFonts w:cs="Times New Roman CYR"/>
          <w:color w:val="000000"/>
          <w:spacing w:val="-2"/>
          <w:szCs w:val="28"/>
        </w:rPr>
        <w:t xml:space="preserve"> грн./розробку;</w:t>
      </w:r>
    </w:p>
    <w:p w:rsidR="00F71437" w:rsidRPr="00E22B22" w:rsidRDefault="00C26D62" w:rsidP="00C26D62">
      <w:pPr>
        <w:tabs>
          <w:tab w:val="left" w:pos="975"/>
        </w:tabs>
        <w:autoSpaceDE w:val="0"/>
        <w:autoSpaceDN w:val="0"/>
        <w:adjustRightInd w:val="0"/>
        <w:rPr>
          <w:color w:val="000000"/>
          <w:spacing w:val="-2"/>
          <w:szCs w:val="28"/>
        </w:rPr>
      </w:pPr>
      <w:r w:rsidRPr="00E22B22">
        <w:rPr>
          <w:color w:val="000000"/>
          <w:spacing w:val="-2"/>
          <w:szCs w:val="28"/>
          <w:lang w:val="ru-RU"/>
        </w:rPr>
        <w:tab/>
      </w:r>
      <w:r w:rsidRPr="00E22B22">
        <w:rPr>
          <w:color w:val="000000"/>
          <w:spacing w:val="-2"/>
          <w:szCs w:val="28"/>
        </w:rPr>
        <w:t>Розрахуємо ціну розробки:</w:t>
      </w:r>
    </w:p>
    <w:p w:rsidR="007F0C9F" w:rsidRPr="00E22B22" w:rsidRDefault="007F0C9F" w:rsidP="00C26D62">
      <w:pPr>
        <w:tabs>
          <w:tab w:val="left" w:pos="975"/>
        </w:tabs>
        <w:autoSpaceDE w:val="0"/>
        <w:autoSpaceDN w:val="0"/>
        <w:adjustRightInd w:val="0"/>
        <w:jc w:val="center"/>
      </w:pPr>
      <w:r w:rsidRPr="00E22B22">
        <w:rPr>
          <w:position w:val="-10"/>
        </w:rPr>
        <w:object w:dxaOrig="2120" w:dyaOrig="340">
          <v:shape id="_x0000_i1048" type="#_x0000_t75" style="width:105.75pt;height:17.25pt" o:ole="">
            <v:imagedata r:id="rId100" o:title=""/>
          </v:shape>
          <o:OLEObject Type="Embed" ProgID="Equation.3" ShapeID="_x0000_i1048" DrawAspect="Content" ObjectID="_1493720342" r:id="rId101"/>
        </w:object>
      </w:r>
      <w:r w:rsidR="00C26D62" w:rsidRPr="00E22B22">
        <w:t>=29086 грн.</w:t>
      </w:r>
    </w:p>
    <w:p w:rsidR="00C26D62" w:rsidRPr="00E22B22" w:rsidRDefault="007F0C9F" w:rsidP="007F0C9F">
      <w:pPr>
        <w:tabs>
          <w:tab w:val="left" w:pos="975"/>
        </w:tabs>
        <w:autoSpaceDE w:val="0"/>
        <w:autoSpaceDN w:val="0"/>
        <w:adjustRightInd w:val="0"/>
        <w:rPr>
          <w:color w:val="000000"/>
          <w:spacing w:val="-2"/>
          <w:szCs w:val="28"/>
        </w:rPr>
      </w:pPr>
      <w:r w:rsidRPr="00E22B22">
        <w:tab/>
        <w:t>Отже, ціна розроблено сайту становить 29086 грн.</w:t>
      </w:r>
    </w:p>
    <w:p w:rsidR="003D7B63" w:rsidRPr="00E22B22" w:rsidRDefault="003D7B63" w:rsidP="00E22B22">
      <w:pPr>
        <w:tabs>
          <w:tab w:val="left" w:pos="975"/>
        </w:tabs>
        <w:autoSpaceDE w:val="0"/>
        <w:autoSpaceDN w:val="0"/>
        <w:adjustRightInd w:val="0"/>
        <w:ind w:firstLine="709"/>
        <w:rPr>
          <w:color w:val="000000"/>
          <w:szCs w:val="28"/>
        </w:rPr>
      </w:pPr>
    </w:p>
    <w:p w:rsidR="00F06855" w:rsidRPr="00E22B22" w:rsidRDefault="00F06855" w:rsidP="00E22B22">
      <w:pPr>
        <w:pStyle w:val="2"/>
        <w:spacing w:before="0"/>
      </w:pPr>
      <w:bookmarkStart w:id="34" w:name="_Toc419839603"/>
      <w:r w:rsidRPr="00E22B22">
        <w:t>4.3. Розрахунок можливого прибутку фірми-розробника та терміну окупності розробки.</w:t>
      </w:r>
      <w:bookmarkEnd w:id="34"/>
    </w:p>
    <w:p w:rsidR="003D7B63" w:rsidRPr="00E22B22" w:rsidRDefault="003D7B63" w:rsidP="00E22B22">
      <w:pPr>
        <w:autoSpaceDE w:val="0"/>
        <w:autoSpaceDN w:val="0"/>
        <w:adjustRightInd w:val="0"/>
        <w:ind w:firstLine="709"/>
        <w:rPr>
          <w:b/>
          <w:bCs/>
          <w:color w:val="000000"/>
          <w:szCs w:val="28"/>
        </w:rPr>
      </w:pPr>
    </w:p>
    <w:p w:rsidR="00F06855" w:rsidRPr="00E22B22" w:rsidRDefault="00F06855" w:rsidP="00F06855">
      <w:pPr>
        <w:tabs>
          <w:tab w:val="left" w:pos="975"/>
        </w:tabs>
        <w:autoSpaceDE w:val="0"/>
        <w:autoSpaceDN w:val="0"/>
        <w:adjustRightInd w:val="0"/>
        <w:spacing w:before="182" w:after="200"/>
        <w:ind w:firstLine="709"/>
        <w:rPr>
          <w:iCs/>
          <w:color w:val="000000"/>
          <w:szCs w:val="28"/>
        </w:rPr>
      </w:pPr>
      <w:r w:rsidRPr="00E22B22">
        <w:rPr>
          <w:iCs/>
          <w:color w:val="000000"/>
          <w:szCs w:val="28"/>
        </w:rPr>
        <w:t>Прибуток — це частина виручки, що залишається після відшкодування всіх витрат на виробничу і комерційну діяльність підприємства.</w:t>
      </w:r>
    </w:p>
    <w:p w:rsidR="00F06855" w:rsidRPr="00E22B22" w:rsidRDefault="00F06855" w:rsidP="00F06855">
      <w:pPr>
        <w:tabs>
          <w:tab w:val="left" w:pos="975"/>
        </w:tabs>
        <w:autoSpaceDE w:val="0"/>
        <w:autoSpaceDN w:val="0"/>
        <w:adjustRightInd w:val="0"/>
        <w:spacing w:before="182" w:after="200"/>
        <w:ind w:firstLine="709"/>
        <w:rPr>
          <w:color w:val="000000"/>
          <w:spacing w:val="-2"/>
          <w:szCs w:val="28"/>
        </w:rPr>
      </w:pPr>
      <w:r w:rsidRPr="00E22B22">
        <w:rPr>
          <w:iCs/>
          <w:color w:val="000000"/>
          <w:szCs w:val="28"/>
        </w:rPr>
        <w:t xml:space="preserve">Для того щоб визначити чи розроблюваний програмний продукт нам буде вигідний необхідно порахувати, який прибуток буде приносити нам цей ПП. Прибуток розраховуватимемо </w:t>
      </w:r>
      <w:r w:rsidRPr="00E22B22">
        <w:rPr>
          <w:color w:val="000000"/>
          <w:spacing w:val="-2"/>
          <w:szCs w:val="28"/>
        </w:rPr>
        <w:t>за формулою 4.4:</w:t>
      </w:r>
    </w:p>
    <w:p w:rsidR="00F06855" w:rsidRPr="00E22B22" w:rsidRDefault="00F06855" w:rsidP="003D7B63">
      <w:pPr>
        <w:shd w:val="clear" w:color="auto" w:fill="FFFFFF"/>
        <w:ind w:firstLine="709"/>
        <w:jc w:val="center"/>
        <w:rPr>
          <w:color w:val="000000"/>
          <w:spacing w:val="-2"/>
          <w:szCs w:val="28"/>
        </w:rPr>
      </w:pPr>
      <w:r w:rsidRPr="00E22B22">
        <w:rPr>
          <w:color w:val="000000"/>
          <w:spacing w:val="-2"/>
          <w:position w:val="-24"/>
          <w:szCs w:val="28"/>
        </w:rPr>
        <w:object w:dxaOrig="4760" w:dyaOrig="620">
          <v:shape id="_x0000_i1049" type="#_x0000_t75" style="width:237.75pt;height:30.75pt" o:ole="">
            <v:imagedata r:id="rId102" o:title=""/>
          </v:shape>
          <o:OLEObject Type="Embed" ProgID="Equation.3" ShapeID="_x0000_i1049" DrawAspect="Content" ObjectID="_1493720343" r:id="rId103"/>
        </w:object>
      </w:r>
      <w:r w:rsidRPr="00E22B22">
        <w:rPr>
          <w:color w:val="000000"/>
          <w:spacing w:val="-2"/>
          <w:szCs w:val="28"/>
        </w:rPr>
        <w:t xml:space="preserve">                  (4.4)</w:t>
      </w:r>
    </w:p>
    <w:p w:rsidR="00F06855" w:rsidRPr="00E22B22" w:rsidRDefault="00F06855" w:rsidP="00F06855">
      <w:pPr>
        <w:shd w:val="clear" w:color="auto" w:fill="FFFFFF"/>
        <w:ind w:firstLine="709"/>
        <w:rPr>
          <w:color w:val="000000"/>
          <w:spacing w:val="-1"/>
          <w:szCs w:val="28"/>
        </w:rPr>
      </w:pPr>
      <w:r w:rsidRPr="00E22B22">
        <w:rPr>
          <w:color w:val="000000"/>
          <w:spacing w:val="-1"/>
          <w:szCs w:val="28"/>
        </w:rPr>
        <w:t xml:space="preserve">де Д - дохід, який підприємство отримує за рік, грн.; </w:t>
      </w:r>
    </w:p>
    <w:p w:rsidR="00F06855" w:rsidRPr="00E22B22" w:rsidRDefault="00F06855" w:rsidP="00F06855">
      <w:pPr>
        <w:shd w:val="clear" w:color="auto" w:fill="FFFFFF"/>
        <w:ind w:firstLine="709"/>
        <w:rPr>
          <w:color w:val="000000"/>
          <w:szCs w:val="28"/>
        </w:rPr>
      </w:pPr>
      <w:r w:rsidRPr="00E22B22">
        <w:rPr>
          <w:color w:val="000000"/>
          <w:szCs w:val="28"/>
        </w:rPr>
        <w:t>В</w:t>
      </w:r>
      <w:r w:rsidRPr="00E22B22">
        <w:rPr>
          <w:color w:val="000000"/>
          <w:szCs w:val="28"/>
          <w:vertAlign w:val="subscript"/>
        </w:rPr>
        <w:t>т</w:t>
      </w:r>
      <w:r w:rsidRPr="00E22B22">
        <w:rPr>
          <w:color w:val="000000"/>
          <w:szCs w:val="28"/>
        </w:rPr>
        <w:t xml:space="preserve"> - витрати підприємства за рік, грн.; </w:t>
      </w:r>
    </w:p>
    <w:p w:rsidR="00F06855" w:rsidRPr="00E22B22" w:rsidRDefault="00F06855" w:rsidP="00F06855">
      <w:pPr>
        <w:shd w:val="clear" w:color="auto" w:fill="FFFFFF"/>
        <w:ind w:firstLine="709"/>
        <w:rPr>
          <w:color w:val="000000"/>
          <w:szCs w:val="28"/>
        </w:rPr>
      </w:pPr>
      <w:r w:rsidRPr="00E22B22">
        <w:rPr>
          <w:color w:val="000000"/>
          <w:szCs w:val="28"/>
        </w:rPr>
        <w:t>В</w:t>
      </w:r>
      <w:r w:rsidRPr="00E22B22">
        <w:rPr>
          <w:color w:val="000000"/>
          <w:szCs w:val="28"/>
          <w:vertAlign w:val="subscript"/>
        </w:rPr>
        <w:t>р</w:t>
      </w:r>
      <w:r w:rsidRPr="00E22B22">
        <w:rPr>
          <w:color w:val="000000"/>
          <w:szCs w:val="28"/>
        </w:rPr>
        <w:t xml:space="preserve"> - виручка від реалізації продукції за рік, грн.; </w:t>
      </w:r>
    </w:p>
    <w:p w:rsidR="00F06855" w:rsidRPr="00E22B22" w:rsidRDefault="00F06855" w:rsidP="00F06855">
      <w:pPr>
        <w:shd w:val="clear" w:color="auto" w:fill="FFFFFF"/>
        <w:ind w:firstLine="709"/>
        <w:rPr>
          <w:color w:val="000000"/>
          <w:spacing w:val="1"/>
          <w:szCs w:val="28"/>
        </w:rPr>
      </w:pPr>
      <w:r w:rsidRPr="00E22B22">
        <w:rPr>
          <w:color w:val="000000"/>
          <w:spacing w:val="1"/>
          <w:position w:val="-10"/>
          <w:szCs w:val="28"/>
        </w:rPr>
        <w:object w:dxaOrig="240" w:dyaOrig="320">
          <v:shape id="_x0000_i1050" type="#_x0000_t75" style="width:12pt;height:15.75pt" o:ole="">
            <v:imagedata r:id="rId104" o:title=""/>
          </v:shape>
          <o:OLEObject Type="Embed" ProgID="Equation.3" ShapeID="_x0000_i1050" DrawAspect="Content" ObjectID="_1493720344" r:id="rId105"/>
        </w:object>
      </w:r>
      <w:r w:rsidRPr="00E22B22">
        <w:rPr>
          <w:color w:val="000000"/>
          <w:spacing w:val="1"/>
          <w:szCs w:val="28"/>
        </w:rPr>
        <w:t>- загальна ставка податку, %.</w:t>
      </w:r>
    </w:p>
    <w:p w:rsidR="00F06855" w:rsidRPr="00E22B22" w:rsidRDefault="00F06855" w:rsidP="00F06855">
      <w:pPr>
        <w:shd w:val="clear" w:color="auto" w:fill="FFFFFF"/>
        <w:ind w:firstLine="709"/>
        <w:rPr>
          <w:color w:val="000000"/>
          <w:spacing w:val="-2"/>
          <w:szCs w:val="28"/>
        </w:rPr>
      </w:pPr>
      <w:r w:rsidRPr="00E22B22">
        <w:rPr>
          <w:color w:val="000000"/>
          <w:spacing w:val="-1"/>
          <w:szCs w:val="28"/>
        </w:rPr>
        <w:t>Дохід, який підприємство отримує за рік</w:t>
      </w:r>
      <w:r w:rsidRPr="00E22B22">
        <w:rPr>
          <w:color w:val="000000"/>
          <w:spacing w:val="-2"/>
          <w:szCs w:val="28"/>
        </w:rPr>
        <w:t xml:space="preserve"> розраховуємо за формулою:</w:t>
      </w:r>
    </w:p>
    <w:p w:rsidR="00F06855" w:rsidRPr="00E22B22" w:rsidRDefault="00EC55EF" w:rsidP="00E22B22">
      <w:pPr>
        <w:shd w:val="clear" w:color="auto" w:fill="FFFFFF"/>
        <w:ind w:firstLine="709"/>
        <w:jc w:val="center"/>
        <w:rPr>
          <w:i/>
          <w:iCs/>
          <w:color w:val="000000"/>
          <w:spacing w:val="4"/>
          <w:szCs w:val="28"/>
        </w:rPr>
      </w:pPr>
      <w:r w:rsidRPr="00E22B22">
        <w:rPr>
          <w:color w:val="000000"/>
          <w:spacing w:val="-2"/>
          <w:position w:val="-24"/>
          <w:szCs w:val="28"/>
        </w:rPr>
        <w:object w:dxaOrig="1800" w:dyaOrig="620">
          <v:shape id="_x0000_i1051" type="#_x0000_t75" style="width:90pt;height:30.75pt" o:ole="">
            <v:imagedata r:id="rId106" o:title=""/>
          </v:shape>
          <o:OLEObject Type="Embed" ProgID="Equation.3" ShapeID="_x0000_i1051" DrawAspect="Content" ObjectID="_1493720345" r:id="rId107"/>
        </w:object>
      </w:r>
      <w:r w:rsidRPr="00E22B22">
        <w:rPr>
          <w:color w:val="000000"/>
          <w:spacing w:val="-2"/>
          <w:szCs w:val="28"/>
        </w:rPr>
        <w:t xml:space="preserve"> </w:t>
      </w:r>
      <w:r w:rsidR="00F06855" w:rsidRPr="00E22B22">
        <w:rPr>
          <w:color w:val="000000"/>
          <w:spacing w:val="-2"/>
          <w:szCs w:val="28"/>
        </w:rPr>
        <w:t xml:space="preserve">                                         (4.5)</w:t>
      </w:r>
    </w:p>
    <w:p w:rsidR="00F06855" w:rsidRPr="00E22B22" w:rsidRDefault="00F06855" w:rsidP="00F06855">
      <w:pPr>
        <w:shd w:val="clear" w:color="auto" w:fill="FFFFFF"/>
        <w:ind w:firstLine="709"/>
        <w:rPr>
          <w:szCs w:val="28"/>
        </w:rPr>
      </w:pPr>
      <w:r w:rsidRPr="00E22B22">
        <w:rPr>
          <w:color w:val="000000"/>
          <w:szCs w:val="28"/>
        </w:rPr>
        <w:t>Виручку від реалізації продукції В</w:t>
      </w:r>
      <w:r w:rsidRPr="00E22B22">
        <w:rPr>
          <w:color w:val="000000"/>
          <w:szCs w:val="28"/>
          <w:vertAlign w:val="subscript"/>
        </w:rPr>
        <w:t>р</w:t>
      </w:r>
      <w:r w:rsidRPr="00E22B22">
        <w:rPr>
          <w:color w:val="000000"/>
          <w:szCs w:val="28"/>
        </w:rPr>
        <w:t xml:space="preserve"> можна розрахувати за формулою:</w:t>
      </w:r>
    </w:p>
    <w:p w:rsidR="00F06855" w:rsidRPr="00E22B22" w:rsidRDefault="00F06855" w:rsidP="00E22B22">
      <w:pPr>
        <w:shd w:val="clear" w:color="auto" w:fill="FFFFFF"/>
        <w:ind w:firstLine="709"/>
        <w:jc w:val="center"/>
        <w:rPr>
          <w:color w:val="000000"/>
          <w:szCs w:val="28"/>
        </w:rPr>
      </w:pPr>
      <w:r w:rsidRPr="00E22B22">
        <w:rPr>
          <w:color w:val="000000"/>
          <w:position w:val="-28"/>
          <w:szCs w:val="28"/>
        </w:rPr>
        <w:object w:dxaOrig="1660" w:dyaOrig="680">
          <v:shape id="_x0000_i1052" type="#_x0000_t75" style="width:83.25pt;height:33.75pt" o:ole="">
            <v:imagedata r:id="rId108" o:title=""/>
          </v:shape>
          <o:OLEObject Type="Embed" ProgID="Equation.3" ShapeID="_x0000_i1052" DrawAspect="Content" ObjectID="_1493720346" r:id="rId109"/>
        </w:object>
      </w:r>
      <w:r w:rsidRPr="00E22B22">
        <w:rPr>
          <w:color w:val="000000"/>
          <w:szCs w:val="28"/>
        </w:rPr>
        <w:t xml:space="preserve">                                        (4.6)</w:t>
      </w:r>
    </w:p>
    <w:p w:rsidR="00F06855" w:rsidRPr="00E22B22" w:rsidRDefault="00F06855" w:rsidP="00F06855">
      <w:pPr>
        <w:shd w:val="clear" w:color="auto" w:fill="FFFFFF"/>
        <w:ind w:firstLine="709"/>
        <w:rPr>
          <w:szCs w:val="28"/>
        </w:rPr>
      </w:pPr>
      <w:r w:rsidRPr="00E22B22">
        <w:rPr>
          <w:color w:val="000000"/>
          <w:spacing w:val="-1"/>
          <w:szCs w:val="28"/>
        </w:rPr>
        <w:t xml:space="preserve">де </w:t>
      </w:r>
      <w:r w:rsidRPr="00E22B22">
        <w:rPr>
          <w:color w:val="000000"/>
          <w:spacing w:val="-1"/>
          <w:position w:val="-14"/>
          <w:szCs w:val="28"/>
        </w:rPr>
        <w:object w:dxaOrig="420" w:dyaOrig="380">
          <v:shape id="_x0000_i1053" type="#_x0000_t75" style="width:21pt;height:18.75pt" o:ole="">
            <v:imagedata r:id="rId110" o:title=""/>
          </v:shape>
          <o:OLEObject Type="Embed" ProgID="Equation.3" ShapeID="_x0000_i1053" DrawAspect="Content" ObjectID="_1493720347" r:id="rId111"/>
        </w:object>
      </w:r>
      <w:r w:rsidRPr="00E22B22">
        <w:rPr>
          <w:color w:val="000000"/>
          <w:spacing w:val="-1"/>
          <w:szCs w:val="28"/>
        </w:rPr>
        <w:t>- ціна реалізації</w:t>
      </w:r>
      <w:r w:rsidR="00864459" w:rsidRPr="00E22B22">
        <w:rPr>
          <w:color w:val="000000"/>
          <w:spacing w:val="-1"/>
          <w:szCs w:val="28"/>
        </w:rPr>
        <w:t xml:space="preserve"> і становить </w:t>
      </w:r>
      <w:r w:rsidR="00864459" w:rsidRPr="00E22B22">
        <w:t>29086</w:t>
      </w:r>
      <w:r w:rsidRPr="00E22B22">
        <w:rPr>
          <w:color w:val="000000"/>
          <w:spacing w:val="-1"/>
          <w:szCs w:val="28"/>
        </w:rPr>
        <w:t xml:space="preserve"> грн.;</w:t>
      </w:r>
    </w:p>
    <w:p w:rsidR="00F06855" w:rsidRPr="00E22B22" w:rsidRDefault="00F06855" w:rsidP="00F06855">
      <w:pPr>
        <w:shd w:val="clear" w:color="auto" w:fill="FFFFFF"/>
        <w:ind w:firstLine="709"/>
        <w:rPr>
          <w:szCs w:val="28"/>
        </w:rPr>
      </w:pPr>
      <w:r w:rsidRPr="00E22B22">
        <w:rPr>
          <w:color w:val="000000"/>
          <w:spacing w:val="-1"/>
          <w:position w:val="-12"/>
          <w:szCs w:val="28"/>
        </w:rPr>
        <w:object w:dxaOrig="320" w:dyaOrig="360">
          <v:shape id="_x0000_i1054" type="#_x0000_t75" style="width:15.75pt;height:18pt" o:ole="">
            <v:imagedata r:id="rId112" o:title=""/>
          </v:shape>
          <o:OLEObject Type="Embed" ProgID="Equation.3" ShapeID="_x0000_i1054" DrawAspect="Content" ObjectID="_1493720348" r:id="rId113"/>
        </w:object>
      </w:r>
      <w:r w:rsidRPr="00E22B22">
        <w:rPr>
          <w:color w:val="000000"/>
          <w:spacing w:val="-1"/>
          <w:szCs w:val="28"/>
        </w:rPr>
        <w:t xml:space="preserve">- кількість виробів, </w:t>
      </w:r>
      <w:r w:rsidR="00864459" w:rsidRPr="00E22B22">
        <w:rPr>
          <w:color w:val="000000"/>
          <w:spacing w:val="-1"/>
          <w:szCs w:val="28"/>
        </w:rPr>
        <w:t xml:space="preserve">1 </w:t>
      </w:r>
      <w:r w:rsidRPr="00E22B22">
        <w:rPr>
          <w:color w:val="000000"/>
          <w:spacing w:val="-5"/>
          <w:szCs w:val="28"/>
        </w:rPr>
        <w:t>шт.;</w:t>
      </w:r>
    </w:p>
    <w:p w:rsidR="00F06855" w:rsidRPr="00E22B22" w:rsidRDefault="00F06855" w:rsidP="00F06855">
      <w:pPr>
        <w:shd w:val="clear" w:color="auto" w:fill="FFFFFF"/>
        <w:ind w:firstLine="709"/>
        <w:rPr>
          <w:spacing w:val="-11"/>
          <w:szCs w:val="28"/>
        </w:rPr>
      </w:pPr>
      <w:r w:rsidRPr="00E22B22">
        <w:rPr>
          <w:szCs w:val="28"/>
        </w:rPr>
        <w:lastRenderedPageBreak/>
        <w:t xml:space="preserve">Отже </w:t>
      </w:r>
      <w:r w:rsidR="00864459" w:rsidRPr="00E22B22">
        <w:rPr>
          <w:szCs w:val="28"/>
        </w:rPr>
        <w:t>припустимо</w:t>
      </w:r>
      <w:r w:rsidRPr="00E22B22">
        <w:rPr>
          <w:szCs w:val="28"/>
        </w:rPr>
        <w:t xml:space="preserve">, що даним програмним продуктом зацікавлена агенція з надання фото-послуг  </w:t>
      </w:r>
      <w:r w:rsidR="004E0A77">
        <w:rPr>
          <w:szCs w:val="28"/>
        </w:rPr>
        <w:t>«</w:t>
      </w:r>
      <w:r w:rsidRPr="00E22B22">
        <w:rPr>
          <w:szCs w:val="28"/>
        </w:rPr>
        <w:t>Посмішка</w:t>
      </w:r>
      <w:r w:rsidR="004E0A77">
        <w:rPr>
          <w:szCs w:val="28"/>
        </w:rPr>
        <w:t>»</w:t>
      </w:r>
      <w:r w:rsidRPr="00E22B22">
        <w:rPr>
          <w:szCs w:val="28"/>
        </w:rPr>
        <w:t xml:space="preserve">. Ця агенція викупила даний веб сайт у розробника за ціною </w:t>
      </w:r>
      <w:r w:rsidR="00864459" w:rsidRPr="00E22B22">
        <w:rPr>
          <w:szCs w:val="28"/>
        </w:rPr>
        <w:t xml:space="preserve">– </w:t>
      </w:r>
      <w:r w:rsidR="00864459" w:rsidRPr="00E22B22">
        <w:t>29086 грн. В</w:t>
      </w:r>
      <w:r w:rsidRPr="00E22B22">
        <w:rPr>
          <w:spacing w:val="-11"/>
          <w:szCs w:val="28"/>
        </w:rPr>
        <w:t>иручка від реалізації даного продукту, згідно формули 4.6 становитиме:</w:t>
      </w:r>
    </w:p>
    <w:p w:rsidR="00F06855" w:rsidRPr="00E22B22" w:rsidRDefault="00ED5189" w:rsidP="003D7B63">
      <w:pPr>
        <w:shd w:val="clear" w:color="auto" w:fill="FFFFFF"/>
        <w:ind w:firstLine="709"/>
        <w:jc w:val="center"/>
        <w:rPr>
          <w:color w:val="000000"/>
          <w:szCs w:val="28"/>
        </w:rPr>
      </w:pPr>
      <w:r w:rsidRPr="00E22B22">
        <w:rPr>
          <w:color w:val="000000"/>
          <w:position w:val="-10"/>
          <w:szCs w:val="28"/>
        </w:rPr>
        <w:object w:dxaOrig="2320" w:dyaOrig="340">
          <v:shape id="_x0000_i1055" type="#_x0000_t75" style="width:116.25pt;height:17.25pt" o:ole="">
            <v:imagedata r:id="rId114" o:title=""/>
          </v:shape>
          <o:OLEObject Type="Embed" ProgID="Equation.3" ShapeID="_x0000_i1055" DrawAspect="Content" ObjectID="_1493720349" r:id="rId115"/>
        </w:object>
      </w:r>
      <w:r w:rsidR="00864459" w:rsidRPr="00E22B22">
        <w:rPr>
          <w:color w:val="000000"/>
          <w:szCs w:val="28"/>
        </w:rPr>
        <w:t>грн.</w:t>
      </w:r>
    </w:p>
    <w:p w:rsidR="00F06855" w:rsidRPr="00E22B22" w:rsidRDefault="00F06855" w:rsidP="00F06855">
      <w:pPr>
        <w:shd w:val="clear" w:color="auto" w:fill="FFFFFF"/>
        <w:ind w:firstLine="709"/>
        <w:rPr>
          <w:color w:val="000000"/>
          <w:szCs w:val="28"/>
        </w:rPr>
      </w:pPr>
      <w:r w:rsidRPr="00E22B22">
        <w:rPr>
          <w:color w:val="000000"/>
          <w:szCs w:val="28"/>
        </w:rPr>
        <w:t xml:space="preserve">Згідно формули 4.5 дохід підприємства становитиме: </w:t>
      </w:r>
    </w:p>
    <w:p w:rsidR="00F06855" w:rsidRPr="00E22B22" w:rsidRDefault="00F06855" w:rsidP="00F06855">
      <w:pPr>
        <w:shd w:val="clear" w:color="auto" w:fill="FFFFFF"/>
        <w:ind w:firstLine="709"/>
        <w:rPr>
          <w:color w:val="000000"/>
          <w:szCs w:val="28"/>
        </w:rPr>
      </w:pPr>
      <w:r w:rsidRPr="00E22B22">
        <w:rPr>
          <w:color w:val="000000"/>
          <w:szCs w:val="28"/>
        </w:rPr>
        <w:t>Приймем що:</w:t>
      </w:r>
    </w:p>
    <w:p w:rsidR="00F06855" w:rsidRPr="00E22B22" w:rsidRDefault="00F06855" w:rsidP="00F06855">
      <w:pPr>
        <w:shd w:val="clear" w:color="auto" w:fill="FFFFFF"/>
        <w:ind w:firstLine="709"/>
        <w:rPr>
          <w:color w:val="000000"/>
          <w:szCs w:val="28"/>
        </w:rPr>
      </w:pPr>
      <w:r w:rsidRPr="00E22B22">
        <w:rPr>
          <w:color w:val="000000"/>
          <w:spacing w:val="1"/>
          <w:position w:val="-10"/>
          <w:szCs w:val="28"/>
        </w:rPr>
        <w:object w:dxaOrig="240" w:dyaOrig="320">
          <v:shape id="_x0000_i1056" type="#_x0000_t75" style="width:12pt;height:15.75pt" o:ole="">
            <v:imagedata r:id="rId104" o:title=""/>
          </v:shape>
          <o:OLEObject Type="Embed" ProgID="Equation.3" ShapeID="_x0000_i1056" DrawAspect="Content" ObjectID="_1493720350" r:id="rId116"/>
        </w:object>
      </w:r>
      <w:r w:rsidRPr="00E22B22">
        <w:rPr>
          <w:color w:val="000000"/>
          <w:spacing w:val="1"/>
          <w:szCs w:val="28"/>
        </w:rPr>
        <w:t>=</w:t>
      </w:r>
      <w:r w:rsidR="009B2A13" w:rsidRPr="00E22B22">
        <w:rPr>
          <w:color w:val="000000"/>
          <w:spacing w:val="1"/>
          <w:szCs w:val="28"/>
        </w:rPr>
        <w:t>5</w:t>
      </w:r>
      <w:r w:rsidRPr="00E22B22">
        <w:rPr>
          <w:color w:val="000000"/>
          <w:spacing w:val="1"/>
          <w:szCs w:val="28"/>
        </w:rPr>
        <w:t>%;</w:t>
      </w:r>
    </w:p>
    <w:p w:rsidR="00F06855" w:rsidRPr="00E22B22" w:rsidRDefault="00F06855" w:rsidP="00F06855">
      <w:pPr>
        <w:shd w:val="clear" w:color="auto" w:fill="FFFFFF"/>
        <w:ind w:firstLine="709"/>
        <w:rPr>
          <w:color w:val="000000"/>
          <w:szCs w:val="28"/>
        </w:rPr>
      </w:pPr>
      <w:r w:rsidRPr="00E22B22">
        <w:rPr>
          <w:color w:val="000000"/>
          <w:szCs w:val="28"/>
        </w:rPr>
        <w:t>В</w:t>
      </w:r>
      <w:r w:rsidRPr="00E22B22">
        <w:rPr>
          <w:color w:val="000000"/>
          <w:szCs w:val="28"/>
          <w:vertAlign w:val="subscript"/>
        </w:rPr>
        <w:t xml:space="preserve">р </w:t>
      </w:r>
      <w:r w:rsidRPr="00E22B22">
        <w:rPr>
          <w:color w:val="000000"/>
          <w:szCs w:val="28"/>
        </w:rPr>
        <w:t xml:space="preserve">= </w:t>
      </w:r>
      <w:r w:rsidR="009B2A13" w:rsidRPr="00E22B22">
        <w:t>29086</w:t>
      </w:r>
      <w:r w:rsidRPr="00E22B22">
        <w:rPr>
          <w:color w:val="000000"/>
          <w:szCs w:val="28"/>
        </w:rPr>
        <w:t xml:space="preserve"> грн.</w:t>
      </w:r>
      <w:r w:rsidRPr="00E22B22">
        <w:rPr>
          <w:color w:val="000000"/>
          <w:szCs w:val="28"/>
          <w:vertAlign w:val="subscript"/>
        </w:rPr>
        <w:t xml:space="preserve"> </w:t>
      </w:r>
    </w:p>
    <w:p w:rsidR="00F06855" w:rsidRPr="00E22B22" w:rsidRDefault="00F06855" w:rsidP="00F06855">
      <w:pPr>
        <w:shd w:val="clear" w:color="auto" w:fill="FFFFFF"/>
        <w:ind w:firstLine="709"/>
        <w:rPr>
          <w:szCs w:val="28"/>
        </w:rPr>
      </w:pPr>
      <w:r w:rsidRPr="00E22B22">
        <w:rPr>
          <w:szCs w:val="28"/>
        </w:rPr>
        <w:t xml:space="preserve">Порахуємо </w:t>
      </w:r>
      <w:r w:rsidR="00A96AB6" w:rsidRPr="00E22B22">
        <w:rPr>
          <w:color w:val="000000"/>
          <w:spacing w:val="-1"/>
          <w:szCs w:val="28"/>
        </w:rPr>
        <w:t>чисту виручку,</w:t>
      </w:r>
      <w:r w:rsidRPr="00E22B22">
        <w:rPr>
          <w:szCs w:val="28"/>
        </w:rPr>
        <w:t xml:space="preserve"> Д:</w:t>
      </w:r>
    </w:p>
    <w:p w:rsidR="00F06855" w:rsidRPr="00E22B22" w:rsidRDefault="00B717FF" w:rsidP="003D7B63">
      <w:pPr>
        <w:shd w:val="clear" w:color="auto" w:fill="FFFFFF"/>
        <w:tabs>
          <w:tab w:val="left" w:pos="0"/>
        </w:tabs>
        <w:ind w:firstLine="709"/>
        <w:jc w:val="center"/>
        <w:rPr>
          <w:szCs w:val="28"/>
        </w:rPr>
      </w:pPr>
      <w:r w:rsidRPr="00E22B22">
        <w:rPr>
          <w:position w:val="-24"/>
          <w:szCs w:val="28"/>
        </w:rPr>
        <w:object w:dxaOrig="3000" w:dyaOrig="620">
          <v:shape id="_x0000_i1057" type="#_x0000_t75" style="width:150pt;height:30.75pt" o:ole="">
            <v:imagedata r:id="rId117" o:title=""/>
          </v:shape>
          <o:OLEObject Type="Embed" ProgID="Equation.3" ShapeID="_x0000_i1057" DrawAspect="Content" ObjectID="_1493720351" r:id="rId118"/>
        </w:object>
      </w:r>
      <w:r w:rsidR="009B2A13" w:rsidRPr="00E22B22">
        <w:rPr>
          <w:szCs w:val="28"/>
        </w:rPr>
        <w:t>грн.</w:t>
      </w:r>
    </w:p>
    <w:p w:rsidR="00F06855" w:rsidRPr="00E22B22" w:rsidRDefault="00F06855" w:rsidP="00F06855">
      <w:pPr>
        <w:shd w:val="clear" w:color="auto" w:fill="FFFFFF"/>
        <w:tabs>
          <w:tab w:val="left" w:pos="0"/>
        </w:tabs>
        <w:ind w:firstLine="709"/>
        <w:rPr>
          <w:szCs w:val="28"/>
        </w:rPr>
      </w:pPr>
      <w:r w:rsidRPr="00E22B22">
        <w:rPr>
          <w:szCs w:val="28"/>
        </w:rPr>
        <w:t>Дохід який отримає</w:t>
      </w:r>
      <w:r w:rsidR="00EC55EF" w:rsidRPr="00E22B22">
        <w:rPr>
          <w:szCs w:val="28"/>
        </w:rPr>
        <w:t xml:space="preserve"> розробник</w:t>
      </w:r>
      <w:r w:rsidRPr="00E22B22">
        <w:rPr>
          <w:szCs w:val="28"/>
        </w:rPr>
        <w:t xml:space="preserve"> </w:t>
      </w:r>
      <w:r w:rsidR="00EC55EF" w:rsidRPr="00E22B22">
        <w:rPr>
          <w:szCs w:val="28"/>
        </w:rPr>
        <w:t>від реалізації ПП</w:t>
      </w:r>
      <w:r w:rsidRPr="00E22B22">
        <w:rPr>
          <w:szCs w:val="28"/>
        </w:rPr>
        <w:t xml:space="preserve"> становить </w:t>
      </w:r>
      <w:r w:rsidR="00EC55EF" w:rsidRPr="00E22B22">
        <w:rPr>
          <w:szCs w:val="28"/>
        </w:rPr>
        <w:t xml:space="preserve">27631 </w:t>
      </w:r>
      <w:r w:rsidRPr="00E22B22">
        <w:rPr>
          <w:szCs w:val="28"/>
        </w:rPr>
        <w:t>грн.</w:t>
      </w:r>
    </w:p>
    <w:p w:rsidR="00F06855" w:rsidRPr="00E22B22" w:rsidRDefault="00F06855" w:rsidP="00F06855">
      <w:pPr>
        <w:shd w:val="clear" w:color="auto" w:fill="FFFFFF"/>
        <w:tabs>
          <w:tab w:val="left" w:pos="0"/>
        </w:tabs>
        <w:ind w:firstLine="709"/>
        <w:rPr>
          <w:szCs w:val="28"/>
        </w:rPr>
      </w:pPr>
      <w:r w:rsidRPr="00E22B22">
        <w:rPr>
          <w:szCs w:val="28"/>
        </w:rPr>
        <w:t xml:space="preserve">Після розрахунку </w:t>
      </w:r>
      <w:r w:rsidR="00EC55EF" w:rsidRPr="00E22B22">
        <w:rPr>
          <w:szCs w:val="28"/>
        </w:rPr>
        <w:t>витрат</w:t>
      </w:r>
      <w:r w:rsidRPr="00E22B22">
        <w:rPr>
          <w:szCs w:val="28"/>
        </w:rPr>
        <w:t xml:space="preserve"> і виручки від реалізації</w:t>
      </w:r>
      <w:r w:rsidR="00EC55EF" w:rsidRPr="00E22B22">
        <w:rPr>
          <w:szCs w:val="28"/>
        </w:rPr>
        <w:t xml:space="preserve"> ПП</w:t>
      </w:r>
      <w:r w:rsidRPr="00E22B22">
        <w:rPr>
          <w:szCs w:val="28"/>
        </w:rPr>
        <w:t xml:space="preserve"> проведемо розрахунок прибутку згідно формули 4.4</w:t>
      </w:r>
      <w:r w:rsidR="00E22B22">
        <w:rPr>
          <w:szCs w:val="28"/>
        </w:rPr>
        <w:t>.</w:t>
      </w:r>
    </w:p>
    <w:p w:rsidR="00F06855" w:rsidRPr="00E22B22" w:rsidRDefault="009E7865" w:rsidP="003D7B63">
      <w:pPr>
        <w:shd w:val="clear" w:color="auto" w:fill="FFFFFF"/>
        <w:tabs>
          <w:tab w:val="left" w:pos="0"/>
        </w:tabs>
        <w:ind w:firstLine="709"/>
        <w:jc w:val="center"/>
        <w:rPr>
          <w:color w:val="000000"/>
          <w:spacing w:val="-2"/>
          <w:szCs w:val="28"/>
        </w:rPr>
      </w:pPr>
      <w:r w:rsidRPr="00E22B22">
        <w:rPr>
          <w:color w:val="000000"/>
          <w:spacing w:val="-2"/>
          <w:position w:val="-24"/>
          <w:szCs w:val="28"/>
        </w:rPr>
        <w:object w:dxaOrig="3700" w:dyaOrig="620">
          <v:shape id="_x0000_i1058" type="#_x0000_t75" style="width:184.5pt;height:30.75pt" o:ole="">
            <v:imagedata r:id="rId119" o:title=""/>
          </v:shape>
          <o:OLEObject Type="Embed" ProgID="Equation.3" ShapeID="_x0000_i1058" DrawAspect="Content" ObjectID="_1493720352" r:id="rId120"/>
        </w:object>
      </w:r>
      <w:r w:rsidR="00B717FF" w:rsidRPr="00E22B22">
        <w:rPr>
          <w:color w:val="000000"/>
          <w:spacing w:val="-2"/>
          <w:szCs w:val="28"/>
        </w:rPr>
        <w:t>грн.</w:t>
      </w:r>
    </w:p>
    <w:p w:rsidR="00F06855" w:rsidRPr="00E22B22" w:rsidRDefault="009E7865" w:rsidP="00F06855">
      <w:pPr>
        <w:shd w:val="clear" w:color="auto" w:fill="FFFFFF"/>
        <w:tabs>
          <w:tab w:val="left" w:pos="0"/>
        </w:tabs>
        <w:ind w:firstLine="709"/>
        <w:rPr>
          <w:color w:val="000000"/>
          <w:spacing w:val="-2"/>
          <w:szCs w:val="28"/>
        </w:rPr>
      </w:pPr>
      <w:r w:rsidRPr="00E22B22">
        <w:rPr>
          <w:color w:val="000000"/>
          <w:spacing w:val="-2"/>
          <w:szCs w:val="28"/>
        </w:rPr>
        <w:t xml:space="preserve">Отже, розробник отримає прибуток від реалізації розробленого ним сайту у </w:t>
      </w:r>
      <w:r w:rsidR="00F06855" w:rsidRPr="00E22B22">
        <w:rPr>
          <w:color w:val="000000"/>
          <w:spacing w:val="-2"/>
          <w:szCs w:val="28"/>
        </w:rPr>
        <w:t>розмірі 1</w:t>
      </w:r>
      <w:r w:rsidRPr="00E22B22">
        <w:rPr>
          <w:color w:val="000000"/>
          <w:spacing w:val="-2"/>
          <w:szCs w:val="28"/>
        </w:rPr>
        <w:t>189</w:t>
      </w:r>
      <w:r w:rsidR="00F06855" w:rsidRPr="00E22B22">
        <w:rPr>
          <w:color w:val="000000"/>
          <w:spacing w:val="-2"/>
          <w:szCs w:val="28"/>
        </w:rPr>
        <w:t xml:space="preserve"> грн. </w:t>
      </w:r>
    </w:p>
    <w:p w:rsidR="00F06855" w:rsidRPr="00E22B22" w:rsidRDefault="00F06855" w:rsidP="00E22B22">
      <w:pPr>
        <w:shd w:val="clear" w:color="auto" w:fill="FFFFFF"/>
        <w:tabs>
          <w:tab w:val="left" w:pos="0"/>
        </w:tabs>
        <w:ind w:firstLine="709"/>
        <w:rPr>
          <w:bCs/>
          <w:color w:val="000000"/>
          <w:szCs w:val="28"/>
        </w:rPr>
      </w:pPr>
    </w:p>
    <w:p w:rsidR="00F06855" w:rsidRPr="00E22B22" w:rsidRDefault="00F06855" w:rsidP="00E22B22">
      <w:pPr>
        <w:pStyle w:val="2"/>
        <w:spacing w:before="0"/>
      </w:pPr>
      <w:bookmarkStart w:id="35" w:name="_Toc419839604"/>
      <w:r w:rsidRPr="00E22B22">
        <w:t>4.4 . Аналіз конкурентоспроможності розробки веб сайту</w:t>
      </w:r>
      <w:bookmarkEnd w:id="35"/>
    </w:p>
    <w:p w:rsidR="003D7B63" w:rsidRPr="00E22B22" w:rsidRDefault="003D7B63" w:rsidP="00E22B22">
      <w:pPr>
        <w:tabs>
          <w:tab w:val="left" w:pos="975"/>
        </w:tabs>
        <w:autoSpaceDE w:val="0"/>
        <w:autoSpaceDN w:val="0"/>
        <w:adjustRightInd w:val="0"/>
        <w:ind w:firstLine="709"/>
        <w:rPr>
          <w:b/>
          <w:bCs/>
          <w:color w:val="000000"/>
          <w:szCs w:val="28"/>
        </w:rPr>
      </w:pPr>
    </w:p>
    <w:p w:rsidR="00F06855" w:rsidRPr="00E22B22" w:rsidRDefault="00F06855" w:rsidP="00F06855">
      <w:pPr>
        <w:autoSpaceDE w:val="0"/>
        <w:autoSpaceDN w:val="0"/>
        <w:adjustRightInd w:val="0"/>
        <w:ind w:firstLine="709"/>
        <w:rPr>
          <w:szCs w:val="28"/>
        </w:rPr>
      </w:pPr>
      <w:r w:rsidRPr="00E22B22">
        <w:rPr>
          <w:szCs w:val="28"/>
        </w:rPr>
        <w:t>Серед найбільш поширених розробок, що забезпечують схожий принцип роботи розробленого продукту можна віднести веб сайт “</w:t>
      </w:r>
      <w:r w:rsidRPr="00E22B22">
        <w:rPr>
          <w:szCs w:val="28"/>
          <w:lang w:val="en-US"/>
        </w:rPr>
        <w:t>Best</w:t>
      </w:r>
      <w:r w:rsidRPr="00E22B22">
        <w:rPr>
          <w:szCs w:val="28"/>
        </w:rPr>
        <w:t>-</w:t>
      </w:r>
      <w:r w:rsidRPr="00E22B22">
        <w:rPr>
          <w:szCs w:val="28"/>
          <w:lang w:val="en-US"/>
        </w:rPr>
        <w:t>wedding</w:t>
      </w:r>
      <w:r w:rsidR="004E0A77">
        <w:rPr>
          <w:szCs w:val="28"/>
        </w:rPr>
        <w:t>»</w:t>
      </w:r>
      <w:r w:rsidRPr="00E22B22">
        <w:rPr>
          <w:szCs w:val="28"/>
        </w:rPr>
        <w:t xml:space="preserve"> який за своїми функціональними можливостями є схожий на розроблюваний продукт.</w:t>
      </w:r>
    </w:p>
    <w:p w:rsidR="00F06855" w:rsidRPr="00E22B22" w:rsidRDefault="00F06855" w:rsidP="00F06855">
      <w:pPr>
        <w:autoSpaceDE w:val="0"/>
        <w:autoSpaceDN w:val="0"/>
        <w:adjustRightInd w:val="0"/>
        <w:ind w:firstLine="709"/>
        <w:rPr>
          <w:szCs w:val="28"/>
        </w:rPr>
      </w:pPr>
      <w:r w:rsidRPr="00E22B22">
        <w:rPr>
          <w:szCs w:val="28"/>
        </w:rPr>
        <w:t xml:space="preserve">Порівняльна характеристика за основними показниками даного програмного продукту і аналога </w:t>
      </w:r>
      <w:r w:rsidR="00D73F57" w:rsidRPr="00E22B22">
        <w:rPr>
          <w:szCs w:val="28"/>
        </w:rPr>
        <w:t xml:space="preserve">проводиться на основі бального методу. Де найкращий показник дорівнює 5 балів, найгірший 1 бал. Дана характеристика наводиться </w:t>
      </w:r>
      <w:r w:rsidRPr="00E22B22">
        <w:rPr>
          <w:szCs w:val="28"/>
        </w:rPr>
        <w:t xml:space="preserve"> в таблиці 4.1.</w:t>
      </w:r>
    </w:p>
    <w:p w:rsidR="00D73F57" w:rsidRPr="00E22B22" w:rsidRDefault="00D73F57" w:rsidP="00F06855">
      <w:pPr>
        <w:autoSpaceDE w:val="0"/>
        <w:autoSpaceDN w:val="0"/>
        <w:adjustRightInd w:val="0"/>
        <w:ind w:firstLine="709"/>
        <w:rPr>
          <w:szCs w:val="28"/>
        </w:rPr>
      </w:pPr>
    </w:p>
    <w:p w:rsidR="00F06855" w:rsidRPr="00E22B22" w:rsidRDefault="00F06855" w:rsidP="00F06855">
      <w:pPr>
        <w:pStyle w:val="af3"/>
        <w:ind w:firstLine="709"/>
        <w:rPr>
          <w:szCs w:val="28"/>
        </w:rPr>
      </w:pPr>
      <w:r w:rsidRPr="00E22B22">
        <w:rPr>
          <w:szCs w:val="28"/>
        </w:rPr>
        <w:lastRenderedPageBreak/>
        <w:t xml:space="preserve"> Таблиця 4.1 -  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518"/>
        <w:gridCol w:w="1842"/>
        <w:gridCol w:w="2977"/>
        <w:gridCol w:w="1951"/>
      </w:tblGrid>
      <w:tr w:rsidR="00F06855" w:rsidRPr="00E22B22" w:rsidTr="00B80DD8">
        <w:trPr>
          <w:trHeight w:val="413"/>
          <w:jc w:val="center"/>
        </w:trPr>
        <w:tc>
          <w:tcPr>
            <w:tcW w:w="2518"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rPr>
            </w:pPr>
            <w:r w:rsidRPr="00E22B22">
              <w:rPr>
                <w:szCs w:val="28"/>
              </w:rPr>
              <w:t>Назва показника</w:t>
            </w:r>
          </w:p>
        </w:tc>
        <w:tc>
          <w:tcPr>
            <w:tcW w:w="1842"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rPr>
            </w:pPr>
            <w:r w:rsidRPr="00E22B22">
              <w:rPr>
                <w:szCs w:val="28"/>
              </w:rPr>
              <w:t xml:space="preserve">Коефіцієнт вагомості, </w:t>
            </w:r>
            <w:r w:rsidRPr="00E22B22">
              <w:rPr>
                <w:szCs w:val="28"/>
              </w:rPr>
              <w:object w:dxaOrig="263" w:dyaOrig="385">
                <v:shape id="_x0000_i1059" type="#_x0000_t75" style="width:13.5pt;height:19.5pt" o:ole="">
                  <v:imagedata r:id="rId121" o:title=""/>
                </v:shape>
                <o:OLEObject Type="Embed" ProgID="Equation.3" ShapeID="_x0000_i1059" DrawAspect="Content" ObjectID="_1493720353" r:id="rId122"/>
              </w:object>
            </w:r>
          </w:p>
        </w:tc>
        <w:tc>
          <w:tcPr>
            <w:tcW w:w="4928" w:type="dxa"/>
            <w:gridSpan w:val="2"/>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r w:rsidRPr="00E22B22">
              <w:rPr>
                <w:szCs w:val="28"/>
              </w:rPr>
              <w:t xml:space="preserve">Кількість балів, </w:t>
            </w:r>
            <w:r w:rsidRPr="00E22B22">
              <w:rPr>
                <w:szCs w:val="28"/>
              </w:rPr>
              <w:object w:dxaOrig="344" w:dyaOrig="385">
                <v:shape id="_x0000_i1060" type="#_x0000_t75" style="width:17.25pt;height:19.5pt" o:ole="">
                  <v:imagedata r:id="rId123" o:title=""/>
                </v:shape>
                <o:OLEObject Type="Embed" ProgID="Equation.3" ShapeID="_x0000_i1060" DrawAspect="Content" ObjectID="_1493720354" r:id="rId124"/>
              </w:object>
            </w:r>
          </w:p>
        </w:tc>
      </w:tr>
      <w:tr w:rsidR="00F06855" w:rsidRPr="00E22B22" w:rsidTr="00B80DD8">
        <w:trPr>
          <w:trHeight w:val="373"/>
          <w:jc w:val="center"/>
        </w:trPr>
        <w:tc>
          <w:tcPr>
            <w:tcW w:w="2518"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rPr>
            </w:pPr>
          </w:p>
        </w:tc>
        <w:tc>
          <w:tcPr>
            <w:tcW w:w="1842"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E21EE9" w:rsidP="00E21EE9">
            <w:pPr>
              <w:autoSpaceDE w:val="0"/>
              <w:autoSpaceDN w:val="0"/>
              <w:adjustRightInd w:val="0"/>
              <w:spacing w:after="100" w:afterAutospacing="1"/>
              <w:rPr>
                <w:szCs w:val="28"/>
              </w:rPr>
            </w:pPr>
            <w:r w:rsidRPr="00E22B22">
              <w:rPr>
                <w:szCs w:val="28"/>
              </w:rPr>
              <w:t>Аналог</w:t>
            </w:r>
            <w:r w:rsidR="004E0A77">
              <w:rPr>
                <w:szCs w:val="28"/>
              </w:rPr>
              <w:t>»</w:t>
            </w:r>
            <w:r w:rsidR="00F06855" w:rsidRPr="00E22B22">
              <w:rPr>
                <w:szCs w:val="28"/>
                <w:lang w:val="en-US"/>
              </w:rPr>
              <w:t>Best</w:t>
            </w:r>
            <w:r w:rsidR="00F06855" w:rsidRPr="00E22B22">
              <w:rPr>
                <w:szCs w:val="28"/>
                <w:lang w:val="ru-RU"/>
              </w:rPr>
              <w:t>-</w:t>
            </w:r>
            <w:r w:rsidR="00F06855" w:rsidRPr="00E22B22">
              <w:rPr>
                <w:szCs w:val="28"/>
                <w:lang w:val="en-US"/>
              </w:rPr>
              <w:t>wedding</w:t>
            </w:r>
            <w:r w:rsidR="004E0A77">
              <w:rPr>
                <w:szCs w:val="28"/>
              </w:rPr>
              <w:t>»</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B80DD8">
            <w:pPr>
              <w:autoSpaceDE w:val="0"/>
              <w:autoSpaceDN w:val="0"/>
              <w:adjustRightInd w:val="0"/>
              <w:spacing w:after="100" w:afterAutospacing="1"/>
              <w:rPr>
                <w:szCs w:val="28"/>
              </w:rPr>
            </w:pPr>
            <w:r w:rsidRPr="00E22B22">
              <w:rPr>
                <w:szCs w:val="28"/>
              </w:rPr>
              <w:t>Розр</w:t>
            </w:r>
            <w:r w:rsidR="00B80DD8" w:rsidRPr="00E22B22">
              <w:rPr>
                <w:szCs w:val="28"/>
              </w:rPr>
              <w:t xml:space="preserve">. </w:t>
            </w:r>
            <w:r w:rsidRPr="00E22B22">
              <w:rPr>
                <w:szCs w:val="28"/>
              </w:rPr>
              <w:t>система</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1. Тех</w:t>
            </w:r>
            <w:r w:rsidR="003D7B63" w:rsidRPr="00E22B22">
              <w:rPr>
                <w:szCs w:val="28"/>
              </w:rPr>
              <w:t>.</w:t>
            </w:r>
            <w:r w:rsidRPr="00E22B22">
              <w:rPr>
                <w:szCs w:val="28"/>
              </w:rPr>
              <w:t xml:space="preserve"> 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lang w:val="ru-RU"/>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rPr>
                <w:szCs w:val="28"/>
                <w:lang w:val="ru-RU"/>
              </w:rPr>
            </w:pPr>
          </w:p>
        </w:tc>
      </w:tr>
      <w:tr w:rsidR="003D7B63"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rPr>
                <w:szCs w:val="28"/>
              </w:rPr>
            </w:pPr>
            <w:r w:rsidRPr="00E22B22">
              <w:rPr>
                <w:szCs w:val="28"/>
              </w:rPr>
              <w:t>1. Якість товару</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jc w:val="center"/>
              <w:rPr>
                <w:szCs w:val="28"/>
                <w:lang w:val="ru-RU"/>
              </w:rPr>
            </w:pPr>
            <w:r w:rsidRPr="00E22B22">
              <w:rPr>
                <w:szCs w:val="28"/>
                <w:lang w:val="ru-RU"/>
              </w:rPr>
              <w:t>0.2</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0C7E4B" w:rsidP="003D7B63">
            <w:pPr>
              <w:autoSpaceDE w:val="0"/>
              <w:autoSpaceDN w:val="0"/>
              <w:adjustRightInd w:val="0"/>
              <w:spacing w:after="100" w:afterAutospacing="1"/>
              <w:jc w:val="center"/>
              <w:rPr>
                <w:szCs w:val="28"/>
              </w:rPr>
            </w:pPr>
            <w:r w:rsidRPr="00E22B22">
              <w:rPr>
                <w:szCs w:val="28"/>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0C7E4B" w:rsidP="003D7B63">
            <w:pPr>
              <w:autoSpaceDE w:val="0"/>
              <w:autoSpaceDN w:val="0"/>
              <w:adjustRightInd w:val="0"/>
              <w:spacing w:after="100" w:afterAutospacing="1"/>
              <w:jc w:val="center"/>
              <w:rPr>
                <w:szCs w:val="28"/>
                <w:lang w:val="ru-RU"/>
              </w:rPr>
            </w:pPr>
            <w:r w:rsidRPr="00E22B22">
              <w:rPr>
                <w:szCs w:val="28"/>
                <w:lang w:val="ru-RU"/>
              </w:rPr>
              <w:t>4</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1.1. Надійність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lang w:val="ru-RU"/>
              </w:rPr>
            </w:pPr>
            <w:r w:rsidRPr="00E22B22">
              <w:rPr>
                <w:szCs w:val="28"/>
                <w:lang w:val="ru-RU"/>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8404D" w:rsidP="003D7B63">
            <w:pPr>
              <w:autoSpaceDE w:val="0"/>
              <w:autoSpaceDN w:val="0"/>
              <w:adjustRightInd w:val="0"/>
              <w:spacing w:after="100" w:afterAutospacing="1"/>
              <w:jc w:val="center"/>
              <w:rPr>
                <w:szCs w:val="28"/>
                <w:lang w:val="ru-RU"/>
              </w:rPr>
            </w:pPr>
            <w:r w:rsidRPr="00E22B22">
              <w:rPr>
                <w:szCs w:val="28"/>
                <w:lang w:val="ru-RU"/>
              </w:rPr>
              <w:t>4</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4</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1.2. Зручність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lang w:val="ru-RU"/>
              </w:rPr>
            </w:pPr>
            <w:r w:rsidRPr="00E22B22">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5</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rPr>
                <w:szCs w:val="28"/>
              </w:rPr>
            </w:pPr>
            <w:r w:rsidRPr="00E22B22">
              <w:rPr>
                <w:szCs w:val="28"/>
              </w:rPr>
              <w:t>1.3. Інтерфейс</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lang w:val="ru-RU"/>
              </w:rPr>
            </w:pPr>
            <w:r w:rsidRPr="00E22B22">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lang w:val="ru-RU"/>
              </w:rPr>
            </w:pPr>
            <w:r w:rsidRPr="00E22B22">
              <w:rPr>
                <w:szCs w:val="28"/>
                <w:lang w:val="ru-RU"/>
              </w:rPr>
              <w:t>4</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3D7B63" w:rsidP="000C7E4B">
            <w:pPr>
              <w:autoSpaceDE w:val="0"/>
              <w:autoSpaceDN w:val="0"/>
              <w:adjustRightInd w:val="0"/>
              <w:rPr>
                <w:szCs w:val="28"/>
              </w:rPr>
            </w:pPr>
            <w:r w:rsidRPr="00E22B22">
              <w:rPr>
                <w:szCs w:val="28"/>
              </w:rPr>
              <w:t>С</w:t>
            </w:r>
            <w:r w:rsidR="00F06855" w:rsidRPr="00E22B22">
              <w:rPr>
                <w:szCs w:val="28"/>
              </w:rPr>
              <w:t xml:space="preserve">ума </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3D7B63">
            <w:pPr>
              <w:autoSpaceDE w:val="0"/>
              <w:autoSpaceDN w:val="0"/>
              <w:adjustRightInd w:val="0"/>
              <w:spacing w:after="100" w:afterAutospacing="1"/>
              <w:jc w:val="center"/>
              <w:rPr>
                <w:szCs w:val="28"/>
              </w:rPr>
            </w:pPr>
            <w:r w:rsidRPr="00E22B22">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0C7E4B">
            <w:pPr>
              <w:autoSpaceDE w:val="0"/>
              <w:autoSpaceDN w:val="0"/>
              <w:adjustRightInd w:val="0"/>
              <w:spacing w:after="100" w:afterAutospacing="1"/>
              <w:jc w:val="center"/>
              <w:rPr>
                <w:szCs w:val="28"/>
              </w:rPr>
            </w:pPr>
            <w:r w:rsidRPr="00E22B22">
              <w:rPr>
                <w:szCs w:val="28"/>
              </w:rPr>
              <w:t>12 з 20</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0C7E4B" w:rsidP="003D7B63">
            <w:pPr>
              <w:autoSpaceDE w:val="0"/>
              <w:autoSpaceDN w:val="0"/>
              <w:adjustRightInd w:val="0"/>
              <w:spacing w:after="100" w:afterAutospacing="1"/>
              <w:jc w:val="center"/>
              <w:rPr>
                <w:szCs w:val="28"/>
              </w:rPr>
            </w:pPr>
            <w:r w:rsidRPr="00E22B22">
              <w:rPr>
                <w:szCs w:val="28"/>
              </w:rPr>
              <w:t>17 з 20</w:t>
            </w:r>
          </w:p>
        </w:tc>
      </w:tr>
      <w:tr w:rsidR="003D7B63"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rPr>
                <w:szCs w:val="28"/>
              </w:rPr>
            </w:pPr>
            <w:r w:rsidRPr="00E22B22">
              <w:rPr>
                <w:szCs w:val="28"/>
              </w:rPr>
              <w:t>2. Екон. 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jc w:val="center"/>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jc w:val="center"/>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E22B22" w:rsidRDefault="003D7B63" w:rsidP="003D7B63">
            <w:pPr>
              <w:autoSpaceDE w:val="0"/>
              <w:autoSpaceDN w:val="0"/>
              <w:adjustRightInd w:val="0"/>
              <w:spacing w:after="100" w:afterAutospacing="1"/>
              <w:ind w:firstLine="709"/>
              <w:jc w:val="center"/>
              <w:rPr>
                <w:szCs w:val="28"/>
              </w:rPr>
            </w:pPr>
          </w:p>
        </w:tc>
      </w:tr>
      <w:tr w:rsidR="00E21EE9"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3D7B63">
            <w:pPr>
              <w:autoSpaceDE w:val="0"/>
              <w:autoSpaceDN w:val="0"/>
              <w:adjustRightInd w:val="0"/>
              <w:rPr>
                <w:szCs w:val="28"/>
              </w:rPr>
            </w:pPr>
            <w:r w:rsidRPr="00E22B22">
              <w:rPr>
                <w:szCs w:val="28"/>
              </w:rPr>
              <w:t>2.1. Ціна,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A9337D">
            <w:pPr>
              <w:autoSpaceDE w:val="0"/>
              <w:autoSpaceDN w:val="0"/>
              <w:adjustRightInd w:val="0"/>
              <w:spacing w:after="100" w:afterAutospacing="1"/>
              <w:ind w:firstLine="709"/>
              <w:rPr>
                <w:szCs w:val="28"/>
              </w:rPr>
            </w:pPr>
            <w:r w:rsidRPr="00E22B22">
              <w:rPr>
                <w:szCs w:val="28"/>
              </w:rPr>
              <w:t>0.4</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A9337D">
            <w:pPr>
              <w:autoSpaceDE w:val="0"/>
              <w:autoSpaceDN w:val="0"/>
              <w:adjustRightInd w:val="0"/>
              <w:spacing w:after="100" w:afterAutospacing="1"/>
              <w:ind w:firstLine="709"/>
              <w:rPr>
                <w:szCs w:val="28"/>
              </w:rPr>
            </w:pPr>
            <w:r w:rsidRPr="00E22B22">
              <w:rPr>
                <w:szCs w:val="28"/>
              </w:rPr>
              <w:t>3</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A9337D">
            <w:pPr>
              <w:autoSpaceDE w:val="0"/>
              <w:autoSpaceDN w:val="0"/>
              <w:adjustRightInd w:val="0"/>
              <w:spacing w:after="100" w:afterAutospacing="1"/>
              <w:ind w:firstLine="709"/>
              <w:rPr>
                <w:szCs w:val="28"/>
              </w:rPr>
            </w:pPr>
            <w:r w:rsidRPr="00E22B22">
              <w:rPr>
                <w:szCs w:val="28"/>
              </w:rPr>
              <w:t>5</w:t>
            </w:r>
          </w:p>
        </w:tc>
      </w:tr>
      <w:tr w:rsidR="00F06855"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E21EE9" w:rsidP="00E21EE9">
            <w:pPr>
              <w:autoSpaceDE w:val="0"/>
              <w:autoSpaceDN w:val="0"/>
              <w:adjustRightInd w:val="0"/>
              <w:rPr>
                <w:szCs w:val="28"/>
              </w:rPr>
            </w:pPr>
            <w:r w:rsidRPr="00E22B22">
              <w:rPr>
                <w:szCs w:val="28"/>
              </w:rPr>
              <w:t>2.2.</w:t>
            </w:r>
            <w:r w:rsidR="00F06855" w:rsidRPr="00E22B22">
              <w:rPr>
                <w:szCs w:val="28"/>
              </w:rPr>
              <w:t>Витрати, пов’язані з використанням,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p w:rsidR="00F06855" w:rsidRPr="00E22B22" w:rsidRDefault="00F06855" w:rsidP="00E21EE9">
            <w:pPr>
              <w:autoSpaceDE w:val="0"/>
              <w:autoSpaceDN w:val="0"/>
              <w:adjustRightInd w:val="0"/>
              <w:spacing w:after="100" w:afterAutospacing="1"/>
              <w:ind w:firstLine="709"/>
              <w:rPr>
                <w:szCs w:val="28"/>
              </w:rPr>
            </w:pPr>
            <w:r w:rsidRPr="00E22B22">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p w:rsidR="00F06855" w:rsidRPr="00E22B22" w:rsidRDefault="00B65A12" w:rsidP="00E21EE9">
            <w:pPr>
              <w:autoSpaceDE w:val="0"/>
              <w:autoSpaceDN w:val="0"/>
              <w:adjustRightInd w:val="0"/>
              <w:spacing w:after="100" w:afterAutospacing="1"/>
              <w:ind w:firstLine="709"/>
              <w:rPr>
                <w:szCs w:val="28"/>
              </w:rPr>
            </w:pPr>
            <w:r w:rsidRPr="00E22B22">
              <w:rPr>
                <w:szCs w:val="28"/>
              </w:rPr>
              <w:t>4</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F06855" w:rsidP="00F06855">
            <w:pPr>
              <w:autoSpaceDE w:val="0"/>
              <w:autoSpaceDN w:val="0"/>
              <w:adjustRightInd w:val="0"/>
              <w:spacing w:after="100" w:afterAutospacing="1"/>
              <w:ind w:firstLine="709"/>
              <w:rPr>
                <w:szCs w:val="28"/>
              </w:rPr>
            </w:pPr>
          </w:p>
          <w:p w:rsidR="00F06855" w:rsidRPr="00E22B22" w:rsidRDefault="00B65A12" w:rsidP="00E21EE9">
            <w:pPr>
              <w:autoSpaceDE w:val="0"/>
              <w:autoSpaceDN w:val="0"/>
              <w:adjustRightInd w:val="0"/>
              <w:spacing w:after="100" w:afterAutospacing="1"/>
              <w:ind w:firstLine="709"/>
              <w:rPr>
                <w:szCs w:val="28"/>
              </w:rPr>
            </w:pPr>
            <w:r w:rsidRPr="00E22B22">
              <w:rPr>
                <w:szCs w:val="28"/>
              </w:rPr>
              <w:t>4</w:t>
            </w:r>
          </w:p>
        </w:tc>
      </w:tr>
      <w:tr w:rsidR="00E21EE9" w:rsidRPr="00E22B22"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A9337D">
            <w:pPr>
              <w:autoSpaceDE w:val="0"/>
              <w:autoSpaceDN w:val="0"/>
              <w:adjustRightInd w:val="0"/>
              <w:rPr>
                <w:szCs w:val="28"/>
              </w:rPr>
            </w:pPr>
            <w:r w:rsidRPr="00E22B22">
              <w:rPr>
                <w:szCs w:val="28"/>
              </w:rPr>
              <w:t>2.3 Витр. на розр</w:t>
            </w:r>
            <w:r w:rsidR="00A9337D" w:rsidRPr="00E22B22">
              <w:rPr>
                <w:szCs w:val="28"/>
              </w:rPr>
              <w:t>.</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E21EE9" w:rsidP="00F06855">
            <w:pPr>
              <w:autoSpaceDE w:val="0"/>
              <w:autoSpaceDN w:val="0"/>
              <w:adjustRightInd w:val="0"/>
              <w:spacing w:after="100" w:afterAutospacing="1"/>
              <w:ind w:firstLine="709"/>
              <w:rPr>
                <w:szCs w:val="28"/>
              </w:rPr>
            </w:pPr>
            <w:r w:rsidRPr="00E22B22">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F06855">
            <w:pPr>
              <w:autoSpaceDE w:val="0"/>
              <w:autoSpaceDN w:val="0"/>
              <w:adjustRightInd w:val="0"/>
              <w:spacing w:after="100" w:afterAutospacing="1"/>
              <w:ind w:firstLine="709"/>
              <w:rPr>
                <w:szCs w:val="28"/>
              </w:rPr>
            </w:pPr>
            <w:r w:rsidRPr="00E22B22">
              <w:rPr>
                <w:szCs w:val="28"/>
              </w:rPr>
              <w:t>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E22B22" w:rsidRDefault="00B65A12" w:rsidP="00E21EE9">
            <w:pPr>
              <w:autoSpaceDE w:val="0"/>
              <w:autoSpaceDN w:val="0"/>
              <w:adjustRightInd w:val="0"/>
              <w:spacing w:after="100" w:afterAutospacing="1"/>
              <w:ind w:firstLine="709"/>
              <w:rPr>
                <w:szCs w:val="28"/>
              </w:rPr>
            </w:pPr>
            <w:r w:rsidRPr="00E22B22">
              <w:rPr>
                <w:szCs w:val="28"/>
              </w:rPr>
              <w:t>3</w:t>
            </w:r>
          </w:p>
        </w:tc>
      </w:tr>
      <w:tr w:rsidR="00F06855" w:rsidRPr="00E22B22" w:rsidTr="00B80DD8">
        <w:trPr>
          <w:trHeight w:val="293"/>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B65A12" w:rsidP="00B65A12">
            <w:pPr>
              <w:autoSpaceDE w:val="0"/>
              <w:autoSpaceDN w:val="0"/>
              <w:adjustRightInd w:val="0"/>
              <w:rPr>
                <w:szCs w:val="28"/>
              </w:rPr>
            </w:pPr>
            <w:r w:rsidRPr="00E22B22">
              <w:rPr>
                <w:szCs w:val="28"/>
              </w:rPr>
              <w:t>С</w:t>
            </w:r>
            <w:r w:rsidR="00F06855" w:rsidRPr="00E22B22">
              <w:rPr>
                <w:szCs w:val="28"/>
              </w:rPr>
              <w:t xml:space="preserve">ума </w:t>
            </w:r>
          </w:p>
        </w:tc>
        <w:tc>
          <w:tcPr>
            <w:tcW w:w="1842" w:type="dxa"/>
            <w:tcBorders>
              <w:top w:val="single" w:sz="3" w:space="0" w:color="000000"/>
              <w:left w:val="single" w:sz="3" w:space="0" w:color="000000"/>
              <w:bottom w:val="single" w:sz="4" w:space="0" w:color="000000"/>
              <w:right w:val="single" w:sz="3" w:space="0" w:color="000000"/>
            </w:tcBorders>
            <w:shd w:val="clear" w:color="000000" w:fill="FFFFFF"/>
          </w:tcPr>
          <w:p w:rsidR="00F06855" w:rsidRPr="00E22B22" w:rsidRDefault="00F06855" w:rsidP="00A9337D">
            <w:pPr>
              <w:autoSpaceDE w:val="0"/>
              <w:autoSpaceDN w:val="0"/>
              <w:adjustRightInd w:val="0"/>
              <w:spacing w:after="100" w:afterAutospacing="1"/>
              <w:ind w:firstLine="709"/>
              <w:rPr>
                <w:szCs w:val="28"/>
              </w:rPr>
            </w:pPr>
            <w:r w:rsidRPr="00E22B22">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B65A12" w:rsidP="00F06855">
            <w:pPr>
              <w:autoSpaceDE w:val="0"/>
              <w:autoSpaceDN w:val="0"/>
              <w:adjustRightInd w:val="0"/>
              <w:spacing w:after="100" w:afterAutospacing="1"/>
              <w:ind w:firstLine="709"/>
              <w:rPr>
                <w:szCs w:val="28"/>
              </w:rPr>
            </w:pPr>
            <w:r w:rsidRPr="00E22B22">
              <w:rPr>
                <w:szCs w:val="28"/>
              </w:rPr>
              <w:t>9 з 15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E22B22" w:rsidRDefault="00B65A12" w:rsidP="00B65A12">
            <w:pPr>
              <w:autoSpaceDE w:val="0"/>
              <w:autoSpaceDN w:val="0"/>
              <w:adjustRightInd w:val="0"/>
              <w:spacing w:after="100" w:afterAutospacing="1"/>
              <w:ind w:firstLine="709"/>
              <w:rPr>
                <w:szCs w:val="28"/>
              </w:rPr>
            </w:pPr>
            <w:r w:rsidRPr="00E22B22">
              <w:rPr>
                <w:szCs w:val="28"/>
              </w:rPr>
              <w:t>12 з 15</w:t>
            </w:r>
          </w:p>
        </w:tc>
      </w:tr>
    </w:tbl>
    <w:p w:rsidR="00B80DD8" w:rsidRPr="00E22B22" w:rsidRDefault="00B80DD8" w:rsidP="00F06855">
      <w:pPr>
        <w:autoSpaceDE w:val="0"/>
        <w:autoSpaceDN w:val="0"/>
        <w:adjustRightInd w:val="0"/>
        <w:spacing w:after="200"/>
        <w:ind w:firstLine="709"/>
        <w:rPr>
          <w:szCs w:val="28"/>
        </w:rPr>
      </w:pPr>
    </w:p>
    <w:p w:rsidR="00A201C4" w:rsidRPr="00E22B22" w:rsidRDefault="00A201C4" w:rsidP="00F06855">
      <w:pPr>
        <w:autoSpaceDE w:val="0"/>
        <w:autoSpaceDN w:val="0"/>
        <w:adjustRightInd w:val="0"/>
        <w:spacing w:after="200"/>
        <w:ind w:firstLine="709"/>
        <w:rPr>
          <w:szCs w:val="28"/>
        </w:rPr>
      </w:pPr>
      <w:r w:rsidRPr="00E22B22">
        <w:rPr>
          <w:szCs w:val="28"/>
        </w:rPr>
        <w:t>Проведемо розрахунок конкуренто спроможності, розробленого ПП та аналога:</w:t>
      </w:r>
    </w:p>
    <w:p w:rsidR="00A201C4" w:rsidRPr="00E22B22" w:rsidRDefault="00A201C4" w:rsidP="00F06855">
      <w:pPr>
        <w:autoSpaceDE w:val="0"/>
        <w:autoSpaceDN w:val="0"/>
        <w:adjustRightInd w:val="0"/>
        <w:spacing w:after="200"/>
        <w:ind w:firstLine="709"/>
        <w:rPr>
          <w:szCs w:val="28"/>
        </w:rPr>
      </w:pPr>
      <w:r w:rsidRPr="00E22B22">
        <w:rPr>
          <w:szCs w:val="28"/>
        </w:rPr>
        <w:t>Технічні показники:</w:t>
      </w:r>
    </w:p>
    <w:p w:rsidR="00A201C4" w:rsidRPr="00E22B22" w:rsidRDefault="004D0468" w:rsidP="00F06855">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тp</m:t>
              </m:r>
            </m:sub>
          </m:sSub>
          <m:r>
            <w:rPr>
              <w:rFonts w:ascii="Cambria Math" w:hAnsi="Cambria Math"/>
              <w:szCs w:val="28"/>
            </w:rPr>
            <m:t>=0,2*4+0,3*4+0,25*5+0,25*4=4,25</m:t>
          </m:r>
        </m:oMath>
      </m:oMathPara>
    </w:p>
    <w:p w:rsidR="00A201C4" w:rsidRPr="00E22B22" w:rsidRDefault="004D0468"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та</m:t>
              </m:r>
            </m:sub>
          </m:sSub>
          <m:r>
            <w:rPr>
              <w:rFonts w:ascii="Cambria Math" w:hAnsi="Cambria Math"/>
              <w:szCs w:val="28"/>
            </w:rPr>
            <m:t>=0,2*3+0,3*4+0,25*2+0,25*3=3,05</m:t>
          </m:r>
        </m:oMath>
      </m:oMathPara>
    </w:p>
    <w:p w:rsidR="00A201C4" w:rsidRPr="00E22B22" w:rsidRDefault="00A201C4" w:rsidP="00F06855">
      <w:pPr>
        <w:autoSpaceDE w:val="0"/>
        <w:autoSpaceDN w:val="0"/>
        <w:adjustRightInd w:val="0"/>
        <w:spacing w:after="200"/>
        <w:ind w:firstLine="709"/>
        <w:rPr>
          <w:szCs w:val="28"/>
        </w:rPr>
      </w:pPr>
      <w:r w:rsidRPr="00E22B22">
        <w:rPr>
          <w:szCs w:val="28"/>
        </w:rPr>
        <w:t>Економічні показники:</w:t>
      </w:r>
    </w:p>
    <w:p w:rsidR="00A201C4" w:rsidRPr="00E22B22" w:rsidRDefault="004D0468"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тp</m:t>
              </m:r>
            </m:sub>
          </m:sSub>
          <m:r>
            <w:rPr>
              <w:rFonts w:ascii="Cambria Math" w:hAnsi="Cambria Math"/>
              <w:szCs w:val="28"/>
            </w:rPr>
            <m:t>=0,4*5+0,3*4+0,3*3=4,1</m:t>
          </m:r>
        </m:oMath>
      </m:oMathPara>
    </w:p>
    <w:p w:rsidR="00A201C4" w:rsidRPr="00E22B22" w:rsidRDefault="004D0468" w:rsidP="00A201C4">
      <w:pPr>
        <w:autoSpaceDE w:val="0"/>
        <w:autoSpaceDN w:val="0"/>
        <w:adjustRightInd w:val="0"/>
        <w:spacing w:after="200"/>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та</m:t>
              </m:r>
            </m:sub>
          </m:sSub>
          <m:r>
            <w:rPr>
              <w:rFonts w:ascii="Cambria Math" w:hAnsi="Cambria Math"/>
              <w:szCs w:val="28"/>
            </w:rPr>
            <m:t>=0,4*3+0,3*4+0,3*2=3</m:t>
          </m:r>
        </m:oMath>
      </m:oMathPara>
    </w:p>
    <w:p w:rsidR="00F06855" w:rsidRPr="00E22B22" w:rsidRDefault="00ED5189" w:rsidP="00F06855">
      <w:pPr>
        <w:autoSpaceDE w:val="0"/>
        <w:autoSpaceDN w:val="0"/>
        <w:adjustRightInd w:val="0"/>
        <w:spacing w:after="200"/>
        <w:ind w:firstLine="709"/>
        <w:rPr>
          <w:color w:val="000000"/>
          <w:szCs w:val="28"/>
        </w:rPr>
      </w:pPr>
      <w:r w:rsidRPr="00E22B22">
        <w:rPr>
          <w:szCs w:val="28"/>
        </w:rPr>
        <w:lastRenderedPageBreak/>
        <w:t>З</w:t>
      </w:r>
      <w:r w:rsidR="00F06855" w:rsidRPr="00E22B22">
        <w:rPr>
          <w:szCs w:val="28"/>
        </w:rPr>
        <w:t xml:space="preserve">а результатами порівняльних характеристик конкурентоспроможності </w:t>
      </w:r>
      <w:r w:rsidR="00F06855" w:rsidRPr="00E22B22">
        <w:rPr>
          <w:color w:val="000000"/>
          <w:szCs w:val="28"/>
        </w:rPr>
        <w:t>розробки із використанням</w:t>
      </w:r>
      <w:r w:rsidR="00F06855" w:rsidRPr="00E22B22">
        <w:rPr>
          <w:b/>
          <w:bCs/>
          <w:color w:val="000000"/>
          <w:szCs w:val="28"/>
        </w:rPr>
        <w:t xml:space="preserve"> </w:t>
      </w:r>
      <w:r w:rsidR="00F06855" w:rsidRPr="00E22B22">
        <w:rPr>
          <w:color w:val="000000"/>
          <w:szCs w:val="28"/>
        </w:rPr>
        <w:t xml:space="preserve">коефіцієнта конкурентоспроможності можна стверджувати що розроблюваний програмний продукт випереджає по технічних  і економічних характеристиках свій аналог, яким є веб-сайт </w:t>
      </w:r>
      <w:r w:rsidR="004E0A77">
        <w:rPr>
          <w:szCs w:val="28"/>
        </w:rPr>
        <w:t>«</w:t>
      </w:r>
      <w:r w:rsidR="00F06855" w:rsidRPr="00E22B22">
        <w:rPr>
          <w:szCs w:val="28"/>
          <w:lang w:val="en-US"/>
        </w:rPr>
        <w:t>Best</w:t>
      </w:r>
      <w:r w:rsidR="00F06855" w:rsidRPr="00E22B22">
        <w:rPr>
          <w:szCs w:val="28"/>
        </w:rPr>
        <w:t>-</w:t>
      </w:r>
      <w:r w:rsidR="00F06855" w:rsidRPr="00E22B22">
        <w:rPr>
          <w:szCs w:val="28"/>
          <w:lang w:val="en-US"/>
        </w:rPr>
        <w:t>wedding</w:t>
      </w:r>
      <w:r w:rsidR="004E0A77">
        <w:rPr>
          <w:szCs w:val="28"/>
        </w:rPr>
        <w:t>»</w:t>
      </w:r>
      <w:r w:rsidR="00F06855" w:rsidRPr="00E22B22">
        <w:rPr>
          <w:szCs w:val="28"/>
        </w:rPr>
        <w:t>.</w:t>
      </w:r>
    </w:p>
    <w:p w:rsidR="00F06855" w:rsidRPr="00E22B22" w:rsidRDefault="00F06855" w:rsidP="00F06855">
      <w:pPr>
        <w:autoSpaceDE w:val="0"/>
        <w:autoSpaceDN w:val="0"/>
        <w:adjustRightInd w:val="0"/>
        <w:spacing w:after="200"/>
        <w:ind w:firstLine="709"/>
        <w:rPr>
          <w:color w:val="000000"/>
          <w:szCs w:val="28"/>
        </w:rPr>
      </w:pPr>
      <w:r w:rsidRPr="00E22B22">
        <w:rPr>
          <w:color w:val="000000"/>
          <w:szCs w:val="28"/>
        </w:rPr>
        <w:t xml:space="preserve">Отже в даному </w:t>
      </w:r>
      <w:r w:rsidR="00ED5189" w:rsidRPr="00E22B22">
        <w:rPr>
          <w:color w:val="000000"/>
          <w:szCs w:val="28"/>
        </w:rPr>
        <w:t>розділі</w:t>
      </w:r>
      <w:r w:rsidRPr="00E22B22">
        <w:rPr>
          <w:color w:val="000000"/>
          <w:szCs w:val="28"/>
        </w:rPr>
        <w:t xml:space="preserve"> було проведено наступні розрахунки</w:t>
      </w:r>
      <w:r w:rsidR="00966A9B" w:rsidRPr="00E22B22">
        <w:rPr>
          <w:color w:val="000000"/>
          <w:szCs w:val="28"/>
        </w:rPr>
        <w:t xml:space="preserve"> таблиця 4.2</w:t>
      </w:r>
      <w:r w:rsidRPr="00E22B22">
        <w:rPr>
          <w:color w:val="000000"/>
          <w:szCs w:val="28"/>
        </w:rPr>
        <w:t>:</w:t>
      </w:r>
    </w:p>
    <w:p w:rsidR="00F06855" w:rsidRPr="00E22B22" w:rsidRDefault="00F06855" w:rsidP="00E21EE9">
      <w:pPr>
        <w:pStyle w:val="afa"/>
        <w:numPr>
          <w:ilvl w:val="0"/>
          <w:numId w:val="33"/>
        </w:numPr>
        <w:autoSpaceDE w:val="0"/>
        <w:autoSpaceDN w:val="0"/>
        <w:adjustRightInd w:val="0"/>
        <w:spacing w:after="200"/>
        <w:ind w:left="709" w:hanging="283"/>
        <w:rPr>
          <w:szCs w:val="28"/>
        </w:rPr>
      </w:pPr>
      <w:r w:rsidRPr="00E22B22">
        <w:rPr>
          <w:color w:val="000000"/>
          <w:spacing w:val="-1"/>
          <w:szCs w:val="28"/>
        </w:rPr>
        <w:t>Дохід, який підприємство отримує за рік</w:t>
      </w:r>
      <w:r w:rsidRPr="00E22B22">
        <w:rPr>
          <w:szCs w:val="28"/>
        </w:rPr>
        <w:t>;</w:t>
      </w:r>
    </w:p>
    <w:p w:rsidR="00F06855" w:rsidRPr="00E22B22" w:rsidRDefault="00F06855" w:rsidP="00E21EE9">
      <w:pPr>
        <w:pStyle w:val="afa"/>
        <w:numPr>
          <w:ilvl w:val="0"/>
          <w:numId w:val="33"/>
        </w:numPr>
        <w:autoSpaceDE w:val="0"/>
        <w:autoSpaceDN w:val="0"/>
        <w:adjustRightInd w:val="0"/>
        <w:spacing w:after="200"/>
        <w:ind w:left="709" w:hanging="283"/>
        <w:rPr>
          <w:color w:val="000000"/>
          <w:szCs w:val="28"/>
        </w:rPr>
      </w:pPr>
      <w:r w:rsidRPr="00E22B22">
        <w:rPr>
          <w:color w:val="000000"/>
          <w:szCs w:val="28"/>
        </w:rPr>
        <w:t>Виручку від реалізації продукції</w:t>
      </w:r>
      <w:r w:rsidR="00966A9B" w:rsidRPr="00E22B22">
        <w:rPr>
          <w:color w:val="000000"/>
          <w:szCs w:val="28"/>
        </w:rPr>
        <w:t>;</w:t>
      </w:r>
    </w:p>
    <w:p w:rsidR="00F06855" w:rsidRPr="00E22B22" w:rsidRDefault="00F06855" w:rsidP="00E21EE9">
      <w:pPr>
        <w:pStyle w:val="afa"/>
        <w:numPr>
          <w:ilvl w:val="0"/>
          <w:numId w:val="33"/>
        </w:numPr>
        <w:autoSpaceDE w:val="0"/>
        <w:autoSpaceDN w:val="0"/>
        <w:adjustRightInd w:val="0"/>
        <w:spacing w:after="200"/>
        <w:ind w:left="709" w:hanging="283"/>
        <w:rPr>
          <w:color w:val="000000"/>
          <w:szCs w:val="28"/>
        </w:rPr>
      </w:pPr>
      <w:r w:rsidRPr="00E22B22">
        <w:rPr>
          <w:color w:val="000000"/>
          <w:szCs w:val="28"/>
        </w:rPr>
        <w:t xml:space="preserve">Витрати підприємства </w:t>
      </w:r>
      <w:r w:rsidR="00966A9B" w:rsidRPr="00E22B22">
        <w:rPr>
          <w:color w:val="000000"/>
          <w:szCs w:val="28"/>
        </w:rPr>
        <w:t>;</w:t>
      </w:r>
    </w:p>
    <w:p w:rsidR="00F06855" w:rsidRPr="00E22B22" w:rsidRDefault="00F06855" w:rsidP="00E21EE9">
      <w:pPr>
        <w:pStyle w:val="afa"/>
        <w:numPr>
          <w:ilvl w:val="0"/>
          <w:numId w:val="33"/>
        </w:numPr>
        <w:autoSpaceDE w:val="0"/>
        <w:autoSpaceDN w:val="0"/>
        <w:adjustRightInd w:val="0"/>
        <w:spacing w:after="200"/>
        <w:ind w:left="709" w:hanging="283"/>
        <w:rPr>
          <w:color w:val="000000"/>
          <w:szCs w:val="28"/>
        </w:rPr>
      </w:pPr>
      <w:r w:rsidRPr="00E22B22">
        <w:rPr>
          <w:iCs/>
          <w:color w:val="000000"/>
          <w:szCs w:val="28"/>
        </w:rPr>
        <w:t>Прибуток</w:t>
      </w:r>
      <w:r w:rsidR="00966A9B" w:rsidRPr="00E22B22">
        <w:rPr>
          <w:iCs/>
          <w:color w:val="000000"/>
          <w:szCs w:val="28"/>
        </w:rPr>
        <w:t>.</w:t>
      </w:r>
    </w:p>
    <w:p w:rsidR="00F06855" w:rsidRPr="00E22B22" w:rsidRDefault="00F06855" w:rsidP="00A9337D">
      <w:pPr>
        <w:spacing w:after="200" w:line="276" w:lineRule="auto"/>
        <w:ind w:firstLine="426"/>
        <w:jc w:val="left"/>
        <w:rPr>
          <w:color w:val="000000"/>
          <w:szCs w:val="28"/>
        </w:rPr>
      </w:pPr>
      <w:r w:rsidRPr="00E22B22">
        <w:rPr>
          <w:color w:val="000000"/>
          <w:szCs w:val="28"/>
        </w:rPr>
        <w:t xml:space="preserve">Таблиця 4.2 - Зведені техніко-економічні показники розробки та реалізації веб-ресурсу формування рейтингу професійних фотографів та їх робіт </w:t>
      </w:r>
    </w:p>
    <w:tbl>
      <w:tblPr>
        <w:tblW w:w="9676" w:type="dxa"/>
        <w:tblInd w:w="40" w:type="dxa"/>
        <w:tblLayout w:type="fixed"/>
        <w:tblCellMar>
          <w:left w:w="40" w:type="dxa"/>
          <w:right w:w="40" w:type="dxa"/>
        </w:tblCellMar>
        <w:tblLook w:val="0000" w:firstRow="0" w:lastRow="0" w:firstColumn="0" w:lastColumn="0" w:noHBand="0" w:noVBand="0"/>
      </w:tblPr>
      <w:tblGrid>
        <w:gridCol w:w="5820"/>
        <w:gridCol w:w="2292"/>
        <w:gridCol w:w="1564"/>
      </w:tblGrid>
      <w:tr w:rsidR="00F06855" w:rsidRPr="00E22B22" w:rsidTr="00966A9B">
        <w:trPr>
          <w:trHeight w:hRule="exact" w:val="531"/>
        </w:trPr>
        <w:tc>
          <w:tcPr>
            <w:tcW w:w="5820"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22B22" w:rsidRDefault="00F06855" w:rsidP="00F06855">
            <w:pPr>
              <w:tabs>
                <w:tab w:val="left" w:pos="0"/>
              </w:tabs>
              <w:ind w:firstLine="709"/>
              <w:rPr>
                <w:szCs w:val="28"/>
              </w:rPr>
            </w:pPr>
            <w:r w:rsidRPr="00E22B22">
              <w:rPr>
                <w:szCs w:val="28"/>
              </w:rPr>
              <w:t>Показник</w:t>
            </w:r>
          </w:p>
        </w:tc>
        <w:tc>
          <w:tcPr>
            <w:tcW w:w="2292"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22B22" w:rsidRDefault="00F06855" w:rsidP="00A9337D">
            <w:pPr>
              <w:tabs>
                <w:tab w:val="left" w:pos="0"/>
              </w:tabs>
              <w:ind w:hanging="37"/>
              <w:rPr>
                <w:szCs w:val="28"/>
              </w:rPr>
            </w:pPr>
            <w:r w:rsidRPr="00E22B22">
              <w:rPr>
                <w:szCs w:val="28"/>
              </w:rPr>
              <w:t>Розмірність</w:t>
            </w:r>
          </w:p>
        </w:tc>
        <w:tc>
          <w:tcPr>
            <w:tcW w:w="1564"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22B22" w:rsidRDefault="00F06855" w:rsidP="00A9337D">
            <w:pPr>
              <w:tabs>
                <w:tab w:val="left" w:pos="0"/>
              </w:tabs>
              <w:rPr>
                <w:szCs w:val="28"/>
              </w:rPr>
            </w:pPr>
            <w:r w:rsidRPr="00E22B22">
              <w:rPr>
                <w:szCs w:val="28"/>
              </w:rPr>
              <w:t>Значення</w:t>
            </w:r>
          </w:p>
        </w:tc>
      </w:tr>
      <w:tr w:rsidR="00F06855" w:rsidRPr="00E22B22" w:rsidTr="00966A9B">
        <w:trPr>
          <w:trHeight w:hRule="exact" w:val="3001"/>
        </w:trPr>
        <w:tc>
          <w:tcPr>
            <w:tcW w:w="5820" w:type="dxa"/>
            <w:tcBorders>
              <w:top w:val="single" w:sz="6" w:space="0" w:color="auto"/>
              <w:left w:val="single" w:sz="6" w:space="0" w:color="auto"/>
              <w:bottom w:val="single" w:sz="6" w:space="0" w:color="auto"/>
              <w:right w:val="single" w:sz="6" w:space="0" w:color="auto"/>
            </w:tcBorders>
            <w:shd w:val="clear" w:color="auto" w:fill="FFFFFF"/>
          </w:tcPr>
          <w:p w:rsidR="00F06855" w:rsidRPr="00E22B22" w:rsidRDefault="00ED5189" w:rsidP="002E4F64">
            <w:pPr>
              <w:tabs>
                <w:tab w:val="left" w:pos="97"/>
              </w:tabs>
              <w:ind w:firstLine="97"/>
              <w:rPr>
                <w:szCs w:val="28"/>
              </w:rPr>
            </w:pPr>
            <w:r w:rsidRPr="00E22B22">
              <w:rPr>
                <w:szCs w:val="28"/>
              </w:rPr>
              <w:t xml:space="preserve">Витрати на </w:t>
            </w:r>
            <w:r w:rsidR="00F06855" w:rsidRPr="00E22B22">
              <w:rPr>
                <w:szCs w:val="28"/>
              </w:rPr>
              <w:t xml:space="preserve">розробку програмного забезпечення </w:t>
            </w:r>
          </w:p>
          <w:p w:rsidR="00966A9B" w:rsidRPr="00E22B22" w:rsidRDefault="00966A9B" w:rsidP="002E4F64">
            <w:pPr>
              <w:tabs>
                <w:tab w:val="left" w:pos="97"/>
              </w:tabs>
              <w:ind w:firstLine="97"/>
              <w:rPr>
                <w:szCs w:val="28"/>
              </w:rPr>
            </w:pPr>
            <w:r w:rsidRPr="00E22B22">
              <w:rPr>
                <w:szCs w:val="28"/>
              </w:rPr>
              <w:t>Виручка</w:t>
            </w:r>
          </w:p>
          <w:p w:rsidR="00F06855" w:rsidRPr="00E22B22" w:rsidRDefault="00F06855" w:rsidP="002E4F64">
            <w:pPr>
              <w:tabs>
                <w:tab w:val="left" w:pos="97"/>
              </w:tabs>
              <w:ind w:firstLine="97"/>
              <w:rPr>
                <w:szCs w:val="28"/>
              </w:rPr>
            </w:pPr>
            <w:r w:rsidRPr="00E22B22">
              <w:rPr>
                <w:szCs w:val="28"/>
              </w:rPr>
              <w:t>Податок</w:t>
            </w:r>
          </w:p>
          <w:p w:rsidR="00F06855" w:rsidRPr="00E22B22" w:rsidRDefault="00F06855" w:rsidP="002E4F64">
            <w:pPr>
              <w:tabs>
                <w:tab w:val="left" w:pos="97"/>
              </w:tabs>
              <w:ind w:firstLine="97"/>
              <w:rPr>
                <w:szCs w:val="28"/>
              </w:rPr>
            </w:pPr>
            <w:r w:rsidRPr="00E22B22">
              <w:rPr>
                <w:szCs w:val="28"/>
              </w:rPr>
              <w:t>Дохід</w:t>
            </w:r>
          </w:p>
          <w:p w:rsidR="00F06855" w:rsidRPr="00E22B22" w:rsidRDefault="00F06855" w:rsidP="002E4F64">
            <w:pPr>
              <w:tabs>
                <w:tab w:val="left" w:pos="97"/>
              </w:tabs>
              <w:ind w:firstLine="97"/>
              <w:rPr>
                <w:szCs w:val="28"/>
              </w:rPr>
            </w:pPr>
            <w:r w:rsidRPr="00E22B22">
              <w:rPr>
                <w:szCs w:val="28"/>
              </w:rPr>
              <w:t>Прибуток</w:t>
            </w:r>
          </w:p>
        </w:tc>
        <w:tc>
          <w:tcPr>
            <w:tcW w:w="2292" w:type="dxa"/>
            <w:tcBorders>
              <w:top w:val="single" w:sz="6" w:space="0" w:color="auto"/>
              <w:left w:val="single" w:sz="6" w:space="0" w:color="auto"/>
              <w:bottom w:val="single" w:sz="6" w:space="0" w:color="auto"/>
              <w:right w:val="single" w:sz="6" w:space="0" w:color="auto"/>
            </w:tcBorders>
            <w:shd w:val="clear" w:color="auto" w:fill="FFFFFF"/>
          </w:tcPr>
          <w:p w:rsidR="00F06855" w:rsidRPr="00E22B22" w:rsidRDefault="00F06855" w:rsidP="00F06855">
            <w:pPr>
              <w:tabs>
                <w:tab w:val="left" w:pos="0"/>
              </w:tabs>
              <w:ind w:firstLine="709"/>
              <w:rPr>
                <w:szCs w:val="28"/>
              </w:rPr>
            </w:pPr>
            <w:r w:rsidRPr="00E22B22">
              <w:rPr>
                <w:szCs w:val="28"/>
              </w:rPr>
              <w:t>Грн.</w:t>
            </w:r>
          </w:p>
          <w:p w:rsidR="00966A9B" w:rsidRPr="00E22B22" w:rsidRDefault="00966A9B" w:rsidP="00F06855">
            <w:pPr>
              <w:tabs>
                <w:tab w:val="left" w:pos="0"/>
              </w:tabs>
              <w:ind w:firstLine="709"/>
              <w:rPr>
                <w:szCs w:val="28"/>
              </w:rPr>
            </w:pPr>
          </w:p>
          <w:p w:rsidR="00966A9B" w:rsidRPr="00E22B22" w:rsidRDefault="00966A9B" w:rsidP="00F06855">
            <w:pPr>
              <w:tabs>
                <w:tab w:val="left" w:pos="0"/>
              </w:tabs>
              <w:ind w:firstLine="709"/>
              <w:rPr>
                <w:szCs w:val="28"/>
              </w:rPr>
            </w:pPr>
            <w:r w:rsidRPr="00E22B22">
              <w:rPr>
                <w:szCs w:val="28"/>
              </w:rPr>
              <w:t>Грн.</w:t>
            </w:r>
          </w:p>
          <w:p w:rsidR="00F06855" w:rsidRPr="00E22B22" w:rsidRDefault="00F06855" w:rsidP="00F06855">
            <w:pPr>
              <w:tabs>
                <w:tab w:val="left" w:pos="0"/>
              </w:tabs>
              <w:ind w:firstLine="709"/>
              <w:rPr>
                <w:szCs w:val="28"/>
              </w:rPr>
            </w:pPr>
            <w:r w:rsidRPr="00E22B22">
              <w:rPr>
                <w:szCs w:val="28"/>
              </w:rPr>
              <w:t>%</w:t>
            </w:r>
          </w:p>
          <w:p w:rsidR="00F06855" w:rsidRPr="00E22B22" w:rsidRDefault="00F06855" w:rsidP="00F06855">
            <w:pPr>
              <w:tabs>
                <w:tab w:val="left" w:pos="0"/>
              </w:tabs>
              <w:ind w:firstLine="709"/>
              <w:rPr>
                <w:szCs w:val="28"/>
              </w:rPr>
            </w:pPr>
            <w:r w:rsidRPr="00E22B22">
              <w:rPr>
                <w:szCs w:val="28"/>
              </w:rPr>
              <w:t>Грн.</w:t>
            </w:r>
          </w:p>
          <w:p w:rsidR="00F06855" w:rsidRPr="00E22B22" w:rsidRDefault="00F06855" w:rsidP="00ED5189">
            <w:pPr>
              <w:tabs>
                <w:tab w:val="left" w:pos="0"/>
              </w:tabs>
              <w:ind w:firstLine="709"/>
              <w:rPr>
                <w:szCs w:val="28"/>
              </w:rPr>
            </w:pPr>
            <w:r w:rsidRPr="00E22B22">
              <w:rPr>
                <w:szCs w:val="28"/>
              </w:rPr>
              <w:t>Грн.</w:t>
            </w:r>
          </w:p>
        </w:tc>
        <w:tc>
          <w:tcPr>
            <w:tcW w:w="1564" w:type="dxa"/>
            <w:tcBorders>
              <w:top w:val="single" w:sz="6" w:space="0" w:color="auto"/>
              <w:left w:val="single" w:sz="6" w:space="0" w:color="auto"/>
              <w:bottom w:val="single" w:sz="6" w:space="0" w:color="auto"/>
              <w:right w:val="single" w:sz="6" w:space="0" w:color="auto"/>
            </w:tcBorders>
            <w:shd w:val="clear" w:color="auto" w:fill="FFFFFF"/>
          </w:tcPr>
          <w:p w:rsidR="00966A9B" w:rsidRPr="00E22B22" w:rsidRDefault="00966A9B" w:rsidP="00A9337D">
            <w:pPr>
              <w:tabs>
                <w:tab w:val="left" w:pos="0"/>
              </w:tabs>
              <w:jc w:val="center"/>
              <w:rPr>
                <w:color w:val="000000"/>
                <w:szCs w:val="28"/>
              </w:rPr>
            </w:pPr>
            <w:r w:rsidRPr="00E22B22">
              <w:rPr>
                <w:color w:val="000000"/>
                <w:szCs w:val="28"/>
              </w:rPr>
              <w:t>26442</w:t>
            </w:r>
          </w:p>
          <w:p w:rsidR="00966A9B" w:rsidRPr="00E22B22" w:rsidRDefault="00966A9B" w:rsidP="00A9337D">
            <w:pPr>
              <w:tabs>
                <w:tab w:val="left" w:pos="0"/>
              </w:tabs>
              <w:jc w:val="center"/>
              <w:rPr>
                <w:spacing w:val="-11"/>
                <w:szCs w:val="28"/>
              </w:rPr>
            </w:pPr>
          </w:p>
          <w:p w:rsidR="00966A9B" w:rsidRPr="00E22B22" w:rsidRDefault="00B23737" w:rsidP="00A9337D">
            <w:pPr>
              <w:tabs>
                <w:tab w:val="left" w:pos="0"/>
              </w:tabs>
              <w:jc w:val="center"/>
              <w:rPr>
                <w:spacing w:val="-11"/>
                <w:szCs w:val="28"/>
              </w:rPr>
            </w:pPr>
            <w:r w:rsidRPr="00E22B22">
              <w:rPr>
                <w:spacing w:val="-11"/>
                <w:szCs w:val="28"/>
              </w:rPr>
              <w:t>29086</w:t>
            </w:r>
          </w:p>
          <w:p w:rsidR="00F06855" w:rsidRPr="00E22B22" w:rsidRDefault="00ED5189" w:rsidP="00A9337D">
            <w:pPr>
              <w:tabs>
                <w:tab w:val="left" w:pos="0"/>
              </w:tabs>
              <w:jc w:val="center"/>
              <w:rPr>
                <w:spacing w:val="-11"/>
                <w:szCs w:val="28"/>
              </w:rPr>
            </w:pPr>
            <w:r w:rsidRPr="00E22B22">
              <w:rPr>
                <w:spacing w:val="-11"/>
                <w:szCs w:val="28"/>
              </w:rPr>
              <w:t>5</w:t>
            </w:r>
          </w:p>
          <w:p w:rsidR="00ED5189" w:rsidRPr="00E22B22" w:rsidRDefault="00ED5189" w:rsidP="00A9337D">
            <w:pPr>
              <w:tabs>
                <w:tab w:val="left" w:pos="0"/>
              </w:tabs>
              <w:jc w:val="center"/>
              <w:rPr>
                <w:szCs w:val="28"/>
              </w:rPr>
            </w:pPr>
            <w:r w:rsidRPr="00E22B22">
              <w:rPr>
                <w:szCs w:val="28"/>
              </w:rPr>
              <w:t>27631</w:t>
            </w:r>
          </w:p>
          <w:p w:rsidR="00F06855" w:rsidRPr="00E22B22" w:rsidRDefault="00F06855" w:rsidP="00ED5189">
            <w:pPr>
              <w:tabs>
                <w:tab w:val="left" w:pos="0"/>
              </w:tabs>
              <w:jc w:val="center"/>
              <w:rPr>
                <w:spacing w:val="-11"/>
                <w:szCs w:val="28"/>
              </w:rPr>
            </w:pPr>
            <w:r w:rsidRPr="00E22B22">
              <w:rPr>
                <w:spacing w:val="-11"/>
                <w:szCs w:val="28"/>
              </w:rPr>
              <w:t>1</w:t>
            </w:r>
            <w:r w:rsidR="00ED5189" w:rsidRPr="00E22B22">
              <w:rPr>
                <w:spacing w:val="-11"/>
                <w:szCs w:val="28"/>
              </w:rPr>
              <w:t>189</w:t>
            </w:r>
          </w:p>
        </w:tc>
      </w:tr>
    </w:tbl>
    <w:p w:rsidR="00F06855" w:rsidRPr="00E22B22" w:rsidRDefault="00F06855" w:rsidP="00966A9B">
      <w:pPr>
        <w:ind w:firstLine="709"/>
        <w:rPr>
          <w:szCs w:val="28"/>
          <w:lang w:val="ru-RU"/>
        </w:rPr>
      </w:pPr>
    </w:p>
    <w:p w:rsidR="00F06855" w:rsidRPr="00E22B22" w:rsidRDefault="00780E76" w:rsidP="00966A9B">
      <w:pPr>
        <w:tabs>
          <w:tab w:val="left" w:pos="0"/>
        </w:tabs>
        <w:rPr>
          <w:szCs w:val="28"/>
        </w:rPr>
      </w:pPr>
      <w:r w:rsidRPr="00E22B22">
        <w:rPr>
          <w:szCs w:val="28"/>
        </w:rPr>
        <w:tab/>
      </w:r>
      <w:r w:rsidR="00F06855" w:rsidRPr="00E22B22">
        <w:rPr>
          <w:szCs w:val="28"/>
        </w:rPr>
        <w:t xml:space="preserve">Отже провівши всі вищеперераховані розрахунки ми визначили що витрати на розробку становитимуть </w:t>
      </w:r>
      <w:r w:rsidR="00966A9B" w:rsidRPr="00E22B22">
        <w:rPr>
          <w:color w:val="000000"/>
          <w:szCs w:val="28"/>
        </w:rPr>
        <w:t>26442</w:t>
      </w:r>
      <w:r w:rsidR="00966A9B" w:rsidRPr="00E22B22">
        <w:rPr>
          <w:szCs w:val="28"/>
        </w:rPr>
        <w:t xml:space="preserve"> </w:t>
      </w:r>
      <w:r w:rsidR="00F06855" w:rsidRPr="00E22B22">
        <w:rPr>
          <w:szCs w:val="28"/>
        </w:rPr>
        <w:t xml:space="preserve">грн. що є на </w:t>
      </w:r>
      <w:r w:rsidR="00966A9B" w:rsidRPr="00E22B22">
        <w:rPr>
          <w:szCs w:val="28"/>
        </w:rPr>
        <w:t>8558</w:t>
      </w:r>
      <w:r w:rsidR="00F06855" w:rsidRPr="00E22B22">
        <w:rPr>
          <w:szCs w:val="28"/>
        </w:rPr>
        <w:t xml:space="preserve"> грн. дешевше від розробки аналогічного проекту фірмою яка спеціалізується на розробці веб сайтів. Також було вирахувано що чистий прибуток </w:t>
      </w:r>
      <w:r w:rsidR="00966A9B" w:rsidRPr="00E22B22">
        <w:rPr>
          <w:szCs w:val="28"/>
        </w:rPr>
        <w:t>розробника</w:t>
      </w:r>
      <w:r w:rsidR="00F06855" w:rsidRPr="00E22B22">
        <w:rPr>
          <w:szCs w:val="28"/>
        </w:rPr>
        <w:t xml:space="preserve">, </w:t>
      </w:r>
      <w:r w:rsidR="00966A9B" w:rsidRPr="00E22B22">
        <w:rPr>
          <w:szCs w:val="28"/>
        </w:rPr>
        <w:t>становив</w:t>
      </w:r>
      <w:r w:rsidR="00F06855" w:rsidRPr="00E22B22">
        <w:rPr>
          <w:szCs w:val="28"/>
        </w:rPr>
        <w:t xml:space="preserve"> 1</w:t>
      </w:r>
      <w:r w:rsidR="00966A9B" w:rsidRPr="00E22B22">
        <w:rPr>
          <w:szCs w:val="28"/>
        </w:rPr>
        <w:t>189</w:t>
      </w:r>
      <w:r w:rsidR="00F06855" w:rsidRPr="00E22B22">
        <w:rPr>
          <w:szCs w:val="28"/>
        </w:rPr>
        <w:t xml:space="preserve"> грн у рік. Отже даний проект є економічно вигідно розробляти та впроваджувати у використання</w:t>
      </w:r>
      <w:r w:rsidR="00966A9B" w:rsidRPr="00E22B22">
        <w:rPr>
          <w:szCs w:val="28"/>
        </w:rPr>
        <w:t>.</w:t>
      </w:r>
    </w:p>
    <w:p w:rsidR="00B80DD8" w:rsidRPr="00E22B22" w:rsidRDefault="00B80DD8">
      <w:pPr>
        <w:spacing w:after="200" w:line="276" w:lineRule="auto"/>
        <w:jc w:val="left"/>
        <w:rPr>
          <w:rFonts w:eastAsiaTheme="majorEastAsia"/>
          <w:b/>
          <w:bCs/>
          <w:kern w:val="32"/>
          <w:szCs w:val="28"/>
        </w:rPr>
      </w:pPr>
      <w:bookmarkStart w:id="36" w:name="_Toc419309665"/>
      <w:bookmarkStart w:id="37" w:name="bookmark0"/>
      <w:r w:rsidRPr="00E22B22">
        <w:rPr>
          <w:szCs w:val="28"/>
        </w:rPr>
        <w:br w:type="page"/>
      </w:r>
    </w:p>
    <w:p w:rsidR="00A71FDE" w:rsidRPr="00E22B22" w:rsidRDefault="00EF62FC" w:rsidP="00E22B22">
      <w:pPr>
        <w:pStyle w:val="1"/>
        <w:rPr>
          <w:szCs w:val="28"/>
        </w:rPr>
      </w:pPr>
      <w:bookmarkStart w:id="38" w:name="_Toc419839605"/>
      <w:r w:rsidRPr="00E22B22">
        <w:rPr>
          <w:szCs w:val="28"/>
        </w:rPr>
        <w:lastRenderedPageBreak/>
        <w:t>5 ОХОРОНА ПРАЦІ</w:t>
      </w:r>
      <w:bookmarkEnd w:id="36"/>
      <w:bookmarkEnd w:id="38"/>
    </w:p>
    <w:p w:rsidR="00A71FDE" w:rsidRPr="00E22B22" w:rsidRDefault="00A71FDE" w:rsidP="00E22B22">
      <w:pPr>
        <w:rPr>
          <w:szCs w:val="28"/>
        </w:rPr>
      </w:pPr>
    </w:p>
    <w:p w:rsidR="00DA0C8E" w:rsidRPr="00E22B22" w:rsidRDefault="004A2490" w:rsidP="00E22B22">
      <w:pPr>
        <w:pStyle w:val="2"/>
        <w:spacing w:before="0"/>
      </w:pPr>
      <w:bookmarkStart w:id="39" w:name="_Toc419839606"/>
      <w:r w:rsidRPr="00E22B22">
        <w:t xml:space="preserve">5.1 </w:t>
      </w:r>
      <w:r w:rsidR="00DA0C8E" w:rsidRPr="00E22B22">
        <w:t>Значення охорони праці для користувачів ПК</w:t>
      </w:r>
      <w:bookmarkEnd w:id="37"/>
      <w:bookmarkEnd w:id="39"/>
    </w:p>
    <w:p w:rsidR="00AE5756" w:rsidRPr="00E22B22" w:rsidRDefault="00AE5756" w:rsidP="00E22B22">
      <w:pPr>
        <w:pStyle w:val="62"/>
        <w:shd w:val="clear" w:color="auto" w:fill="auto"/>
        <w:tabs>
          <w:tab w:val="left" w:pos="0"/>
          <w:tab w:val="left" w:pos="1843"/>
        </w:tabs>
        <w:spacing w:before="0" w:line="360" w:lineRule="auto"/>
        <w:ind w:firstLine="709"/>
      </w:pPr>
    </w:p>
    <w:p w:rsidR="00DA0C8E" w:rsidRPr="00E22B22" w:rsidRDefault="00DA0C8E" w:rsidP="00BE7F00">
      <w:pPr>
        <w:pStyle w:val="62"/>
        <w:shd w:val="clear" w:color="auto" w:fill="auto"/>
        <w:tabs>
          <w:tab w:val="left" w:pos="0"/>
          <w:tab w:val="left" w:pos="1843"/>
        </w:tabs>
        <w:spacing w:before="0" w:line="360" w:lineRule="auto"/>
        <w:ind w:firstLine="709"/>
      </w:pPr>
      <w:r w:rsidRPr="00E22B22">
        <w:t>Науково-технічний процес призводить до корінної зміни характеру і засобів праці. Цей процес створює для людини велику кількість благ:</w:t>
      </w:r>
    </w:p>
    <w:p w:rsidR="00DA0C8E" w:rsidRPr="00E22B22" w:rsidRDefault="00DA0C8E" w:rsidP="00E72EC3">
      <w:pPr>
        <w:pStyle w:val="62"/>
        <w:numPr>
          <w:ilvl w:val="0"/>
          <w:numId w:val="5"/>
        </w:numPr>
        <w:shd w:val="clear" w:color="auto" w:fill="auto"/>
        <w:tabs>
          <w:tab w:val="left" w:pos="709"/>
          <w:tab w:val="left" w:pos="744"/>
          <w:tab w:val="left" w:pos="1843"/>
        </w:tabs>
        <w:spacing w:before="0" w:after="6" w:line="360" w:lineRule="auto"/>
        <w:ind w:left="709" w:hanging="283"/>
      </w:pPr>
      <w:r w:rsidRPr="00E22B22">
        <w:t>зменшує фізичне навантаження;</w:t>
      </w:r>
    </w:p>
    <w:p w:rsidR="00DA0C8E" w:rsidRPr="00E22B22"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E22B22">
        <w:t>робить працю інтелектуальною, цікавою, різноманітною;</w:t>
      </w:r>
    </w:p>
    <w:p w:rsidR="00DA0C8E" w:rsidRPr="00E22B22"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E22B22">
        <w:t>розвиває творчі здібності людини.</w:t>
      </w:r>
    </w:p>
    <w:p w:rsidR="00DA0C8E" w:rsidRPr="00E22B22" w:rsidRDefault="00DA0C8E" w:rsidP="00BE7F00">
      <w:pPr>
        <w:pStyle w:val="62"/>
        <w:shd w:val="clear" w:color="auto" w:fill="auto"/>
        <w:tabs>
          <w:tab w:val="left" w:pos="0"/>
          <w:tab w:val="left" w:pos="1843"/>
        </w:tabs>
        <w:spacing w:before="0" w:line="360" w:lineRule="auto"/>
        <w:ind w:firstLine="709"/>
      </w:pPr>
      <w:r w:rsidRPr="00E22B22">
        <w:t>Широке впровадження комп'ютерної техніки істотно підвищує продуктивність праці.</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 - охорона праці.</w:t>
      </w:r>
    </w:p>
    <w:p w:rsidR="00DA0C8E" w:rsidRPr="00E22B22" w:rsidRDefault="00DA0C8E" w:rsidP="00BE7F00">
      <w:pPr>
        <w:pStyle w:val="62"/>
        <w:shd w:val="clear" w:color="auto" w:fill="auto"/>
        <w:tabs>
          <w:tab w:val="left" w:pos="0"/>
          <w:tab w:val="left" w:pos="1843"/>
        </w:tabs>
        <w:spacing w:before="0" w:line="360" w:lineRule="auto"/>
        <w:ind w:firstLine="709"/>
      </w:pPr>
      <w:r w:rsidRPr="00E22B22">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Праця багатьох працівників пов'язана з впливом психофізичних факторів, таких як розумове перевантаження, перенапруження зорових і слухових аналізаторів, емоційні перевантаження.</w:t>
      </w:r>
    </w:p>
    <w:p w:rsidR="00DA0C8E" w:rsidRPr="00E22B22" w:rsidRDefault="00DA0C8E" w:rsidP="00BE7F00">
      <w:pPr>
        <w:pStyle w:val="62"/>
        <w:shd w:val="clear" w:color="auto" w:fill="auto"/>
        <w:tabs>
          <w:tab w:val="left" w:pos="0"/>
          <w:tab w:val="left" w:pos="1843"/>
        </w:tabs>
        <w:spacing w:before="0" w:line="360" w:lineRule="auto"/>
        <w:ind w:firstLine="709"/>
      </w:pPr>
      <w:r w:rsidRPr="00E22B22">
        <w:lastRenderedPageBreak/>
        <w:t>Нещасні випадки під час роботи за комп’ютерами можуть статися внаслідок дій фізично-небезпечних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Дослідження, проведені фахівцями Всесвітньої організації охорони здоров'я (ВООЗ) 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опорно-рухового апарату центральної нервової, серцево-судинної, імунної та статевої систем, захворювання шкіри.</w:t>
      </w:r>
    </w:p>
    <w:p w:rsidR="00DA0C8E" w:rsidRPr="00E22B22" w:rsidRDefault="00DA0C8E" w:rsidP="00BE7F00">
      <w:pPr>
        <w:pStyle w:val="62"/>
        <w:shd w:val="clear" w:color="auto" w:fill="auto"/>
        <w:tabs>
          <w:tab w:val="left" w:pos="0"/>
          <w:tab w:val="left" w:pos="1843"/>
        </w:tabs>
        <w:spacing w:before="0" w:line="360" w:lineRule="auto"/>
        <w:ind w:firstLine="709"/>
      </w:pPr>
      <w:r w:rsidRPr="00E22B22">
        <w:t>Дослідження медиків-гігієністів,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електронно-променевих трубках виникає вплив на користувача цілої низки факторів фізичної природи - електростатичні поля, радіочастотне та рентгенівське випромінювання тощо.</w:t>
      </w:r>
    </w:p>
    <w:p w:rsidR="00DA0C8E" w:rsidRPr="00E22B22" w:rsidRDefault="00DA0C8E" w:rsidP="00BE7F00">
      <w:pPr>
        <w:pStyle w:val="62"/>
        <w:shd w:val="clear" w:color="auto" w:fill="auto"/>
        <w:tabs>
          <w:tab w:val="left" w:pos="0"/>
          <w:tab w:val="left" w:pos="1843"/>
        </w:tabs>
        <w:spacing w:before="0" w:line="360" w:lineRule="auto"/>
        <w:ind w:right="140" w:firstLine="709"/>
      </w:pPr>
      <w:r w:rsidRPr="00E22B22">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E22B22" w:rsidRDefault="00DA0C8E" w:rsidP="00BE7F00">
      <w:pPr>
        <w:pStyle w:val="62"/>
        <w:shd w:val="clear" w:color="auto" w:fill="auto"/>
        <w:tabs>
          <w:tab w:val="left" w:pos="284"/>
        </w:tabs>
        <w:spacing w:before="0" w:line="360" w:lineRule="auto"/>
        <w:ind w:right="140"/>
      </w:pPr>
      <w:r w:rsidRPr="00E22B22">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E22B22" w:rsidRDefault="00DA0C8E" w:rsidP="00BE7F00">
      <w:pPr>
        <w:pStyle w:val="62"/>
        <w:shd w:val="clear" w:color="auto" w:fill="auto"/>
        <w:tabs>
          <w:tab w:val="left" w:pos="0"/>
          <w:tab w:val="left" w:pos="1843"/>
        </w:tabs>
        <w:spacing w:before="0" w:line="360" w:lineRule="auto"/>
        <w:ind w:right="140" w:firstLine="709"/>
      </w:pPr>
      <w:r w:rsidRPr="00E22B22">
        <w:t>Основним потенційним джерелом небезпеки для людини в ОЦ є 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w:t>
      </w:r>
      <w:r w:rsidRPr="00E22B22">
        <w:lastRenderedPageBreak/>
        <w:t>катись частин установок, що знаходяться під напругою.</w:t>
      </w:r>
    </w:p>
    <w:p w:rsidR="00DA0C8E" w:rsidRPr="00E22B22" w:rsidRDefault="00DA0C8E" w:rsidP="00BE7F00">
      <w:pPr>
        <w:pStyle w:val="62"/>
        <w:shd w:val="clear" w:color="auto" w:fill="auto"/>
        <w:tabs>
          <w:tab w:val="left" w:pos="0"/>
          <w:tab w:val="left" w:pos="1843"/>
        </w:tabs>
        <w:spacing w:before="0" w:line="360" w:lineRule="auto"/>
        <w:ind w:right="140" w:firstLine="709"/>
      </w:pPr>
      <w:r w:rsidRPr="00E22B22">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 - коли людина вже уражена.</w:t>
      </w: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 xml:space="preserve">Електротравматизм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 - 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E22B22">
        <w:t>напруги</w:t>
      </w:r>
      <w:r w:rsidRPr="00E22B22">
        <w:t xml:space="preserve"> на корпус електроустановок, обрив проводів (і як наслідок - 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 xml:space="preserve">Одним з найсуттєвіших факторів впливу на людину є випромінювання моніторів комп'ютерів. Види електромагнітних </w:t>
      </w:r>
      <w:r w:rsidR="00075A2E" w:rsidRPr="00E22B22">
        <w:t xml:space="preserve">випромінювань </w:t>
      </w:r>
      <w:r w:rsidRPr="00E22B22">
        <w:t>електронно- променевих трубок (ЕПТ), що використовуються в моніторах ПК, середні дані замірів</w:t>
      </w:r>
      <w:r w:rsidR="00914BC5" w:rsidRPr="00E22B22">
        <w:t xml:space="preserve"> [</w:t>
      </w:r>
      <w:r w:rsidR="007B645E" w:rsidRPr="00E22B22">
        <w:t>7</w:t>
      </w:r>
      <w:r w:rsidR="00914BC5" w:rsidRPr="00E22B22">
        <w:t>]</w:t>
      </w:r>
      <w:r w:rsidRPr="00E22B22">
        <w:t>, нормовані значення та їх діапазон наведені в таблиці 5.1.</w:t>
      </w:r>
    </w:p>
    <w:p w:rsidR="00DA0C8E" w:rsidRPr="00E22B22" w:rsidRDefault="00DA0C8E" w:rsidP="00BE7F00">
      <w:pPr>
        <w:pStyle w:val="25"/>
        <w:shd w:val="clear" w:color="auto" w:fill="auto"/>
        <w:tabs>
          <w:tab w:val="left" w:pos="0"/>
          <w:tab w:val="left" w:pos="1843"/>
        </w:tabs>
        <w:spacing w:line="360" w:lineRule="auto"/>
        <w:ind w:firstLine="709"/>
        <w:jc w:val="both"/>
      </w:pPr>
    </w:p>
    <w:p w:rsidR="002A39DA" w:rsidRPr="00E22B22" w:rsidRDefault="002A39DA" w:rsidP="00BE7F00">
      <w:pPr>
        <w:pStyle w:val="25"/>
        <w:shd w:val="clear" w:color="auto" w:fill="auto"/>
        <w:tabs>
          <w:tab w:val="left" w:pos="0"/>
          <w:tab w:val="left" w:pos="1843"/>
        </w:tabs>
        <w:spacing w:line="360" w:lineRule="auto"/>
        <w:ind w:firstLine="709"/>
      </w:pPr>
    </w:p>
    <w:p w:rsidR="002A39DA" w:rsidRPr="00E22B22" w:rsidRDefault="002A39DA" w:rsidP="00BE7F00">
      <w:pPr>
        <w:pStyle w:val="25"/>
        <w:shd w:val="clear" w:color="auto" w:fill="auto"/>
        <w:tabs>
          <w:tab w:val="left" w:pos="0"/>
          <w:tab w:val="left" w:pos="1843"/>
        </w:tabs>
        <w:spacing w:line="360" w:lineRule="auto"/>
        <w:ind w:firstLine="709"/>
      </w:pPr>
    </w:p>
    <w:p w:rsidR="002A39DA" w:rsidRPr="00E22B22" w:rsidRDefault="002A39DA" w:rsidP="00BE7F00">
      <w:pPr>
        <w:pStyle w:val="25"/>
        <w:shd w:val="clear" w:color="auto" w:fill="auto"/>
        <w:tabs>
          <w:tab w:val="left" w:pos="0"/>
          <w:tab w:val="left" w:pos="1843"/>
        </w:tabs>
        <w:spacing w:line="360" w:lineRule="auto"/>
        <w:ind w:firstLine="709"/>
      </w:pPr>
    </w:p>
    <w:p w:rsidR="00DA0C8E" w:rsidRPr="00E22B22" w:rsidRDefault="00DA0C8E" w:rsidP="00BE7F00">
      <w:pPr>
        <w:pStyle w:val="25"/>
        <w:shd w:val="clear" w:color="auto" w:fill="auto"/>
        <w:tabs>
          <w:tab w:val="left" w:pos="0"/>
          <w:tab w:val="left" w:pos="1843"/>
        </w:tabs>
        <w:spacing w:line="360" w:lineRule="auto"/>
        <w:ind w:firstLine="709"/>
      </w:pPr>
      <w:r w:rsidRPr="00E22B22">
        <w:lastRenderedPageBreak/>
        <w:t>Таблиця 5.1 - 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E22B22" w:rsidTr="00FA7E31">
        <w:trPr>
          <w:trHeight w:hRule="exact" w:val="1080"/>
          <w:jc w:val="center"/>
        </w:trPr>
        <w:tc>
          <w:tcPr>
            <w:tcW w:w="2923"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hanging="39"/>
              <w:jc w:val="center"/>
            </w:pPr>
            <w:r w:rsidRPr="00E22B22">
              <w:rPr>
                <w:rStyle w:val="2115pt"/>
                <w:b w:val="0"/>
                <w:sz w:val="28"/>
                <w:szCs w:val="28"/>
              </w:rPr>
              <w:t>Види випромінювань</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15"/>
              <w:jc w:val="center"/>
            </w:pPr>
            <w:r w:rsidRPr="00E22B22">
              <w:rPr>
                <w:rStyle w:val="2115pt"/>
                <w:b w:val="0"/>
                <w:sz w:val="28"/>
                <w:szCs w:val="28"/>
              </w:rPr>
              <w:t>Діапазон</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jc w:val="center"/>
            </w:pPr>
            <w:r w:rsidRPr="00E22B22">
              <w:rPr>
                <w:rStyle w:val="2115pt"/>
                <w:b w:val="0"/>
                <w:sz w:val="28"/>
                <w:szCs w:val="28"/>
              </w:rPr>
              <w:t>Фактичні (середні) дані замірів</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jc w:val="center"/>
            </w:pPr>
            <w:r w:rsidRPr="00E22B22">
              <w:rPr>
                <w:rStyle w:val="2115pt"/>
                <w:b w:val="0"/>
                <w:sz w:val="28"/>
                <w:szCs w:val="28"/>
              </w:rPr>
              <w:t>Нормовані значення</w:t>
            </w:r>
          </w:p>
        </w:tc>
      </w:tr>
      <w:tr w:rsidR="00DA0C8E" w:rsidRPr="00E22B22" w:rsidTr="00FA7E31">
        <w:trPr>
          <w:trHeight w:hRule="exact" w:val="41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Ультрафіолетове</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220-280нм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right="400" w:firstLine="0"/>
            </w:pPr>
            <w:r w:rsidRPr="00E22B22">
              <w:rPr>
                <w:rStyle w:val="2115pt"/>
                <w:b w:val="0"/>
                <w:sz w:val="28"/>
                <w:szCs w:val="28"/>
              </w:rPr>
              <w:t>0 0-0.01 Вт/м</w:t>
            </w:r>
            <w:r w:rsidRPr="00E22B22">
              <w:rPr>
                <w:rStyle w:val="2115pt"/>
                <w:b w:val="0"/>
                <w:sz w:val="28"/>
                <w:szCs w:val="28"/>
                <w:vertAlign w:val="superscript"/>
              </w:rPr>
              <w:t>2</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0.01 Вт/м</w:t>
            </w:r>
            <w:r w:rsidRPr="00E22B22">
              <w:rPr>
                <w:rStyle w:val="2115pt"/>
                <w:b w:val="0"/>
                <w:sz w:val="28"/>
                <w:szCs w:val="28"/>
                <w:vertAlign w:val="superscript"/>
              </w:rPr>
              <w:t>2</w:t>
            </w:r>
          </w:p>
        </w:tc>
      </w:tr>
      <w:tr w:rsidR="00DA0C8E" w:rsidRPr="00E22B22" w:rsidTr="00FA7E31">
        <w:trPr>
          <w:trHeight w:hRule="exact" w:val="422"/>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ІЧ-випромінювання</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320-400нм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right="400" w:firstLine="0"/>
            </w:pPr>
            <w:r w:rsidRPr="00E22B22">
              <w:rPr>
                <w:rStyle w:val="2115pt"/>
                <w:b w:val="0"/>
                <w:sz w:val="28"/>
                <w:szCs w:val="28"/>
              </w:rPr>
              <w:t>3,5-6,0 Вт/м</w:t>
            </w:r>
            <w:r w:rsidRPr="00E22B22">
              <w:rPr>
                <w:rStyle w:val="2115pt"/>
                <w:b w:val="0"/>
                <w:sz w:val="28"/>
                <w:szCs w:val="28"/>
                <w:vertAlign w:val="superscript"/>
              </w:rPr>
              <w:t>2</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10 Вт/м</w:t>
            </w:r>
            <w:r w:rsidRPr="00E22B22">
              <w:rPr>
                <w:rStyle w:val="2115pt"/>
                <w:b w:val="0"/>
                <w:sz w:val="28"/>
                <w:szCs w:val="28"/>
                <w:vertAlign w:val="superscript"/>
              </w:rPr>
              <w:t>2</w:t>
            </w:r>
          </w:p>
        </w:tc>
      </w:tr>
      <w:tr w:rsidR="00DA0C8E" w:rsidRPr="00E22B22" w:rsidTr="00FA7E31">
        <w:trPr>
          <w:trHeight w:hRule="exact" w:val="40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Електростатичне поле</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400-700нм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right="400" w:firstLine="0"/>
            </w:pPr>
            <w:r w:rsidRPr="00E22B22">
              <w:rPr>
                <w:rStyle w:val="2115pt"/>
                <w:b w:val="0"/>
                <w:sz w:val="28"/>
                <w:szCs w:val="28"/>
              </w:rPr>
              <w:t>0.05-4.5 Вт/м</w:t>
            </w:r>
            <w:r w:rsidRPr="00E22B22">
              <w:rPr>
                <w:rStyle w:val="2115pt"/>
                <w:b w:val="0"/>
                <w:sz w:val="28"/>
                <w:szCs w:val="28"/>
                <w:vertAlign w:val="superscript"/>
              </w:rPr>
              <w:t>2</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100 Вт/м</w:t>
            </w:r>
            <w:r w:rsidRPr="00E22B22">
              <w:rPr>
                <w:rStyle w:val="2115pt"/>
                <w:b w:val="0"/>
                <w:sz w:val="28"/>
                <w:szCs w:val="28"/>
                <w:vertAlign w:val="superscript"/>
              </w:rPr>
              <w:t>2</w:t>
            </w:r>
          </w:p>
        </w:tc>
      </w:tr>
      <w:tr w:rsidR="00DA0C8E" w:rsidRPr="00E22B22" w:rsidTr="00FA7E31">
        <w:trPr>
          <w:trHeight w:hRule="exact" w:val="41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Електричний струм</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50 Гц</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15 кВ/м</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20-60 кВ/м</w:t>
            </w:r>
          </w:p>
        </w:tc>
      </w:tr>
      <w:tr w:rsidR="00DA0C8E" w:rsidRPr="00E22B22" w:rsidTr="00FA7E31">
        <w:trPr>
          <w:trHeight w:hRule="exact" w:val="388"/>
          <w:jc w:val="center"/>
        </w:trPr>
        <w:tc>
          <w:tcPr>
            <w:tcW w:w="2923" w:type="dxa"/>
            <w:shd w:val="clear" w:color="auto" w:fill="FFFFFF"/>
          </w:tcPr>
          <w:p w:rsidR="00DA0C8E" w:rsidRPr="00E22B22" w:rsidRDefault="00DA0C8E" w:rsidP="00BE7F00">
            <w:pPr>
              <w:pStyle w:val="27"/>
              <w:shd w:val="clear" w:color="auto" w:fill="auto"/>
              <w:tabs>
                <w:tab w:val="left" w:pos="0"/>
                <w:tab w:val="left" w:pos="387"/>
              </w:tabs>
              <w:spacing w:before="0" w:line="360" w:lineRule="auto"/>
              <w:ind w:firstLine="0"/>
            </w:pPr>
            <w:r w:rsidRPr="00E22B22">
              <w:rPr>
                <w:rStyle w:val="2115pt"/>
                <w:b w:val="0"/>
                <w:sz w:val="28"/>
                <w:szCs w:val="28"/>
              </w:rPr>
              <w:t>Яскравість</w:t>
            </w:r>
          </w:p>
        </w:tc>
        <w:tc>
          <w:tcPr>
            <w:tcW w:w="172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700 нм-1мм</w:t>
            </w:r>
          </w:p>
        </w:tc>
        <w:tc>
          <w:tcPr>
            <w:tcW w:w="2440"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 xml:space="preserve">U=220В; І=2А </w:t>
            </w:r>
          </w:p>
        </w:tc>
        <w:tc>
          <w:tcPr>
            <w:tcW w:w="2486" w:type="dxa"/>
            <w:shd w:val="clear" w:color="auto" w:fill="FFFFFF"/>
          </w:tcPr>
          <w:p w:rsidR="00DA0C8E" w:rsidRPr="00E22B22" w:rsidRDefault="00DA0C8E" w:rsidP="00BE7F00">
            <w:pPr>
              <w:pStyle w:val="27"/>
              <w:shd w:val="clear" w:color="auto" w:fill="auto"/>
              <w:tabs>
                <w:tab w:val="left" w:pos="0"/>
                <w:tab w:val="left" w:pos="1843"/>
              </w:tabs>
              <w:spacing w:before="0" w:line="360" w:lineRule="auto"/>
              <w:ind w:firstLine="0"/>
            </w:pPr>
            <w:r w:rsidRPr="00E22B22">
              <w:rPr>
                <w:rStyle w:val="2115pt"/>
                <w:b w:val="0"/>
                <w:sz w:val="28"/>
                <w:szCs w:val="28"/>
              </w:rPr>
              <w:t xml:space="preserve">U=220В; І=0.1А </w:t>
            </w:r>
          </w:p>
        </w:tc>
      </w:tr>
    </w:tbl>
    <w:p w:rsidR="00DA0C8E" w:rsidRPr="00E22B22" w:rsidRDefault="00DA0C8E" w:rsidP="00BE7F00">
      <w:pPr>
        <w:pStyle w:val="62"/>
        <w:shd w:val="clear" w:color="auto" w:fill="auto"/>
        <w:tabs>
          <w:tab w:val="left" w:pos="0"/>
          <w:tab w:val="left" w:pos="1843"/>
        </w:tabs>
        <w:spacing w:before="0" w:line="360" w:lineRule="auto"/>
        <w:ind w:right="320" w:firstLine="709"/>
      </w:pPr>
    </w:p>
    <w:p w:rsidR="00DA0C8E" w:rsidRPr="00E22B22" w:rsidRDefault="00DA0C8E" w:rsidP="00BE7F00">
      <w:pPr>
        <w:pStyle w:val="62"/>
        <w:shd w:val="clear" w:color="auto" w:fill="auto"/>
        <w:tabs>
          <w:tab w:val="left" w:pos="0"/>
          <w:tab w:val="left" w:pos="1843"/>
        </w:tabs>
        <w:spacing w:before="0" w:line="360" w:lineRule="auto"/>
        <w:ind w:right="320" w:firstLine="709"/>
      </w:pPr>
      <w:r w:rsidRPr="00E22B22">
        <w:t>Інфрачервоне випромінювання</w:t>
      </w:r>
      <w:r w:rsidR="00540CFC" w:rsidRPr="00E22B22">
        <w:t xml:space="preserve"> </w:t>
      </w:r>
      <w:r w:rsidRPr="00E22B22">
        <w:t>шкідливо впливає на зір, втомлюючи очі, при тривалій дії порушує нормальне сприйняття кольору оком людини.</w:t>
      </w:r>
    </w:p>
    <w:p w:rsidR="00DA0C8E" w:rsidRDefault="00DA0C8E" w:rsidP="00E22B22">
      <w:pPr>
        <w:pStyle w:val="62"/>
        <w:shd w:val="clear" w:color="auto" w:fill="auto"/>
        <w:tabs>
          <w:tab w:val="left" w:pos="0"/>
          <w:tab w:val="left" w:pos="1843"/>
        </w:tabs>
        <w:spacing w:before="0" w:line="360" w:lineRule="auto"/>
        <w:ind w:firstLine="709"/>
      </w:pPr>
      <w:r w:rsidRPr="00E22B22">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 - 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текстово-графічної інформації. Отже, наведені вище фактори є основними при роботі в ОЦ (обчислювальний центр), і саме їх впливом можна пояснити причини виникнення скарг користувачів ПК (таблиця 5.2) і професійних захворювань.</w:t>
      </w:r>
    </w:p>
    <w:p w:rsidR="006F07AD" w:rsidRPr="00E22B22" w:rsidRDefault="006F07AD" w:rsidP="00E22B22">
      <w:pPr>
        <w:pStyle w:val="62"/>
        <w:shd w:val="clear" w:color="auto" w:fill="auto"/>
        <w:tabs>
          <w:tab w:val="left" w:pos="0"/>
          <w:tab w:val="left" w:pos="1843"/>
        </w:tabs>
        <w:spacing w:before="0" w:line="360" w:lineRule="auto"/>
        <w:ind w:firstLine="709"/>
      </w:pPr>
    </w:p>
    <w:p w:rsidR="00DA0C8E" w:rsidRPr="00E22B22" w:rsidRDefault="00DA0C8E" w:rsidP="00E22B22">
      <w:pPr>
        <w:pStyle w:val="25"/>
        <w:shd w:val="clear" w:color="auto" w:fill="auto"/>
        <w:tabs>
          <w:tab w:val="left" w:pos="0"/>
          <w:tab w:val="left" w:pos="1843"/>
        </w:tabs>
        <w:spacing w:line="360" w:lineRule="auto"/>
        <w:ind w:firstLine="709"/>
      </w:pPr>
      <w:r w:rsidRPr="00E22B22">
        <w:t>Таблиця 5.2 - 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69"/>
        <w:gridCol w:w="1855"/>
        <w:gridCol w:w="1569"/>
        <w:gridCol w:w="856"/>
        <w:gridCol w:w="2457"/>
      </w:tblGrid>
      <w:tr w:rsidR="00641419" w:rsidRPr="00E22B22" w:rsidTr="008E0224">
        <w:trPr>
          <w:trHeight w:hRule="exact" w:val="491"/>
        </w:trPr>
        <w:tc>
          <w:tcPr>
            <w:tcW w:w="2569" w:type="dxa"/>
            <w:vMerge w:val="restart"/>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hanging="10"/>
              <w:jc w:val="center"/>
              <w:rPr>
                <w:rStyle w:val="2115pt"/>
                <w:b w:val="0"/>
                <w:sz w:val="28"/>
                <w:szCs w:val="28"/>
              </w:rPr>
            </w:pPr>
          </w:p>
          <w:p w:rsidR="00641419" w:rsidRPr="00E22B22" w:rsidRDefault="00641419" w:rsidP="00BE7F00">
            <w:pPr>
              <w:pStyle w:val="27"/>
              <w:shd w:val="clear" w:color="auto" w:fill="auto"/>
              <w:tabs>
                <w:tab w:val="left" w:pos="0"/>
                <w:tab w:val="left" w:pos="1843"/>
              </w:tabs>
              <w:spacing w:before="0" w:line="360" w:lineRule="auto"/>
              <w:ind w:hanging="10"/>
              <w:jc w:val="center"/>
            </w:pPr>
            <w:r w:rsidRPr="00E22B22">
              <w:rPr>
                <w:rStyle w:val="2115pt"/>
                <w:b w:val="0"/>
                <w:sz w:val="28"/>
                <w:szCs w:val="28"/>
              </w:rPr>
              <w:t>Симптоми втоми</w:t>
            </w:r>
          </w:p>
        </w:tc>
        <w:tc>
          <w:tcPr>
            <w:tcW w:w="6736" w:type="dxa"/>
            <w:gridSpan w:val="4"/>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Відсотки від кількості досліджуваних</w:t>
            </w:r>
          </w:p>
        </w:tc>
      </w:tr>
      <w:tr w:rsidR="00641419" w:rsidRPr="00E22B22" w:rsidTr="008E0224">
        <w:trPr>
          <w:trHeight w:hRule="exact" w:val="745"/>
        </w:trPr>
        <w:tc>
          <w:tcPr>
            <w:tcW w:w="2569" w:type="dxa"/>
            <w:vMerge/>
            <w:tcBorders>
              <w:left w:val="single" w:sz="4" w:space="0" w:color="auto"/>
            </w:tcBorders>
            <w:shd w:val="clear" w:color="auto" w:fill="FFFFFF"/>
          </w:tcPr>
          <w:p w:rsidR="00641419" w:rsidRPr="00E22B22" w:rsidRDefault="00641419" w:rsidP="00BE7F00">
            <w:pPr>
              <w:tabs>
                <w:tab w:val="left" w:pos="0"/>
                <w:tab w:val="left" w:pos="1843"/>
              </w:tabs>
              <w:ind w:firstLine="709"/>
              <w:jc w:val="center"/>
              <w:rPr>
                <w:szCs w:val="28"/>
              </w:rPr>
            </w:pPr>
          </w:p>
        </w:tc>
        <w:tc>
          <w:tcPr>
            <w:tcW w:w="4280" w:type="dxa"/>
            <w:gridSpan w:val="3"/>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Користувачі ППК</w:t>
            </w:r>
          </w:p>
        </w:tc>
        <w:tc>
          <w:tcPr>
            <w:tcW w:w="2457" w:type="dxa"/>
            <w:vMerge w:val="restart"/>
            <w:tcBorders>
              <w:top w:val="single" w:sz="4" w:space="0" w:color="auto"/>
              <w:left w:val="single" w:sz="4" w:space="0" w:color="auto"/>
              <w:right w:val="single" w:sz="4" w:space="0" w:color="auto"/>
            </w:tcBorders>
            <w:shd w:val="clear" w:color="auto" w:fill="FFFFFF"/>
          </w:tcPr>
          <w:p w:rsidR="00641419" w:rsidRPr="00E22B22" w:rsidRDefault="00641419" w:rsidP="00BE7F00">
            <w:pPr>
              <w:pStyle w:val="af7"/>
              <w:rPr>
                <w:rStyle w:val="2115pt"/>
                <w:rFonts w:cs="Times New Roman"/>
                <w:b w:val="0"/>
                <w:sz w:val="28"/>
                <w:szCs w:val="28"/>
              </w:rPr>
            </w:pPr>
          </w:p>
          <w:p w:rsidR="00641419" w:rsidRPr="00E22B22" w:rsidRDefault="00641419" w:rsidP="00BE7F00">
            <w:pPr>
              <w:pStyle w:val="af7"/>
              <w:rPr>
                <w:rFonts w:cs="Times New Roman"/>
                <w:szCs w:val="28"/>
              </w:rPr>
            </w:pPr>
            <w:r w:rsidRPr="00E22B22">
              <w:rPr>
                <w:rStyle w:val="2115pt"/>
                <w:rFonts w:cs="Times New Roman"/>
                <w:b w:val="0"/>
                <w:sz w:val="28"/>
                <w:szCs w:val="28"/>
              </w:rPr>
              <w:lastRenderedPageBreak/>
              <w:t>Мікромонтажниці</w:t>
            </w:r>
          </w:p>
        </w:tc>
      </w:tr>
      <w:tr w:rsidR="00641419" w:rsidRPr="00E22B22" w:rsidTr="008E0224">
        <w:trPr>
          <w:trHeight w:hRule="exact" w:val="854"/>
        </w:trPr>
        <w:tc>
          <w:tcPr>
            <w:tcW w:w="2569" w:type="dxa"/>
            <w:tcBorders>
              <w:top w:val="single" w:sz="4" w:space="0" w:color="auto"/>
              <w:left w:val="single" w:sz="4" w:space="0" w:color="auto"/>
            </w:tcBorders>
            <w:shd w:val="clear" w:color="auto" w:fill="FFFFFF"/>
          </w:tcPr>
          <w:p w:rsidR="00641419" w:rsidRPr="00E22B22" w:rsidRDefault="00641419" w:rsidP="00BE7F00">
            <w:pPr>
              <w:tabs>
                <w:tab w:val="left" w:pos="0"/>
                <w:tab w:val="left" w:pos="1843"/>
              </w:tabs>
              <w:ind w:firstLine="709"/>
              <w:jc w:val="center"/>
              <w:rPr>
                <w:szCs w:val="28"/>
              </w:rPr>
            </w:pP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right="300" w:firstLine="41"/>
              <w:jc w:val="center"/>
            </w:pPr>
            <w:r w:rsidRPr="00E22B22">
              <w:rPr>
                <w:rStyle w:val="2115pt"/>
                <w:b w:val="0"/>
                <w:sz w:val="28"/>
                <w:szCs w:val="28"/>
              </w:rPr>
              <w:t>Інженери - програмісти</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оператори</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учні</w:t>
            </w:r>
          </w:p>
        </w:tc>
        <w:tc>
          <w:tcPr>
            <w:tcW w:w="2457" w:type="dxa"/>
            <w:vMerge/>
            <w:tcBorders>
              <w:left w:val="single" w:sz="4" w:space="0" w:color="auto"/>
              <w:right w:val="single" w:sz="4" w:space="0" w:color="auto"/>
            </w:tcBorders>
            <w:shd w:val="clear" w:color="auto" w:fill="FFFFFF"/>
          </w:tcPr>
          <w:p w:rsidR="00641419" w:rsidRPr="00E22B22" w:rsidRDefault="00641419" w:rsidP="00BE7F00">
            <w:pPr>
              <w:tabs>
                <w:tab w:val="left" w:pos="0"/>
                <w:tab w:val="left" w:pos="1843"/>
              </w:tabs>
              <w:ind w:firstLine="709"/>
              <w:jc w:val="center"/>
              <w:rPr>
                <w:szCs w:val="28"/>
              </w:rPr>
            </w:pP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lastRenderedPageBreak/>
              <w:t>Загальна втома</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29.4</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22.2</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97</w:t>
            </w:r>
          </w:p>
        </w:tc>
      </w:tr>
      <w:tr w:rsidR="00641419" w:rsidRPr="00E22B22" w:rsidTr="008E0224">
        <w:trPr>
          <w:trHeight w:hRule="exact" w:val="44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Млявість</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43</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Сонливість</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7.4</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11.5</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0</w:t>
            </w:r>
          </w:p>
        </w:tc>
      </w:tr>
      <w:tr w:rsidR="00641419" w:rsidRPr="00E22B22" w:rsidTr="008E0224">
        <w:trPr>
          <w:trHeight w:hRule="exact" w:val="461"/>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Головний біль</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54</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Важкість у голові</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11.1</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51</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Втома м'язів рук</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5.8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14.8</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36</w:t>
            </w:r>
          </w:p>
        </w:tc>
      </w:tr>
      <w:tr w:rsidR="00641419" w:rsidRPr="00E22B22" w:rsidTr="008E0224">
        <w:trPr>
          <w:trHeight w:hRule="exact" w:val="467"/>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Різь в очах</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58.8</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37</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67</w:t>
            </w:r>
          </w:p>
        </w:tc>
      </w:tr>
      <w:tr w:rsidR="00641419" w:rsidRPr="00E22B22" w:rsidTr="008E0224">
        <w:trPr>
          <w:trHeight w:hRule="exact" w:val="461"/>
        </w:trPr>
        <w:tc>
          <w:tcPr>
            <w:tcW w:w="2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Розпливчатість меж</w:t>
            </w:r>
          </w:p>
        </w:tc>
        <w:tc>
          <w:tcPr>
            <w:tcW w:w="1855"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35.3</w:t>
            </w:r>
          </w:p>
        </w:tc>
        <w:tc>
          <w:tcPr>
            <w:tcW w:w="1569"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55.5</w:t>
            </w:r>
          </w:p>
        </w:tc>
        <w:tc>
          <w:tcPr>
            <w:tcW w:w="856" w:type="dxa"/>
            <w:tcBorders>
              <w:top w:val="single" w:sz="4" w:space="0" w:color="auto"/>
              <w:lef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19.2</w:t>
            </w:r>
          </w:p>
        </w:tc>
        <w:tc>
          <w:tcPr>
            <w:tcW w:w="2457" w:type="dxa"/>
            <w:tcBorders>
              <w:top w:val="single" w:sz="4" w:space="0" w:color="auto"/>
              <w:left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4</w:t>
            </w:r>
          </w:p>
        </w:tc>
      </w:tr>
      <w:tr w:rsidR="00641419" w:rsidRPr="00E22B22" w:rsidTr="008E0224">
        <w:trPr>
          <w:trHeight w:hRule="exact" w:val="958"/>
        </w:trPr>
        <w:tc>
          <w:tcPr>
            <w:tcW w:w="2569"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0"/>
            </w:pPr>
            <w:r w:rsidRPr="00E22B22">
              <w:rPr>
                <w:rStyle w:val="2115pt"/>
                <w:b w:val="0"/>
                <w:sz w:val="28"/>
                <w:szCs w:val="28"/>
              </w:rPr>
              <w:t>Сумарно-очні симптоми</w:t>
            </w:r>
          </w:p>
        </w:tc>
        <w:tc>
          <w:tcPr>
            <w:tcW w:w="1855"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41"/>
              <w:jc w:val="center"/>
            </w:pPr>
            <w:r w:rsidRPr="00E22B22">
              <w:rPr>
                <w:rStyle w:val="2115pt"/>
                <w:b w:val="0"/>
                <w:sz w:val="28"/>
                <w:szCs w:val="28"/>
              </w:rPr>
              <w:t>94.1</w:t>
            </w:r>
          </w:p>
        </w:tc>
        <w:tc>
          <w:tcPr>
            <w:tcW w:w="1569"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26"/>
              <w:jc w:val="center"/>
            </w:pPr>
            <w:r w:rsidRPr="00E22B22">
              <w:rPr>
                <w:rStyle w:val="2115pt"/>
                <w:b w:val="0"/>
                <w:sz w:val="28"/>
                <w:szCs w:val="28"/>
              </w:rPr>
              <w:t>92.6</w:t>
            </w:r>
          </w:p>
        </w:tc>
        <w:tc>
          <w:tcPr>
            <w:tcW w:w="856" w:type="dxa"/>
            <w:tcBorders>
              <w:top w:val="single" w:sz="4" w:space="0" w:color="auto"/>
              <w:left w:val="single" w:sz="4" w:space="0" w:color="auto"/>
              <w:bottom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6"/>
              <w:jc w:val="center"/>
            </w:pPr>
            <w:r w:rsidRPr="00E22B22">
              <w:rPr>
                <w:rStyle w:val="2115pt"/>
                <w:b w:val="0"/>
                <w:sz w:val="28"/>
                <w:szCs w:val="28"/>
              </w:rPr>
              <w:t>26.9</w:t>
            </w:r>
          </w:p>
        </w:tc>
        <w:tc>
          <w:tcPr>
            <w:tcW w:w="2457" w:type="dxa"/>
            <w:tcBorders>
              <w:top w:val="single" w:sz="4" w:space="0" w:color="auto"/>
              <w:left w:val="single" w:sz="4" w:space="0" w:color="auto"/>
              <w:bottom w:val="single" w:sz="4" w:space="0" w:color="auto"/>
              <w:right w:val="single" w:sz="4" w:space="0" w:color="auto"/>
            </w:tcBorders>
            <w:shd w:val="clear" w:color="auto" w:fill="FFFFFF"/>
          </w:tcPr>
          <w:p w:rsidR="00641419" w:rsidRPr="00E22B22" w:rsidRDefault="00641419" w:rsidP="00BE7F00">
            <w:pPr>
              <w:pStyle w:val="27"/>
              <w:shd w:val="clear" w:color="auto" w:fill="auto"/>
              <w:tabs>
                <w:tab w:val="left" w:pos="0"/>
                <w:tab w:val="left" w:pos="1843"/>
              </w:tabs>
              <w:spacing w:before="0" w:line="360" w:lineRule="auto"/>
              <w:ind w:firstLine="709"/>
              <w:jc w:val="center"/>
            </w:pPr>
            <w:r w:rsidRPr="00E22B22">
              <w:rPr>
                <w:rStyle w:val="2115pt"/>
                <w:b w:val="0"/>
                <w:sz w:val="28"/>
                <w:szCs w:val="28"/>
              </w:rPr>
              <w:t>71</w:t>
            </w:r>
          </w:p>
        </w:tc>
      </w:tr>
    </w:tbl>
    <w:p w:rsidR="00DA0C8E" w:rsidRPr="00E22B22" w:rsidRDefault="00DA0C8E" w:rsidP="00BE7F00">
      <w:pPr>
        <w:pStyle w:val="62"/>
        <w:shd w:val="clear" w:color="auto" w:fill="auto"/>
        <w:tabs>
          <w:tab w:val="left" w:pos="0"/>
          <w:tab w:val="left" w:pos="1843"/>
        </w:tabs>
        <w:spacing w:before="0" w:line="360" w:lineRule="auto"/>
        <w:ind w:right="480" w:firstLine="709"/>
      </w:pPr>
    </w:p>
    <w:p w:rsidR="00607ABD" w:rsidRPr="00E22B22" w:rsidRDefault="00DA0C8E" w:rsidP="00BE7F00">
      <w:pPr>
        <w:pStyle w:val="62"/>
        <w:shd w:val="clear" w:color="auto" w:fill="auto"/>
        <w:tabs>
          <w:tab w:val="left" w:pos="0"/>
          <w:tab w:val="left" w:pos="1843"/>
        </w:tabs>
        <w:spacing w:before="0" w:line="360" w:lineRule="auto"/>
        <w:ind w:right="480" w:firstLine="709"/>
      </w:pPr>
      <w:r w:rsidRPr="00E22B22">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1D184E" w:rsidRPr="00E22B22" w:rsidRDefault="001D184E" w:rsidP="006F07AD">
      <w:pPr>
        <w:pStyle w:val="62"/>
        <w:shd w:val="clear" w:color="auto" w:fill="auto"/>
        <w:tabs>
          <w:tab w:val="left" w:pos="0"/>
          <w:tab w:val="left" w:pos="1843"/>
        </w:tabs>
        <w:spacing w:before="0" w:line="360" w:lineRule="auto"/>
        <w:ind w:right="480" w:firstLine="709"/>
      </w:pPr>
    </w:p>
    <w:p w:rsidR="00DA0C8E" w:rsidRPr="00E22B22" w:rsidRDefault="004A2490" w:rsidP="006F07AD">
      <w:pPr>
        <w:pStyle w:val="2"/>
        <w:spacing w:before="0"/>
      </w:pPr>
      <w:bookmarkStart w:id="40" w:name="_Toc419839607"/>
      <w:r w:rsidRPr="00E22B22">
        <w:t xml:space="preserve">5.2 </w:t>
      </w:r>
      <w:r w:rsidR="00DA0C8E" w:rsidRPr="00E22B22">
        <w:t>Забезпечення нормальних умов праці та Розрахунок освітленості робочого місця</w:t>
      </w:r>
      <w:bookmarkEnd w:id="40"/>
    </w:p>
    <w:p w:rsidR="00AE5756" w:rsidRPr="00E22B22" w:rsidRDefault="00AE5756" w:rsidP="006F07AD">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Однією з основних умов праці є освітленість робочого приміщення. Від 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рис</w:t>
      </w:r>
      <w:r w:rsidR="00354D87" w:rsidRPr="00E22B22">
        <w:rPr>
          <w:rStyle w:val="914pt"/>
          <w:rFonts w:eastAsia="Impact"/>
        </w:rPr>
        <w:t>унок</w:t>
      </w:r>
      <w:r w:rsidRPr="00E22B22">
        <w:rPr>
          <w:rStyle w:val="914pt"/>
          <w:rFonts w:eastAsia="Impact"/>
        </w:rPr>
        <w:t xml:space="preserve"> 5.1. </w:t>
      </w:r>
    </w:p>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noProof/>
          <w:sz w:val="28"/>
          <w:szCs w:val="28"/>
          <w:lang w:bidi="ar-SA"/>
        </w:rPr>
        <w:lastRenderedPageBreak/>
        <w:drawing>
          <wp:inline distT="0" distB="0" distL="0" distR="0">
            <wp:extent cx="1817652" cy="1801495"/>
            <wp:effectExtent l="0" t="0" r="0" b="0"/>
            <wp:docPr id="4"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288~1\AppData\Local\Temp\FineReader12.00\media\image2.png"/>
                    <pic:cNvPicPr>
                      <a:picLocks noChangeAspect="1" noChangeArrowheads="1"/>
                    </pic:cNvPicPr>
                  </pic:nvPicPr>
                  <pic:blipFill>
                    <a:blip r:embed="rId125"/>
                    <a:srcRect/>
                    <a:stretch>
                      <a:fillRect/>
                    </a:stretch>
                  </pic:blipFill>
                  <pic:spPr bwMode="auto">
                    <a:xfrm>
                      <a:off x="0" y="0"/>
                      <a:ext cx="1820558" cy="1804376"/>
                    </a:xfrm>
                    <a:prstGeom prst="rect">
                      <a:avLst/>
                    </a:prstGeom>
                    <a:noFill/>
                    <a:ln w="9525">
                      <a:noFill/>
                      <a:miter lim="800000"/>
                      <a:headEnd/>
                      <a:tailEnd/>
                    </a:ln>
                  </pic:spPr>
                </pic:pic>
              </a:graphicData>
            </a:graphic>
          </wp:inline>
        </w:drawing>
      </w: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sz w:val="28"/>
          <w:szCs w:val="28"/>
        </w:rPr>
        <w:t>Рисунок 5.1 – Положення оператора підчас роботи</w:t>
      </w:r>
    </w:p>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Для умов роботи програміста характерний ІІІ (високої точності) розряд зорової роботи, що характеризується значенням освітленості, наведеної  в таблиці 5.3.</w:t>
      </w:r>
    </w:p>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jc w:val="center"/>
        <w:rPr>
          <w:rStyle w:val="914pt"/>
          <w:rFonts w:eastAsia="Impact"/>
        </w:rPr>
      </w:pPr>
      <w:r w:rsidRPr="00E22B22">
        <w:rPr>
          <w:rStyle w:val="914pt"/>
          <w:rFonts w:eastAsia="Impact"/>
        </w:rPr>
        <w:t>Таблиця 5.3  - Характеристика штучної освітленості робочих місць</w:t>
      </w:r>
    </w:p>
    <w:tbl>
      <w:tblPr>
        <w:tblStyle w:val="af2"/>
        <w:tblW w:w="10095" w:type="dxa"/>
        <w:tblLayout w:type="fixed"/>
        <w:tblLook w:val="04A0" w:firstRow="1" w:lastRow="0" w:firstColumn="1" w:lastColumn="0" w:noHBand="0" w:noVBand="1"/>
      </w:tblPr>
      <w:tblGrid>
        <w:gridCol w:w="1101"/>
        <w:gridCol w:w="1134"/>
        <w:gridCol w:w="1559"/>
        <w:gridCol w:w="1843"/>
        <w:gridCol w:w="1559"/>
        <w:gridCol w:w="1559"/>
        <w:gridCol w:w="1340"/>
      </w:tblGrid>
      <w:tr w:rsidR="00DA0C8E" w:rsidRPr="00E22B22" w:rsidTr="000361F4">
        <w:trPr>
          <w:trHeight w:val="348"/>
        </w:trPr>
        <w:tc>
          <w:tcPr>
            <w:tcW w:w="1101" w:type="dxa"/>
            <w:vMerge w:val="restart"/>
          </w:tcPr>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Назва примі-</w:t>
            </w:r>
          </w:p>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щення</w:t>
            </w:r>
          </w:p>
        </w:tc>
        <w:tc>
          <w:tcPr>
            <w:tcW w:w="1134" w:type="dxa"/>
            <w:vMerge w:val="restart"/>
          </w:tcPr>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Розряд зорової роботи</w:t>
            </w:r>
          </w:p>
        </w:tc>
        <w:tc>
          <w:tcPr>
            <w:tcW w:w="6520" w:type="dxa"/>
            <w:gridSpan w:val="4"/>
          </w:tcPr>
          <w:p w:rsidR="00DA0C8E" w:rsidRPr="00E22B22" w:rsidRDefault="00DA0C8E" w:rsidP="00BE7F00">
            <w:pPr>
              <w:pStyle w:val="92"/>
              <w:shd w:val="clear" w:color="auto" w:fill="auto"/>
              <w:spacing w:after="0" w:line="360" w:lineRule="auto"/>
              <w:ind w:firstLine="709"/>
              <w:jc w:val="center"/>
              <w:rPr>
                <w:rStyle w:val="914pt"/>
                <w:rFonts w:eastAsia="Impact"/>
              </w:rPr>
            </w:pPr>
            <w:r w:rsidRPr="00E22B22">
              <w:rPr>
                <w:rStyle w:val="914pt"/>
                <w:rFonts w:eastAsia="Impact"/>
              </w:rPr>
              <w:t>Освітленість, лк</w:t>
            </w:r>
            <w:r w:rsidR="00C36A9B" w:rsidRPr="00E22B22">
              <w:rPr>
                <w:rStyle w:val="914pt"/>
                <w:rFonts w:eastAsia="Impact"/>
              </w:rPr>
              <w:t>.</w:t>
            </w:r>
          </w:p>
        </w:tc>
        <w:tc>
          <w:tcPr>
            <w:tcW w:w="1340" w:type="dxa"/>
            <w:vMerge w:val="restart"/>
          </w:tcPr>
          <w:p w:rsidR="00DA0C8E" w:rsidRPr="00E22B22" w:rsidRDefault="000361F4" w:rsidP="00BE7F00">
            <w:pPr>
              <w:pStyle w:val="92"/>
              <w:shd w:val="clear" w:color="auto" w:fill="auto"/>
              <w:spacing w:after="0" w:line="360" w:lineRule="auto"/>
              <w:jc w:val="center"/>
              <w:rPr>
                <w:rStyle w:val="914pt"/>
                <w:rFonts w:eastAsia="Impact"/>
              </w:rPr>
            </w:pPr>
            <w:r w:rsidRPr="00E22B22">
              <w:rPr>
                <w:rStyle w:val="914pt"/>
                <w:rFonts w:eastAsia="Impact"/>
              </w:rPr>
              <w:t xml:space="preserve">Тип </w:t>
            </w:r>
            <w:r w:rsidR="00DA0C8E" w:rsidRPr="00E22B22">
              <w:rPr>
                <w:rStyle w:val="914pt"/>
                <w:rFonts w:eastAsia="Impact"/>
              </w:rPr>
              <w:t>світиль-</w:t>
            </w:r>
          </w:p>
          <w:p w:rsidR="00DA0C8E" w:rsidRPr="00E22B22" w:rsidRDefault="00DA0C8E" w:rsidP="00BE7F00">
            <w:pPr>
              <w:pStyle w:val="92"/>
              <w:shd w:val="clear" w:color="auto" w:fill="auto"/>
              <w:spacing w:after="0" w:line="360" w:lineRule="auto"/>
              <w:jc w:val="center"/>
              <w:rPr>
                <w:rStyle w:val="914pt"/>
                <w:rFonts w:eastAsia="Impact"/>
              </w:rPr>
            </w:pPr>
            <w:r w:rsidRPr="00E22B22">
              <w:rPr>
                <w:rStyle w:val="914pt"/>
                <w:rFonts w:eastAsia="Impact"/>
              </w:rPr>
              <w:t>ника</w:t>
            </w:r>
          </w:p>
        </w:tc>
      </w:tr>
      <w:tr w:rsidR="00DA0C8E" w:rsidRPr="00E22B22" w:rsidTr="00FA7E31">
        <w:tc>
          <w:tcPr>
            <w:tcW w:w="1101" w:type="dxa"/>
            <w:vMerge/>
          </w:tcPr>
          <w:p w:rsidR="00DA0C8E" w:rsidRPr="00E22B22" w:rsidRDefault="00DA0C8E" w:rsidP="00BE7F00">
            <w:pPr>
              <w:pStyle w:val="92"/>
              <w:shd w:val="clear" w:color="auto" w:fill="auto"/>
              <w:spacing w:after="0" w:line="360" w:lineRule="auto"/>
              <w:jc w:val="center"/>
              <w:rPr>
                <w:rStyle w:val="914pt"/>
                <w:rFonts w:eastAsia="Impact"/>
              </w:rPr>
            </w:pPr>
          </w:p>
        </w:tc>
        <w:tc>
          <w:tcPr>
            <w:tcW w:w="1134" w:type="dxa"/>
            <w:vMerge/>
          </w:tcPr>
          <w:p w:rsidR="00DA0C8E" w:rsidRPr="00E22B22" w:rsidRDefault="00DA0C8E" w:rsidP="00BE7F00">
            <w:pPr>
              <w:pStyle w:val="92"/>
              <w:shd w:val="clear" w:color="auto" w:fill="auto"/>
              <w:spacing w:after="0" w:line="360" w:lineRule="auto"/>
              <w:jc w:val="center"/>
              <w:rPr>
                <w:rStyle w:val="914pt"/>
                <w:rFonts w:eastAsia="Impact"/>
              </w:rPr>
            </w:pPr>
          </w:p>
        </w:tc>
        <w:tc>
          <w:tcPr>
            <w:tcW w:w="1559" w:type="dxa"/>
          </w:tcPr>
          <w:p w:rsidR="00DA0C8E" w:rsidRPr="00E22B22" w:rsidRDefault="00DA0C8E" w:rsidP="00BE7F00">
            <w:pPr>
              <w:pStyle w:val="92"/>
              <w:shd w:val="clear" w:color="auto" w:fill="auto"/>
              <w:spacing w:after="0" w:line="360" w:lineRule="auto"/>
              <w:ind w:firstLine="33"/>
              <w:jc w:val="center"/>
              <w:rPr>
                <w:rStyle w:val="914pt"/>
                <w:rFonts w:eastAsia="Impact"/>
              </w:rPr>
            </w:pPr>
            <w:r w:rsidRPr="00E22B22">
              <w:rPr>
                <w:rStyle w:val="914pt"/>
                <w:rFonts w:eastAsia="Impact"/>
              </w:rPr>
              <w:t>Загальне освітлення</w:t>
            </w:r>
          </w:p>
        </w:tc>
        <w:tc>
          <w:tcPr>
            <w:tcW w:w="1843" w:type="dxa"/>
          </w:tcPr>
          <w:p w:rsidR="00DA0C8E" w:rsidRPr="00E22B22" w:rsidRDefault="00DA0C8E" w:rsidP="00BE7F00">
            <w:pPr>
              <w:pStyle w:val="92"/>
              <w:shd w:val="clear" w:color="auto" w:fill="auto"/>
              <w:spacing w:after="0" w:line="360" w:lineRule="auto"/>
              <w:ind w:firstLine="34"/>
              <w:jc w:val="center"/>
              <w:rPr>
                <w:rStyle w:val="914pt"/>
                <w:rFonts w:eastAsia="Impact"/>
              </w:rPr>
            </w:pPr>
            <w:r w:rsidRPr="00E22B22">
              <w:rPr>
                <w:rStyle w:val="914pt"/>
                <w:rFonts w:eastAsia="Impact"/>
              </w:rPr>
              <w:t>Комбіноване освітлення</w:t>
            </w:r>
          </w:p>
        </w:tc>
        <w:tc>
          <w:tcPr>
            <w:tcW w:w="1559" w:type="dxa"/>
          </w:tcPr>
          <w:p w:rsidR="00DA0C8E" w:rsidRPr="00E22B22" w:rsidRDefault="000361F4" w:rsidP="00BE7F00">
            <w:pPr>
              <w:pStyle w:val="92"/>
              <w:shd w:val="clear" w:color="auto" w:fill="auto"/>
              <w:spacing w:after="0" w:line="360" w:lineRule="auto"/>
              <w:jc w:val="center"/>
              <w:rPr>
                <w:rStyle w:val="914pt"/>
                <w:rFonts w:eastAsia="Impact"/>
              </w:rPr>
            </w:pPr>
            <w:r w:rsidRPr="00E22B22">
              <w:rPr>
                <w:rStyle w:val="914pt"/>
                <w:rFonts w:eastAsia="Impact"/>
              </w:rPr>
              <w:t>Авар.О</w:t>
            </w:r>
            <w:r w:rsidR="00DA0C8E" w:rsidRPr="00E22B22">
              <w:rPr>
                <w:rStyle w:val="914pt"/>
                <w:rFonts w:eastAsia="Impact"/>
              </w:rPr>
              <w:t>сві</w:t>
            </w:r>
            <w:r w:rsidRPr="00E22B22">
              <w:rPr>
                <w:rStyle w:val="914pt"/>
                <w:rFonts w:eastAsia="Impact"/>
              </w:rPr>
              <w:t xml:space="preserve">. </w:t>
            </w:r>
            <w:r w:rsidR="00DA0C8E" w:rsidRPr="00E22B22">
              <w:rPr>
                <w:rStyle w:val="914pt"/>
                <w:rFonts w:eastAsia="Impact"/>
              </w:rPr>
              <w:t>для роботи</w:t>
            </w:r>
          </w:p>
        </w:tc>
        <w:tc>
          <w:tcPr>
            <w:tcW w:w="1559" w:type="dxa"/>
          </w:tcPr>
          <w:p w:rsidR="00DA0C8E" w:rsidRPr="00E22B22" w:rsidRDefault="000361F4" w:rsidP="00BE7F00">
            <w:pPr>
              <w:pStyle w:val="92"/>
              <w:shd w:val="clear" w:color="auto" w:fill="auto"/>
              <w:spacing w:after="0" w:line="360" w:lineRule="auto"/>
              <w:jc w:val="center"/>
              <w:rPr>
                <w:rStyle w:val="914pt"/>
                <w:rFonts w:eastAsia="Impact"/>
              </w:rPr>
            </w:pPr>
            <w:r w:rsidRPr="00E22B22">
              <w:rPr>
                <w:rStyle w:val="914pt"/>
                <w:rFonts w:eastAsia="Impact"/>
              </w:rPr>
              <w:t xml:space="preserve">Авар.Осві. </w:t>
            </w:r>
            <w:r w:rsidR="00DA0C8E" w:rsidRPr="00E22B22">
              <w:rPr>
                <w:rStyle w:val="914pt"/>
                <w:rFonts w:eastAsia="Impact"/>
              </w:rPr>
              <w:t>для евак</w:t>
            </w:r>
            <w:r w:rsidRPr="00E22B22">
              <w:rPr>
                <w:rStyle w:val="914pt"/>
                <w:rFonts w:eastAsia="Impact"/>
              </w:rPr>
              <w:t>.</w:t>
            </w:r>
          </w:p>
        </w:tc>
        <w:tc>
          <w:tcPr>
            <w:tcW w:w="1340" w:type="dxa"/>
            <w:vMerge/>
          </w:tcPr>
          <w:p w:rsidR="00DA0C8E" w:rsidRPr="00E22B22" w:rsidRDefault="00DA0C8E" w:rsidP="00BE7F00">
            <w:pPr>
              <w:pStyle w:val="92"/>
              <w:shd w:val="clear" w:color="auto" w:fill="auto"/>
              <w:spacing w:after="0" w:line="360" w:lineRule="auto"/>
              <w:rPr>
                <w:rStyle w:val="914pt"/>
                <w:rFonts w:eastAsia="Impact"/>
              </w:rPr>
            </w:pPr>
          </w:p>
        </w:tc>
      </w:tr>
      <w:tr w:rsidR="00DA0C8E" w:rsidRPr="00E22B22" w:rsidTr="00FA7E31">
        <w:tc>
          <w:tcPr>
            <w:tcW w:w="1101"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Офіс</w:t>
            </w:r>
          </w:p>
        </w:tc>
        <w:tc>
          <w:tcPr>
            <w:tcW w:w="1134"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ІІІ</w:t>
            </w:r>
          </w:p>
        </w:tc>
        <w:tc>
          <w:tcPr>
            <w:tcW w:w="1559" w:type="dxa"/>
          </w:tcPr>
          <w:p w:rsidR="00DA0C8E" w:rsidRPr="00E22B22" w:rsidRDefault="00DA0C8E" w:rsidP="00BE7F00">
            <w:pPr>
              <w:pStyle w:val="92"/>
              <w:shd w:val="clear" w:color="auto" w:fill="auto"/>
              <w:spacing w:after="0" w:line="360" w:lineRule="auto"/>
              <w:ind w:firstLine="33"/>
              <w:rPr>
                <w:rStyle w:val="914pt"/>
                <w:rFonts w:eastAsia="Impact"/>
              </w:rPr>
            </w:pPr>
            <w:r w:rsidRPr="00E22B22">
              <w:rPr>
                <w:rStyle w:val="914pt"/>
                <w:rFonts w:eastAsia="Impact"/>
              </w:rPr>
              <w:t>300</w:t>
            </w:r>
          </w:p>
        </w:tc>
        <w:tc>
          <w:tcPr>
            <w:tcW w:w="1843" w:type="dxa"/>
          </w:tcPr>
          <w:p w:rsidR="00DA0C8E" w:rsidRPr="00E22B22" w:rsidRDefault="00DA0C8E" w:rsidP="00BE7F00">
            <w:pPr>
              <w:pStyle w:val="92"/>
              <w:shd w:val="clear" w:color="auto" w:fill="auto"/>
              <w:spacing w:after="0" w:line="360" w:lineRule="auto"/>
              <w:ind w:firstLine="34"/>
              <w:rPr>
                <w:rStyle w:val="914pt"/>
                <w:rFonts w:eastAsia="Impact"/>
              </w:rPr>
            </w:pPr>
            <w:r w:rsidRPr="00E22B22">
              <w:rPr>
                <w:rStyle w:val="914pt"/>
                <w:rFonts w:eastAsia="Impact"/>
              </w:rPr>
              <w:t>1000</w:t>
            </w:r>
          </w:p>
        </w:tc>
        <w:tc>
          <w:tcPr>
            <w:tcW w:w="1559"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15</w:t>
            </w:r>
          </w:p>
        </w:tc>
        <w:tc>
          <w:tcPr>
            <w:tcW w:w="1559"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50</w:t>
            </w:r>
          </w:p>
        </w:tc>
        <w:tc>
          <w:tcPr>
            <w:tcW w:w="1340" w:type="dxa"/>
          </w:tcPr>
          <w:p w:rsidR="00DA0C8E" w:rsidRPr="00E22B22" w:rsidRDefault="00DA0C8E" w:rsidP="00BE7F00">
            <w:pPr>
              <w:pStyle w:val="92"/>
              <w:shd w:val="clear" w:color="auto" w:fill="auto"/>
              <w:spacing w:after="0" w:line="360" w:lineRule="auto"/>
              <w:rPr>
                <w:rStyle w:val="914pt"/>
                <w:rFonts w:eastAsia="Impact"/>
              </w:rPr>
            </w:pPr>
            <w:r w:rsidRPr="00E22B22">
              <w:rPr>
                <w:rStyle w:val="914pt"/>
                <w:rFonts w:eastAsia="Impact"/>
              </w:rPr>
              <w:t>ЛБ-40</w:t>
            </w:r>
          </w:p>
        </w:tc>
      </w:tr>
    </w:tbl>
    <w:p w:rsidR="00DA0C8E" w:rsidRPr="00E22B22" w:rsidRDefault="00DA0C8E" w:rsidP="00BE7F00">
      <w:pPr>
        <w:pStyle w:val="92"/>
        <w:shd w:val="clear" w:color="auto" w:fill="auto"/>
        <w:spacing w:after="0" w:line="360" w:lineRule="auto"/>
        <w:ind w:firstLine="709"/>
        <w:rPr>
          <w:rStyle w:val="914pt"/>
          <w:rFonts w:eastAsia="Impact"/>
        </w:rPr>
      </w:pP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E22B22">
        <w:rPr>
          <w:rStyle w:val="914pt"/>
          <w:rFonts w:eastAsia="Impact"/>
        </w:rPr>
        <w:t>м</w:t>
      </w:r>
      <w:r w:rsidRPr="00E22B22">
        <w:rPr>
          <w:rStyle w:val="914pt"/>
          <w:rFonts w:eastAsia="Impact"/>
        </w:rPr>
        <w:t>етричні параметри приміщення. Виходячи з ДСанПІН 3.3.2.007-98</w:t>
      </w:r>
      <w:r w:rsidR="00C8675C" w:rsidRPr="00E22B22">
        <w:rPr>
          <w:rStyle w:val="914pt"/>
          <w:rFonts w:eastAsia="Impact"/>
        </w:rPr>
        <w:t xml:space="preserve"> [8]</w:t>
      </w:r>
      <w:r w:rsidRPr="00E22B22">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E22B22">
        <w:rPr>
          <w:rStyle w:val="914pt"/>
          <w:rFonts w:eastAsia="Impact"/>
          <w:vertAlign w:val="superscript"/>
        </w:rPr>
        <w:t>2</w:t>
      </w:r>
      <w:r w:rsidRPr="00E22B22">
        <w:rPr>
          <w:rStyle w:val="914pt"/>
          <w:rFonts w:eastAsia="Impact"/>
        </w:rPr>
        <w:t>. Визначаємо необхідну площу для роботи за формулою:</w:t>
      </w:r>
    </w:p>
    <w:p w:rsidR="00DA0C8E" w:rsidRPr="00E22B22" w:rsidRDefault="004D0468" w:rsidP="00BE7F00">
      <w:pPr>
        <w:pStyle w:val="92"/>
        <w:shd w:val="clear" w:color="auto" w:fill="auto"/>
        <w:tabs>
          <w:tab w:val="left" w:pos="1276"/>
        </w:tabs>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n</m:t>
            </m:r>
          </m:sub>
        </m:sSub>
        <m:r>
          <m:rPr>
            <m:sty m:val="bi"/>
          </m:rPr>
          <w:rPr>
            <w:rStyle w:val="914pt"/>
            <w:rFonts w:ascii="Cambria Math" w:eastAsia="Impact"/>
          </w:rPr>
          <m:t>=</m:t>
        </m:r>
        <m:r>
          <m:rPr>
            <m:sty m:val="bi"/>
          </m:rPr>
          <w:rPr>
            <w:rStyle w:val="914pt"/>
            <w:rFonts w:ascii="Cambria Math" w:eastAsia="Impact" w:hAnsi="Cambria Math"/>
          </w:rPr>
          <m:t>n*</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oMath>
      <w:r w:rsidR="00DA0C8E" w:rsidRPr="00E22B22">
        <w:rPr>
          <w:rStyle w:val="914pt"/>
          <w:rFonts w:eastAsia="Impact"/>
        </w:rPr>
        <w:tab/>
      </w:r>
      <w:r w:rsidR="00DA0C8E" w:rsidRPr="00E22B22">
        <w:rPr>
          <w:rStyle w:val="914pt"/>
          <w:rFonts w:eastAsia="Impact"/>
        </w:rPr>
        <w:tab/>
        <w:t xml:space="preserve"> (5.1)</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oMath>
      <w:r w:rsidRPr="00E22B22">
        <w:rPr>
          <w:rStyle w:val="914pt"/>
          <w:rFonts w:eastAsia="Impact"/>
        </w:rPr>
        <w:t>- площа приміщення, що відводиться на одного працівника;</w:t>
      </w:r>
    </w:p>
    <w:p w:rsidR="00DA0C8E" w:rsidRPr="00E22B22" w:rsidRDefault="00DA0C8E" w:rsidP="00BE7F00">
      <w:pPr>
        <w:pStyle w:val="92"/>
        <w:shd w:val="clear" w:color="auto" w:fill="auto"/>
        <w:spacing w:after="15" w:line="360" w:lineRule="auto"/>
        <w:ind w:firstLine="709"/>
        <w:rPr>
          <w:b w:val="0"/>
          <w:sz w:val="28"/>
          <w:szCs w:val="28"/>
        </w:rPr>
      </w:pPr>
      <w:r w:rsidRPr="00E22B22">
        <w:rPr>
          <w:rStyle w:val="914pt0"/>
        </w:rPr>
        <w:t>п</w:t>
      </w:r>
      <w:r w:rsidRPr="00E22B22">
        <w:rPr>
          <w:rStyle w:val="914pt"/>
          <w:rFonts w:eastAsia="Impact"/>
        </w:rPr>
        <w:t xml:space="preserve"> - кількість працівників.</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Оскільки в приміщенні працює одна людина, тоді необхідна площа для роботи має становити не менше:</w:t>
      </w:r>
    </w:p>
    <w:p w:rsidR="00DA0C8E" w:rsidRPr="00E22B22" w:rsidRDefault="004D0468" w:rsidP="00BE7F00">
      <w:pPr>
        <w:pStyle w:val="201"/>
        <w:shd w:val="clear" w:color="auto" w:fill="auto"/>
        <w:spacing w:after="0" w:line="360" w:lineRule="auto"/>
        <w:ind w:firstLine="709"/>
        <w:jc w:val="center"/>
        <w:rPr>
          <w:rFonts w:ascii="Times New Roman" w:hAnsi="Times New Roman" w:cs="Times New Roman"/>
          <w:sz w:val="28"/>
          <w:szCs w:val="28"/>
        </w:rPr>
      </w:pPr>
      <m:oMath>
        <m:sSub>
          <m:sSubPr>
            <m:ctrlPr>
              <w:rPr>
                <w:rStyle w:val="914pt"/>
                <w:rFonts w:ascii="Cambria Math" w:eastAsia="Impact" w:hAnsi="Times New Roman" w:cs="Times New Roman"/>
                <w:b w:val="0"/>
                <w:bCs w:val="0"/>
                <w:i/>
              </w:rPr>
            </m:ctrlPr>
          </m:sSubPr>
          <m:e>
            <m:r>
              <w:rPr>
                <w:rStyle w:val="914pt"/>
                <w:rFonts w:ascii="Cambria Math" w:eastAsia="Impact" w:hAnsi="Cambria Math" w:cs="Times New Roman"/>
              </w:rPr>
              <m:t>S</m:t>
            </m:r>
          </m:e>
          <m:sub>
            <m:r>
              <w:rPr>
                <w:rStyle w:val="914pt"/>
                <w:rFonts w:ascii="Cambria Math" w:eastAsia="Impact" w:hAnsi="Cambria Math" w:cs="Times New Roman"/>
              </w:rPr>
              <m:t>n</m:t>
            </m:r>
          </m:sub>
        </m:sSub>
        <m:r>
          <w:rPr>
            <w:rStyle w:val="914pt"/>
            <w:rFonts w:ascii="Cambria Math" w:eastAsia="Impact" w:hAnsi="Times New Roman" w:cs="Times New Roman"/>
          </w:rPr>
          <m:t>=1</m:t>
        </m:r>
        <m:r>
          <w:rPr>
            <w:rStyle w:val="914pt"/>
            <w:rFonts w:ascii="Cambria Math" w:eastAsia="Impact" w:hAnsi="Cambria Math" w:cs="Times New Roman"/>
          </w:rPr>
          <m:t>*</m:t>
        </m:r>
        <m:r>
          <w:rPr>
            <w:rStyle w:val="914pt"/>
            <w:rFonts w:ascii="Cambria Math" w:eastAsia="Impact" w:hAnsi="Times New Roman" w:cs="Times New Roman"/>
          </w:rPr>
          <m:t>6</m:t>
        </m:r>
        <m:r>
          <m:rPr>
            <m:sty m:val="p"/>
          </m:rPr>
          <w:rPr>
            <w:rStyle w:val="914pt"/>
            <w:rFonts w:ascii="Cambria Math" w:eastAsia="Impact" w:hAnsi="Times New Roman" w:cs="Times New Roman"/>
          </w:rPr>
          <m:t xml:space="preserve">=6 </m:t>
        </m:r>
        <m:sSup>
          <m:sSupPr>
            <m:ctrlPr>
              <w:rPr>
                <w:rStyle w:val="914pt"/>
                <w:rFonts w:ascii="Cambria Math" w:eastAsia="Impact" w:hAnsi="Times New Roman" w:cs="Times New Roman"/>
                <w:b w:val="0"/>
                <w:bCs w:val="0"/>
              </w:rPr>
            </m:ctrlPr>
          </m:sSupPr>
          <m:e>
            <m:r>
              <m:rPr>
                <m:sty m:val="p"/>
              </m:rPr>
              <w:rPr>
                <w:rStyle w:val="914pt"/>
                <w:rFonts w:ascii="Cambria Math" w:eastAsia="Impact" w:hAnsi="Cambria Math" w:cs="Times New Roman"/>
              </w:rPr>
              <m:t>м</m:t>
            </m:r>
          </m:e>
          <m:sup>
            <m:r>
              <m:rPr>
                <m:sty m:val="p"/>
              </m:rPr>
              <w:rPr>
                <w:rStyle w:val="914pt"/>
                <w:rFonts w:ascii="Cambria Math" w:eastAsia="Impact" w:hAnsi="Times New Roman" w:cs="Times New Roman"/>
              </w:rPr>
              <m:t>2</m:t>
            </m:r>
          </m:sup>
        </m:sSup>
      </m:oMath>
      <w:r w:rsidR="00DA0C8E" w:rsidRPr="00E22B22">
        <w:rPr>
          <w:rStyle w:val="914pt"/>
          <w:rFonts w:ascii="Times New Roman" w:hAnsi="Times New Roman" w:cs="Times New Roman"/>
          <w:b w:val="0"/>
          <w:bCs w:val="0"/>
        </w:rPr>
        <w:tab/>
        <w:t>;</w:t>
      </w:r>
      <w:r w:rsidR="00DA0C8E" w:rsidRPr="00E22B22">
        <w:rPr>
          <w:rStyle w:val="914pt"/>
          <w:rFonts w:ascii="Times New Roman" w:hAnsi="Times New Roman" w:cs="Times New Roman"/>
          <w:b w:val="0"/>
          <w:bCs w:val="0"/>
        </w:rPr>
        <w:tab/>
        <w:t>(5.2)</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Реальні розміри приміщення становлять: довжина - 2,5 м; ширина - 3 м; </w:t>
      </w:r>
      <w:r w:rsidRPr="00E22B22">
        <w:rPr>
          <w:rStyle w:val="914pt"/>
          <w:rFonts w:eastAsia="Impact"/>
        </w:rPr>
        <w:lastRenderedPageBreak/>
        <w:t xml:space="preserve">висота - 3.2 м, висота робочої поверхні </w:t>
      </w:r>
      <m:oMath>
        <m:sSub>
          <m:sSubPr>
            <m:ctrlPr>
              <w:rPr>
                <w:rStyle w:val="914pt"/>
                <w:rFonts w:ascii="Cambria Math" w:eastAsia="Impact"/>
                <w:b/>
                <w:bCs/>
                <w:i/>
              </w:rPr>
            </m:ctrlPr>
          </m:sSubPr>
          <m:e>
            <m:r>
              <m:rPr>
                <m:sty m:val="bi"/>
              </m:rPr>
              <w:rPr>
                <w:rStyle w:val="914pt"/>
                <w:rFonts w:ascii="Cambria Math" w:eastAsia="Impact" w:hAnsi="Cambria Math"/>
              </w:rPr>
              <m:t>h</m:t>
            </m:r>
          </m:e>
          <m:sub>
            <m:r>
              <m:rPr>
                <m:sty m:val="bi"/>
              </m:rPr>
              <w:rPr>
                <w:rStyle w:val="914pt"/>
                <w:rFonts w:ascii="Cambria Math" w:eastAsia="Impact" w:hAnsi="Cambria Math"/>
              </w:rPr>
              <m:t>p</m:t>
            </m:r>
          </m:sub>
        </m:sSub>
        <m:r>
          <m:rPr>
            <m:sty m:val="b"/>
          </m:rPr>
          <w:rPr>
            <w:rStyle w:val="914pt"/>
            <w:rFonts w:ascii="Cambria Math" w:eastAsia="Impact"/>
          </w:rPr>
          <m:t>=0.8</m:t>
        </m:r>
      </m:oMath>
      <w:r w:rsidRPr="00E22B22">
        <w:rPr>
          <w:rStyle w:val="914pt"/>
          <w:rFonts w:eastAsia="Impact"/>
        </w:rPr>
        <w:t>. Тобто площа приміщення становить:</w:t>
      </w:r>
    </w:p>
    <w:p w:rsidR="00DA0C8E" w:rsidRPr="00E22B22" w:rsidRDefault="004D0468"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
          </m:rPr>
          <w:rPr>
            <w:rStyle w:val="914pt"/>
            <w:rFonts w:ascii="Cambria Math" w:eastAsia="Impact"/>
          </w:rPr>
          <m:t>=2.5</m:t>
        </m:r>
        <m:r>
          <m:rPr>
            <m:sty m:val="b"/>
          </m:rPr>
          <w:rPr>
            <w:rStyle w:val="914pt"/>
            <w:rFonts w:ascii="Cambria Math" w:eastAsia="Impact" w:hAnsi="Cambria Math"/>
          </w:rPr>
          <m:t>-</m:t>
        </m:r>
        <m:r>
          <m:rPr>
            <m:sty m:val="b"/>
          </m:rPr>
          <w:rPr>
            <w:rStyle w:val="914pt"/>
            <w:rFonts w:ascii="Cambria Math" w:eastAsia="Impact"/>
          </w:rPr>
          <m:t xml:space="preserve">3=7.5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00DA0C8E" w:rsidRPr="00E22B22">
        <w:rPr>
          <w:rStyle w:val="914pt"/>
          <w:rFonts w:eastAsia="Constantia"/>
        </w:rPr>
        <w:t>;</w:t>
      </w:r>
      <w:r w:rsidR="00DA0C8E" w:rsidRPr="00E22B22">
        <w:rPr>
          <w:rStyle w:val="914pt"/>
          <w:rFonts w:eastAsia="Constantia"/>
        </w:rPr>
        <w:tab/>
      </w:r>
      <w:r w:rsidR="00DA0C8E" w:rsidRPr="00E22B22">
        <w:rPr>
          <w:rStyle w:val="914pt"/>
          <w:rFonts w:eastAsia="Constantia"/>
        </w:rPr>
        <w:tab/>
        <w:t>(5.2)</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що відповідає вимогам санітарних норм</w:t>
      </w:r>
      <w:r w:rsidR="006D5558" w:rsidRPr="00E22B22">
        <w:rPr>
          <w:rStyle w:val="914pt"/>
          <w:rFonts w:eastAsia="Impact"/>
        </w:rPr>
        <w:t xml:space="preserve"> рисунок 5.2</w:t>
      </w:r>
      <w:r w:rsidRPr="00E22B22">
        <w:rPr>
          <w:rStyle w:val="914pt"/>
          <w:rFonts w:eastAsia="Impact"/>
        </w:rPr>
        <w:t>.</w:t>
      </w:r>
      <w:r w:rsidRPr="00E22B22">
        <w:rPr>
          <w:b w:val="0"/>
          <w:sz w:val="28"/>
          <w:szCs w:val="28"/>
        </w:rPr>
        <w:t xml:space="preserve"> </w:t>
      </w:r>
    </w:p>
    <w:p w:rsidR="002436C8" w:rsidRPr="00E22B22" w:rsidRDefault="002436C8" w:rsidP="00BE7F00">
      <w:pPr>
        <w:pStyle w:val="92"/>
        <w:shd w:val="clear" w:color="auto" w:fill="auto"/>
        <w:spacing w:after="0" w:line="360" w:lineRule="auto"/>
        <w:ind w:firstLine="709"/>
        <w:rPr>
          <w:b w:val="0"/>
          <w:sz w:val="28"/>
          <w:szCs w:val="28"/>
        </w:rPr>
      </w:pP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noProof/>
          <w:sz w:val="28"/>
          <w:szCs w:val="28"/>
          <w:lang w:bidi="ar-SA"/>
        </w:rPr>
        <w:drawing>
          <wp:inline distT="0" distB="0" distL="0" distR="0">
            <wp:extent cx="2416438" cy="2062480"/>
            <wp:effectExtent l="0" t="0" r="0" b="0"/>
            <wp:docPr id="5"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288~1\AppData\Local\Temp\FineReader12.00\media\image1.png"/>
                    <pic:cNvPicPr>
                      <a:picLocks noChangeAspect="1" noChangeArrowheads="1"/>
                    </pic:cNvPicPr>
                  </pic:nvPicPr>
                  <pic:blipFill>
                    <a:blip r:embed="rId126"/>
                    <a:srcRect/>
                    <a:stretch>
                      <a:fillRect/>
                    </a:stretch>
                  </pic:blipFill>
                  <pic:spPr bwMode="auto">
                    <a:xfrm>
                      <a:off x="0" y="0"/>
                      <a:ext cx="2418656" cy="2064373"/>
                    </a:xfrm>
                    <a:prstGeom prst="rect">
                      <a:avLst/>
                    </a:prstGeom>
                    <a:noFill/>
                    <a:ln w="9525">
                      <a:noFill/>
                      <a:miter lim="800000"/>
                      <a:headEnd/>
                      <a:tailEnd/>
                    </a:ln>
                  </pic:spPr>
                </pic:pic>
              </a:graphicData>
            </a:graphic>
          </wp:inline>
        </w:drawing>
      </w:r>
    </w:p>
    <w:p w:rsidR="00DA0C8E" w:rsidRPr="00E22B22" w:rsidRDefault="00DA0C8E" w:rsidP="00BE7F00">
      <w:pPr>
        <w:pStyle w:val="92"/>
        <w:shd w:val="clear" w:color="auto" w:fill="auto"/>
        <w:spacing w:after="0" w:line="360" w:lineRule="auto"/>
        <w:ind w:firstLine="709"/>
        <w:jc w:val="center"/>
        <w:rPr>
          <w:b w:val="0"/>
          <w:sz w:val="28"/>
          <w:szCs w:val="28"/>
        </w:rPr>
      </w:pPr>
      <w:r w:rsidRPr="00E22B22">
        <w:rPr>
          <w:b w:val="0"/>
          <w:sz w:val="28"/>
          <w:szCs w:val="28"/>
        </w:rPr>
        <w:t>Рисунок 5.2 – Схема організації робочого місця у приміщенні</w:t>
      </w:r>
    </w:p>
    <w:p w:rsidR="00DA0C8E" w:rsidRPr="00E22B22" w:rsidRDefault="00DA0C8E" w:rsidP="00BE7F00">
      <w:pPr>
        <w:pStyle w:val="92"/>
        <w:shd w:val="clear" w:color="auto" w:fill="auto"/>
        <w:spacing w:after="0" w:line="360" w:lineRule="auto"/>
        <w:ind w:firstLine="709"/>
        <w:rPr>
          <w:b w:val="0"/>
          <w:sz w:val="28"/>
          <w:szCs w:val="28"/>
        </w:rPr>
      </w:pPr>
    </w:p>
    <w:p w:rsidR="00DA0C8E" w:rsidRPr="00E22B22" w:rsidRDefault="00DA0C8E" w:rsidP="00BE7F00">
      <w:pPr>
        <w:pStyle w:val="92"/>
        <w:shd w:val="clear" w:color="auto" w:fill="auto"/>
        <w:spacing w:after="258" w:line="360" w:lineRule="auto"/>
        <w:ind w:firstLine="709"/>
        <w:rPr>
          <w:b w:val="0"/>
          <w:sz w:val="28"/>
          <w:szCs w:val="28"/>
        </w:rPr>
      </w:pPr>
      <w:r w:rsidRPr="00E22B22">
        <w:rPr>
          <w:rStyle w:val="914pt"/>
          <w:rFonts w:eastAsia="Impact"/>
        </w:rPr>
        <w:t>Далі знаходимо необхідну площу вікон:</w:t>
      </w:r>
    </w:p>
    <w:p w:rsidR="00DA0C8E" w:rsidRPr="00E22B22" w:rsidRDefault="002A39DA" w:rsidP="00BE7F00">
      <w:pPr>
        <w:tabs>
          <w:tab w:val="left" w:pos="0"/>
        </w:tabs>
        <w:spacing w:after="275"/>
        <w:ind w:firstLine="709"/>
        <w:jc w:val="center"/>
        <w:rPr>
          <w:szCs w:val="28"/>
        </w:rPr>
      </w:pPr>
      <m:oMath>
        <m:r>
          <w:rPr>
            <w:rFonts w:ascii="Cambria Math"/>
            <w:szCs w:val="28"/>
          </w:rPr>
          <m:t>100</m:t>
        </m:r>
        <m:r>
          <w:rPr>
            <w:rFonts w:ascii="Cambria Math" w:hAns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I</m:t>
                </m:r>
              </m:e>
              <m:sub>
                <m:r>
                  <w:rPr>
                    <w:rStyle w:val="914pt"/>
                    <w:rFonts w:ascii="Cambria Math" w:eastAsia="Impact" w:hAnsi="Cambria Math"/>
                  </w:rPr>
                  <m:t>n</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hAnsi="Cambria Math"/>
                  </w:rPr>
                  <m:t>c</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η</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hAnsi="Cambria Math"/>
              </w:rPr>
              <m:t>*</m:t>
            </m:r>
            <m:sSub>
              <m:sSubPr>
                <m:ctrlPr>
                  <w:rPr>
                    <w:rStyle w:val="914pt"/>
                    <w:rFonts w:ascii="Cambria Math" w:eastAsia="Impact"/>
                    <w:b w:val="0"/>
                    <w:bCs w:val="0"/>
                    <w:i/>
                  </w:rPr>
                </m:ctrlPr>
              </m:sSubPr>
              <m:e>
                <m:r>
                  <w:rPr>
                    <w:rStyle w:val="914pt"/>
                    <w:rFonts w:ascii="Cambria Math" w:eastAsia="Impact" w:hAnsi="Cambria Math"/>
                  </w:rPr>
                  <m:t>v</m:t>
                </m:r>
              </m:e>
              <m:sub>
                <m:r>
                  <w:rPr>
                    <w:rStyle w:val="914pt"/>
                    <w:rFonts w:ascii="Cambria Math" w:eastAsia="Impact"/>
                  </w:rPr>
                  <m:t>0</m:t>
                </m:r>
              </m:sub>
            </m:sSub>
          </m:den>
        </m:f>
        <m:r>
          <w:rPr>
            <w:rFonts w:ascii="Cambria Math" w:hAnsi="Cambria Math"/>
            <w:szCs w:val="28"/>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rPr>
              <m:t>0</m:t>
            </m:r>
          </m:sub>
        </m:sSub>
        <m:r>
          <w:rPr>
            <w:rStyle w:val="914pt"/>
            <w:rFonts w:ascii="Cambria Math" w:eastAsia="Impact"/>
          </w:rPr>
          <m:t xml:space="preserve">; </m:t>
        </m:r>
      </m:oMath>
      <w:r w:rsidR="00DA0C8E" w:rsidRPr="00E22B22">
        <w:rPr>
          <w:rStyle w:val="914pt"/>
          <w:rFonts w:eastAsia="Arial Unicode MS"/>
          <w:b w:val="0"/>
          <w:bCs w:val="0"/>
        </w:rPr>
        <w:t xml:space="preserve">    </w:t>
      </w:r>
      <w:r w:rsidR="00DA0C8E" w:rsidRPr="00E22B22">
        <w:rPr>
          <w:rStyle w:val="914pt"/>
          <w:rFonts w:eastAsia="Arial Unicode MS"/>
          <w:b w:val="0"/>
          <w:bCs w:val="0"/>
        </w:rPr>
        <w:tab/>
      </w:r>
      <w:r w:rsidR="00DA0C8E" w:rsidRPr="00E22B22">
        <w:rPr>
          <w:szCs w:val="28"/>
        </w:rPr>
        <w:t>(5.3)</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де </w:t>
      </w:r>
      <w:r w:rsidRPr="00E22B22">
        <w:rPr>
          <w:rStyle w:val="914pt0"/>
        </w:rPr>
        <w:t>І</w:t>
      </w:r>
      <w:r w:rsidRPr="00E22B22">
        <w:rPr>
          <w:rStyle w:val="914pt0"/>
          <w:vertAlign w:val="subscript"/>
        </w:rPr>
        <w:t>н</w:t>
      </w:r>
      <w:r w:rsidRPr="00E22B22">
        <w:rPr>
          <w:rStyle w:val="914pt"/>
          <w:rFonts w:eastAsia="Impact"/>
        </w:rPr>
        <w:t xml:space="preserve"> - нормоване значення КПО ( для зорової роботи середньої точності і при бічному освітленні); - площа підлоги;</w:t>
      </w:r>
    </w:p>
    <w:p w:rsidR="00DA0C8E" w:rsidRPr="00E22B22" w:rsidRDefault="004D0468"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00DA0C8E" w:rsidRPr="00E22B22">
        <w:rPr>
          <w:rStyle w:val="914pt0"/>
        </w:rPr>
        <w:t>-</w:t>
      </w:r>
      <w:r w:rsidR="00DA0C8E" w:rsidRPr="00E22B22">
        <w:rPr>
          <w:rStyle w:val="914pt"/>
          <w:rFonts w:eastAsia="Impact"/>
        </w:rPr>
        <w:t xml:space="preserve"> значення світлової характеристики вікон (визначається нижче);</w:t>
      </w:r>
    </w:p>
    <w:p w:rsidR="00DA0C8E" w:rsidRPr="00E22B22" w:rsidRDefault="004D0468" w:rsidP="00BE7F00">
      <w:pPr>
        <w:pStyle w:val="92"/>
        <w:shd w:val="clear" w:color="auto" w:fill="auto"/>
        <w:spacing w:after="8"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E22B22">
        <w:rPr>
          <w:rStyle w:val="914pt"/>
          <w:rFonts w:eastAsia="Impact"/>
        </w:rPr>
        <w:t>- загальний коефіцієнт світло пропускання вікон;</w:t>
      </w:r>
    </w:p>
    <w:p w:rsidR="00DA0C8E" w:rsidRPr="00E22B22" w:rsidRDefault="004D0468"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hAnsi="Cambria Math"/>
              </w:rPr>
              <m:t>c</m:t>
            </m:r>
          </m:sub>
        </m:sSub>
      </m:oMath>
      <w:r w:rsidR="00DA0C8E" w:rsidRPr="00E22B22">
        <w:rPr>
          <w:rStyle w:val="914pt"/>
          <w:rFonts w:eastAsia="Impact"/>
        </w:rPr>
        <w:t>- коефіцієнт запасу (при концентрації пилу &lt; 1 мг/м</w:t>
      </w:r>
      <w:r w:rsidR="00DA0C8E" w:rsidRPr="00E22B22">
        <w:rPr>
          <w:rStyle w:val="914pt"/>
          <w:rFonts w:eastAsia="Impact"/>
          <w:vertAlign w:val="superscript"/>
        </w:rPr>
        <w:t>3</w:t>
      </w:r>
      <w:r w:rsidR="00DA0C8E" w:rsidRPr="00E22B22">
        <w:rPr>
          <w:rStyle w:val="914pt"/>
          <w:rFonts w:eastAsia="Impact"/>
        </w:rPr>
        <w:t xml:space="preserve"> і природному освітленні під кутом).</w:t>
      </w:r>
    </w:p>
    <w:p w:rsidR="00DA0C8E" w:rsidRPr="00E22B22" w:rsidRDefault="004D0468"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v</m:t>
            </m:r>
          </m:e>
          <m:sub>
            <m:r>
              <m:rPr>
                <m:sty m:val="bi"/>
              </m:rPr>
              <w:rPr>
                <w:rStyle w:val="914pt"/>
                <w:rFonts w:ascii="Cambria Math" w:eastAsia="Impact"/>
              </w:rPr>
              <m:t>0</m:t>
            </m:r>
          </m:sub>
        </m:sSub>
      </m:oMath>
      <w:r w:rsidR="00DA0C8E" w:rsidRPr="00E22B22">
        <w:rPr>
          <w:rStyle w:val="914pt"/>
          <w:rFonts w:eastAsia="Impact"/>
        </w:rPr>
        <w:t>= 1,8- коефіцієнт, який враховує відбивання світла від поверхні</w:t>
      </w:r>
    </w:p>
    <w:p w:rsidR="00DA0C8E" w:rsidRPr="00E22B22" w:rsidRDefault="004D0468"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rPr>
              <m:t>0</m:t>
            </m:r>
          </m:sub>
        </m:sSub>
        <m:r>
          <m:rPr>
            <m:sty m:val="bi"/>
          </m:rPr>
          <w:rPr>
            <w:rStyle w:val="914pt"/>
            <w:rFonts w:ascii="Cambria Math" w:eastAsia="Impact"/>
          </w:rPr>
          <m:t xml:space="preserve"> </m:t>
        </m:r>
      </m:oMath>
      <w:r w:rsidR="00DA0C8E" w:rsidRPr="00E22B22">
        <w:rPr>
          <w:rStyle w:val="914pt"/>
          <w:rFonts w:eastAsia="Impact"/>
        </w:rPr>
        <w:t>- коефіцієнт, який враховує затемнення вікон будинками, які стоять навпроти.</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Визначимо спочатку необхідні для розрахунку значення. Нормоване значення КПО знайдемо, скориставшись табл.:</w:t>
      </w:r>
    </w:p>
    <w:p w:rsidR="00DA0C8E" w:rsidRPr="00E22B22" w:rsidRDefault="004D0468" w:rsidP="00BE7F00">
      <w:pPr>
        <w:tabs>
          <w:tab w:val="left" w:pos="0"/>
        </w:tabs>
        <w:ind w:firstLine="709"/>
        <w:jc w:val="center"/>
        <w:rPr>
          <w:szCs w:val="28"/>
        </w:rPr>
      </w:pPr>
      <m:oMath>
        <m:sSub>
          <m:sSubPr>
            <m:ctrlPr>
              <w:rPr>
                <w:rStyle w:val="7Verdana11pt0pt"/>
                <w:rFonts w:ascii="Cambria Math" w:hAnsi="Times New Roman" w:cs="Times New Roman"/>
                <w:b w:val="0"/>
                <w:bCs w:val="0"/>
                <w:i w:val="0"/>
                <w:iCs w:val="0"/>
                <w:sz w:val="28"/>
                <w:szCs w:val="28"/>
              </w:rPr>
            </m:ctrlPr>
          </m:sSubPr>
          <m:e>
            <m:r>
              <m:rPr>
                <m:sty m:val="p"/>
              </m:rPr>
              <w:rPr>
                <w:rStyle w:val="7Verdana11pt0pt"/>
                <w:rFonts w:ascii="Cambria Math" w:hAnsi="Times New Roman" w:cs="Times New Roman"/>
                <w:sz w:val="28"/>
                <w:szCs w:val="28"/>
              </w:rPr>
              <m:t>I</m:t>
            </m:r>
          </m:e>
          <m:sub>
            <m:r>
              <m:rPr>
                <m:sty m:val="p"/>
              </m:rPr>
              <w:rPr>
                <w:rStyle w:val="7Verdana11pt0pt"/>
                <w:rFonts w:ascii="Cambria Math" w:hAnsi="Times New Roman" w:cs="Times New Roman"/>
                <w:sz w:val="28"/>
                <w:szCs w:val="28"/>
              </w:rPr>
              <m:t>H</m:t>
            </m:r>
          </m:sub>
        </m:sSub>
        <m:r>
          <m:rPr>
            <m:sty m:val="p"/>
          </m:rPr>
          <w:rPr>
            <w:rStyle w:val="7Verdana11pt0pt"/>
            <w:rFonts w:ascii="Cambria Math" w:hAnsi="Times New Roman" w:cs="Times New Roman"/>
            <w:sz w:val="28"/>
            <w:szCs w:val="28"/>
          </w:rPr>
          <m:t>=I</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M</m:t>
        </m:r>
        <m:r>
          <m:rPr>
            <m:sty m:val="p"/>
          </m:rPr>
          <w:rPr>
            <w:rStyle w:val="7Verdana11pt0pt"/>
            <w:rFonts w:ascii="Cambria Math" w:hAnsi="Cambria Math" w:cs="Times New Roman"/>
            <w:sz w:val="28"/>
            <w:szCs w:val="28"/>
          </w:rPr>
          <m:t>*</m:t>
        </m:r>
        <m:r>
          <m:rPr>
            <m:sty m:val="p"/>
          </m:rPr>
          <w:rPr>
            <w:rStyle w:val="7Verdana11pt0pt"/>
            <w:rFonts w:ascii="Cambria Math" w:hAnsi="Times New Roman" w:cs="Times New Roman"/>
            <w:sz w:val="28"/>
            <w:szCs w:val="28"/>
          </w:rPr>
          <m:t>C;</m:t>
        </m:r>
      </m:oMath>
      <w:r w:rsidR="00DA0C8E" w:rsidRPr="00E22B22">
        <w:rPr>
          <w:rStyle w:val="7Verdana11pt0pt"/>
          <w:rFonts w:ascii="Times New Roman" w:hAnsi="Times New Roman" w:cs="Times New Roman"/>
          <w:b w:val="0"/>
          <w:sz w:val="28"/>
          <w:szCs w:val="28"/>
        </w:rPr>
        <w:t xml:space="preserve">   </w:t>
      </w:r>
      <w:r w:rsidR="00DA0C8E" w:rsidRPr="00E22B22">
        <w:rPr>
          <w:rStyle w:val="7Verdana11pt0pt"/>
          <w:rFonts w:ascii="Times New Roman" w:hAnsi="Times New Roman" w:cs="Times New Roman"/>
          <w:b w:val="0"/>
          <w:sz w:val="28"/>
          <w:szCs w:val="28"/>
        </w:rPr>
        <w:tab/>
        <w:t xml:space="preserve"> </w:t>
      </w:r>
      <w:r w:rsidR="00DA0C8E" w:rsidRPr="00E22B22">
        <w:rPr>
          <w:rStyle w:val="714pt0pt"/>
          <w:rFonts w:eastAsia="Arial Unicode MS"/>
          <w:b w:val="0"/>
          <w:i w:val="0"/>
        </w:rPr>
        <w:t>(5.4)</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lastRenderedPageBreak/>
        <w:t>де І = 1,5 - значення коефіцієнту природного освітлення ( для зорової роботи 3-го розряду),</w:t>
      </w:r>
    </w:p>
    <w:p w:rsidR="00DA0C8E" w:rsidRPr="00E22B22" w:rsidRDefault="00DA0C8E" w:rsidP="00BE7F00">
      <w:pPr>
        <w:pStyle w:val="92"/>
        <w:shd w:val="clear" w:color="auto" w:fill="auto"/>
        <w:spacing w:after="162" w:line="360" w:lineRule="auto"/>
        <w:ind w:firstLine="709"/>
        <w:rPr>
          <w:b w:val="0"/>
          <w:sz w:val="28"/>
          <w:szCs w:val="28"/>
        </w:rPr>
      </w:pPr>
      <w:r w:rsidRPr="00E22B22">
        <w:rPr>
          <w:rStyle w:val="914pt"/>
          <w:rFonts w:eastAsia="Impact"/>
        </w:rPr>
        <w:t>М - коефіцієнт світлового клімату, М = 0,9;</w:t>
      </w:r>
    </w:p>
    <w:p w:rsidR="00DA0C8E" w:rsidRPr="00E22B22" w:rsidRDefault="00DA0C8E" w:rsidP="00BE7F00">
      <w:pPr>
        <w:pStyle w:val="92"/>
        <w:shd w:val="clear" w:color="auto" w:fill="auto"/>
        <w:spacing w:after="162" w:line="360" w:lineRule="auto"/>
        <w:ind w:firstLine="709"/>
        <w:rPr>
          <w:b w:val="0"/>
          <w:sz w:val="28"/>
          <w:szCs w:val="28"/>
        </w:rPr>
      </w:pPr>
      <w:r w:rsidRPr="00E22B22">
        <w:rPr>
          <w:rStyle w:val="914pt"/>
          <w:rFonts w:eastAsia="Impact"/>
        </w:rPr>
        <w:t>С - коефіцієнт сонячності клімату, С = 0,85.</w:t>
      </w:r>
    </w:p>
    <w:p w:rsidR="00DA0C8E" w:rsidRPr="006F07AD" w:rsidRDefault="004D0468" w:rsidP="00BE7F00">
      <w:pPr>
        <w:pStyle w:val="92"/>
        <w:shd w:val="clear" w:color="auto" w:fill="auto"/>
        <w:spacing w:after="162" w:line="360" w:lineRule="auto"/>
        <w:ind w:firstLine="709"/>
        <w:jc w:val="center"/>
        <w:rPr>
          <w:sz w:val="28"/>
          <w:szCs w:val="28"/>
        </w:rPr>
      </w:pPr>
      <m:oMath>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Times New Roman" w:cs="Times New Roman"/>
                <w:sz w:val="28"/>
                <w:szCs w:val="28"/>
              </w:rPr>
              <m:t>I</m:t>
            </m:r>
          </m:e>
          <m:sub>
            <m:r>
              <m:rPr>
                <m:sty m:val="b"/>
              </m:rPr>
              <w:rPr>
                <w:rStyle w:val="7Verdana11pt0pt"/>
                <w:rFonts w:ascii="Cambria Math" w:hAnsi="Times New Roman" w:cs="Times New Roman"/>
                <w:sz w:val="28"/>
                <w:szCs w:val="28"/>
              </w:rPr>
              <m:t>H</m:t>
            </m:r>
          </m:sub>
        </m:sSub>
        <m:r>
          <m:rPr>
            <m:sty m:val="b"/>
          </m:rPr>
          <w:rPr>
            <w:rStyle w:val="914pt"/>
            <w:rFonts w:ascii="Cambria Math" w:eastAsia="Impact"/>
          </w:rPr>
          <m:t>= 1,5</m:t>
        </m:r>
        <m:r>
          <m:rPr>
            <m:sty m:val="b"/>
          </m:rPr>
          <w:rPr>
            <w:rStyle w:val="914pt"/>
            <w:rFonts w:ascii="Cambria Math" w:eastAsia="Impact" w:hAnsi="Cambria Math"/>
          </w:rPr>
          <m:t>-</m:t>
        </m:r>
        <m:r>
          <m:rPr>
            <m:sty m:val="b"/>
          </m:rPr>
          <w:rPr>
            <w:rStyle w:val="914pt"/>
            <w:rFonts w:ascii="Cambria Math" w:eastAsia="Impact"/>
          </w:rPr>
          <m:t>0,9</m:t>
        </m:r>
        <m:r>
          <m:rPr>
            <m:sty m:val="b"/>
          </m:rPr>
          <w:rPr>
            <w:rStyle w:val="914pt"/>
            <w:rFonts w:ascii="Cambria Math" w:eastAsia="Impact" w:hAnsi="Cambria Math"/>
          </w:rPr>
          <m:t>-</m:t>
        </m:r>
        <m:r>
          <m:rPr>
            <m:sty m:val="b"/>
          </m:rPr>
          <w:rPr>
            <w:rStyle w:val="914pt"/>
            <w:rFonts w:ascii="Cambria Math" w:eastAsia="Impact"/>
          </w:rPr>
          <m:t>0,85 = 1,15;</m:t>
        </m:r>
      </m:oMath>
      <w:r w:rsidR="00DA0C8E" w:rsidRPr="006F07AD">
        <w:rPr>
          <w:rStyle w:val="914pt"/>
        </w:rPr>
        <w:t xml:space="preserve"> </w:t>
      </w:r>
      <w:r w:rsidR="00DA0C8E" w:rsidRPr="006F07AD">
        <w:rPr>
          <w:rStyle w:val="914pt"/>
        </w:rPr>
        <w:tab/>
      </w:r>
      <w:r w:rsidR="00DA0C8E" w:rsidRPr="006F07AD">
        <w:rPr>
          <w:rStyle w:val="914pt"/>
          <w:rFonts w:eastAsia="Constantia"/>
        </w:rPr>
        <w:t xml:space="preserve"> (5.5)</w:t>
      </w:r>
    </w:p>
    <w:p w:rsidR="00DA0C8E" w:rsidRPr="00E22B22" w:rsidRDefault="00DA0C8E" w:rsidP="00BE7F00">
      <w:pPr>
        <w:pStyle w:val="92"/>
        <w:shd w:val="clear" w:color="auto" w:fill="auto"/>
        <w:spacing w:after="166" w:line="360" w:lineRule="auto"/>
        <w:ind w:firstLine="709"/>
        <w:rPr>
          <w:b w:val="0"/>
          <w:sz w:val="28"/>
          <w:szCs w:val="28"/>
        </w:rPr>
      </w:pPr>
      <w:r w:rsidRPr="00E22B22">
        <w:rPr>
          <w:rStyle w:val="914pt"/>
          <w:rFonts w:eastAsia="Impact"/>
        </w:rPr>
        <w:t>Приймаємо коефіцієнт запасу Кз = 1,8.</w:t>
      </w:r>
    </w:p>
    <w:p w:rsidR="00DA0C8E" w:rsidRPr="00E22B22" w:rsidRDefault="00DA0C8E" w:rsidP="00BE7F00">
      <w:pPr>
        <w:pStyle w:val="92"/>
        <w:shd w:val="clear" w:color="auto" w:fill="auto"/>
        <w:spacing w:after="106" w:line="360" w:lineRule="auto"/>
        <w:ind w:firstLine="709"/>
        <w:rPr>
          <w:b w:val="0"/>
          <w:sz w:val="28"/>
          <w:szCs w:val="28"/>
        </w:rPr>
      </w:pPr>
      <w:r w:rsidRPr="00E22B22">
        <w:rPr>
          <w:rStyle w:val="914pt"/>
          <w:rFonts w:eastAsia="Impact"/>
        </w:rPr>
        <w:t xml:space="preserve">Значення світлової характеристики вікон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E22B22">
        <w:rPr>
          <w:rStyle w:val="914pt"/>
          <w:rFonts w:eastAsia="Impact"/>
        </w:rPr>
        <w:t>визначається відношеннями:</w:t>
      </w:r>
    </w:p>
    <w:p w:rsidR="00DA0C8E" w:rsidRPr="00E22B22" w:rsidRDefault="004D0468"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L</m:t>
            </m:r>
          </m:num>
          <m:den>
            <m:r>
              <m:rPr>
                <m:sty m:val="bi"/>
              </m:rPr>
              <w:rPr>
                <w:rStyle w:val="914pt"/>
                <w:rFonts w:ascii="Cambria Math" w:eastAsia="Impact" w:hAnsi="Cambria Math"/>
              </w:rPr>
              <m:t>B</m:t>
            </m:r>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m:t>
            </m:r>
          </m:num>
          <m:den>
            <m:r>
              <m:rPr>
                <m:sty m:val="bi"/>
              </m:rPr>
              <w:rPr>
                <w:rStyle w:val="914pt"/>
                <w:rFonts w:ascii="Cambria Math" w:eastAsia="Impact"/>
              </w:rPr>
              <m:t>2.5</m:t>
            </m:r>
          </m:den>
        </m:f>
        <m:r>
          <m:rPr>
            <m:sty m:val="bi"/>
          </m:rPr>
          <w:rPr>
            <w:rStyle w:val="914pt"/>
            <w:rFonts w:ascii="Cambria Math" w:eastAsia="Impact"/>
          </w:rPr>
          <m:t>=1.2</m:t>
        </m:r>
      </m:oMath>
      <w:r w:rsidR="00DA0C8E" w:rsidRPr="00E22B22">
        <w:rPr>
          <w:rStyle w:val="914pt"/>
        </w:rPr>
        <w:t xml:space="preserve"> </w:t>
      </w:r>
      <w:r w:rsidR="00DA0C8E" w:rsidRPr="00E22B22">
        <w:rPr>
          <w:rStyle w:val="914pt"/>
        </w:rPr>
        <w:tab/>
      </w:r>
      <w:r w:rsidR="00DA0C8E" w:rsidRPr="00E22B22">
        <w:rPr>
          <w:rStyle w:val="914pt"/>
          <w:rFonts w:eastAsia="Constantia"/>
        </w:rPr>
        <w:t xml:space="preserve"> (5.6)</w:t>
      </w:r>
    </w:p>
    <w:p w:rsidR="00DA0C8E" w:rsidRPr="00E22B22" w:rsidRDefault="004D0468"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B</m:t>
            </m:r>
          </m:num>
          <m:den>
            <m:r>
              <m:rPr>
                <m:sty m:val="bi"/>
              </m:rPr>
              <w:rPr>
                <w:rStyle w:val="914pt"/>
                <w:rFonts w:ascii="Cambria Math" w:eastAsia="Impact" w:hAnsi="Cambria Math"/>
              </w:rPr>
              <m:t>H-</m:t>
            </m:r>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Cambria Math" w:cs="Times New Roman"/>
                    <w:sz w:val="28"/>
                    <w:szCs w:val="28"/>
                  </w:rPr>
                  <m:t>h</m:t>
                </m:r>
              </m:e>
              <m:sub>
                <m:r>
                  <m:rPr>
                    <m:sty m:val="b"/>
                  </m:rPr>
                  <w:rPr>
                    <w:rStyle w:val="7Verdana11pt0pt"/>
                    <w:rFonts w:ascii="Cambria Math" w:hAnsi="Cambria Math" w:cs="Times New Roman"/>
                    <w:sz w:val="28"/>
                    <w:szCs w:val="28"/>
                  </w:rPr>
                  <m:t>p</m:t>
                </m:r>
              </m:sub>
            </m:sSub>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m:t>
            </m:r>
          </m:num>
          <m:den>
            <m:r>
              <m:rPr>
                <m:sty m:val="bi"/>
              </m:rPr>
              <w:rPr>
                <w:rStyle w:val="914pt"/>
                <w:rFonts w:ascii="Cambria Math" w:eastAsia="Impact"/>
              </w:rPr>
              <m:t>3.2</m:t>
            </m:r>
            <m:r>
              <m:rPr>
                <m:sty m:val="bi"/>
              </m:rPr>
              <w:rPr>
                <w:rStyle w:val="914pt"/>
                <w:rFonts w:ascii="Cambria Math" w:eastAsia="Impact" w:hAnsi="Cambria Math"/>
              </w:rPr>
              <m:t>-</m:t>
            </m:r>
            <m:r>
              <m:rPr>
                <m:sty m:val="bi"/>
              </m:rPr>
              <w:rPr>
                <w:rStyle w:val="914pt"/>
                <w:rFonts w:ascii="Cambria Math" w:eastAsia="Impact"/>
              </w:rPr>
              <m:t>0.9</m:t>
            </m:r>
          </m:den>
        </m:f>
        <m:r>
          <m:rPr>
            <m:sty m:val="bi"/>
          </m:rPr>
          <w:rPr>
            <w:rStyle w:val="914pt"/>
            <w:rFonts w:ascii="Cambria Math" w:eastAsia="Impact"/>
          </w:rPr>
          <m:t>=1.1</m:t>
        </m:r>
      </m:oMath>
      <w:r w:rsidR="00DA0C8E" w:rsidRPr="00E22B22">
        <w:rPr>
          <w:rStyle w:val="914pt"/>
        </w:rPr>
        <w:t xml:space="preserve"> </w:t>
      </w:r>
      <w:r w:rsidR="00DA0C8E" w:rsidRPr="00E22B22">
        <w:rPr>
          <w:rStyle w:val="914pt"/>
        </w:rPr>
        <w:tab/>
      </w:r>
      <w:r w:rsidR="00DA0C8E" w:rsidRPr="00E22B22">
        <w:rPr>
          <w:rStyle w:val="914pt"/>
          <w:rFonts w:eastAsia="Constantia"/>
        </w:rPr>
        <w:t xml:space="preserve"> (5.7)</w:t>
      </w:r>
    </w:p>
    <w:p w:rsidR="00DA0C8E" w:rsidRPr="00E22B22" w:rsidRDefault="00DA0C8E" w:rsidP="00BE7F00">
      <w:pPr>
        <w:pStyle w:val="92"/>
        <w:shd w:val="clear" w:color="auto" w:fill="auto"/>
        <w:spacing w:after="20" w:line="360" w:lineRule="auto"/>
        <w:ind w:firstLine="709"/>
        <w:rPr>
          <w:b w:val="0"/>
          <w:sz w:val="28"/>
          <w:szCs w:val="28"/>
        </w:rPr>
      </w:pPr>
      <w:r w:rsidRPr="00E22B22">
        <w:rPr>
          <w:rStyle w:val="914pt"/>
          <w:rFonts w:eastAsia="Impact"/>
        </w:rPr>
        <w:t xml:space="preserve">З таблиці знаходимо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E22B22">
        <w:rPr>
          <w:rStyle w:val="914pt"/>
          <w:rFonts w:eastAsia="Impact"/>
        </w:rPr>
        <w:t xml:space="preserve"> = 14. Площа підлоги рівна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f</m:t>
            </m:r>
          </m:sub>
        </m:sSub>
        <m:r>
          <m:rPr>
            <m:sty m:val="b"/>
          </m:rPr>
          <w:rPr>
            <w:rStyle w:val="914pt"/>
            <w:rFonts w:ascii="Cambria Math" w:eastAsia="Impact"/>
          </w:rPr>
          <m:t xml:space="preserve">=7.5 </m:t>
        </m:r>
        <m:sSup>
          <m:sSupPr>
            <m:ctrlPr>
              <w:rPr>
                <w:rStyle w:val="914pt"/>
                <w:rFonts w:ascii="Cambria Math" w:eastAsia="Impact"/>
                <w:b/>
                <w:bCs/>
                <w:i/>
              </w:rPr>
            </m:ctrlPr>
          </m:sSupPr>
          <m:e>
            <m:r>
              <m:rPr>
                <m:sty m:val="bi"/>
              </m:rPr>
              <w:rPr>
                <w:rStyle w:val="914pt"/>
                <w:rFonts w:ascii="Cambria Math" w:eastAsia="Impact" w:hAnsi="Cambria Math"/>
              </w:rPr>
              <m:t>м</m:t>
            </m:r>
          </m:e>
          <m:sup>
            <m:r>
              <m:rPr>
                <m:sty m:val="bi"/>
              </m:rPr>
              <w:rPr>
                <w:rStyle w:val="914pt"/>
                <w:rFonts w:ascii="Cambria Math" w:eastAsia="Impact"/>
              </w:rPr>
              <m:t>2</m:t>
            </m:r>
          </m:sup>
        </m:sSup>
      </m:oMath>
      <w:r w:rsidRPr="00E22B22">
        <w:rPr>
          <w:rStyle w:val="914pt"/>
          <w:rFonts w:eastAsia="Impact"/>
        </w:rPr>
        <w:t>.</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Оскільки вікна не мають світлозахисних пристроїв і виготовлені з подвійних дерев'яних рам, в яких уставлене віконне скло, то за знайденими значеннями в таблицях визначаємо загальний коефіцієнт світло пропускання вікон:</w:t>
      </w:r>
    </w:p>
    <w:p w:rsidR="00DA0C8E" w:rsidRPr="00E22B22" w:rsidRDefault="004D0468"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00DA0C8E" w:rsidRPr="00E22B22">
        <w:rPr>
          <w:rStyle w:val="914pt"/>
          <w:rFonts w:eastAsia="Impact"/>
        </w:rPr>
        <w:t xml:space="preserve"> </w:t>
      </w:r>
      <w:r w:rsidR="00DA0C8E" w:rsidRPr="00E22B22">
        <w:rPr>
          <w:rStyle w:val="914pt"/>
          <w:rFonts w:eastAsia="Impact"/>
        </w:rPr>
        <w:tab/>
        <w:t>(5.8)</w:t>
      </w:r>
    </w:p>
    <w:p w:rsidR="00DA0C8E" w:rsidRPr="00E22B22" w:rsidRDefault="004D0468" w:rsidP="00BE7F00">
      <w:pPr>
        <w:pStyle w:val="92"/>
        <w:shd w:val="clear" w:color="auto" w:fill="auto"/>
        <w:spacing w:after="8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E22B22">
        <w:rPr>
          <w:rStyle w:val="914pt0"/>
        </w:rPr>
        <w:t>-</w:t>
      </w:r>
      <w:r w:rsidR="00DA0C8E" w:rsidRPr="00E22B22">
        <w:rPr>
          <w:rStyle w:val="914pt"/>
          <w:rFonts w:eastAsia="Impact"/>
        </w:rPr>
        <w:t xml:space="preserve"> загальний коефіцієнт світло проникання</w:t>
      </w:r>
    </w:p>
    <w:p w:rsidR="00DA0C8E" w:rsidRPr="00E22B22" w:rsidRDefault="004D0468"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=0.9</m:t>
        </m:r>
      </m:oMath>
      <w:r w:rsidR="00DA0C8E" w:rsidRPr="00E22B22">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=0.75;</m:t>
        </m:r>
      </m:oMath>
      <w:r w:rsidR="00DA0C8E" w:rsidRPr="00E22B22">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=0.8</m:t>
        </m:r>
      </m:oMath>
      <w:r w:rsidR="00DA0C8E" w:rsidRPr="00E22B22">
        <w:rPr>
          <w:rStyle w:val="914pt"/>
          <w:rFonts w:eastAsia="Impact"/>
        </w:rPr>
        <w:t>- коефіцієнти світло пропускання матеріалу вікна, виду вікна та його конструкції.</w:t>
      </w:r>
    </w:p>
    <w:p w:rsidR="00DA0C8E" w:rsidRPr="00E22B22" w:rsidRDefault="004D0468"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=1</m:t>
        </m:r>
      </m:oMath>
      <w:r w:rsidR="00DA0C8E" w:rsidRPr="00E22B22">
        <w:rPr>
          <w:rStyle w:val="914pt"/>
          <w:rFonts w:eastAsia="Impact"/>
        </w:rPr>
        <w:t xml:space="preserve"> - коефіцієнт, який враховує витрати світла в сонцезахисних конструкціях;</w:t>
      </w:r>
    </w:p>
    <w:p w:rsidR="00DA0C8E" w:rsidRPr="00E22B22" w:rsidRDefault="004D0468"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r>
          <m:rPr>
            <m:sty m:val="bi"/>
          </m:rPr>
          <w:rPr>
            <w:rStyle w:val="914pt"/>
            <w:rFonts w:ascii="Cambria Math" w:eastAsia="Impact"/>
          </w:rPr>
          <m:t>=0.9</m:t>
        </m:r>
      </m:oMath>
      <w:r w:rsidR="00DA0C8E" w:rsidRPr="00E22B22">
        <w:rPr>
          <w:rStyle w:val="914pt"/>
          <w:rFonts w:eastAsia="Impact"/>
        </w:rPr>
        <w:t xml:space="preserve"> - коефіцієнт, який враховує витрати світла в захисній сітці, яка встановлюється під лампою.</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Всі значення коефіцієнтів: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Pr="00E22B22">
        <w:rPr>
          <w:rStyle w:val="914pt"/>
          <w:rFonts w:eastAsia="Impact"/>
        </w:rPr>
        <w:t xml:space="preserve"> </w:t>
      </w:r>
      <w:r w:rsidRPr="00E22B22">
        <w:rPr>
          <w:rStyle w:val="914pt0"/>
        </w:rPr>
        <w:t>,Е</w:t>
      </w:r>
      <w:r w:rsidRPr="00E22B22">
        <w:rPr>
          <w:rStyle w:val="914pt0"/>
          <w:vertAlign w:val="subscript"/>
        </w:rPr>
        <w:t>г</w:t>
      </w:r>
      <w:r w:rsidR="001D7045" w:rsidRPr="00E22B22">
        <w:rPr>
          <w:rStyle w:val="914pt0"/>
          <w:vertAlign w:val="subscript"/>
        </w:rPr>
        <w:t xml:space="preserve">, </w:t>
      </w:r>
      <w:r w:rsidRPr="00E22B22">
        <w:rPr>
          <w:rStyle w:val="914pt0"/>
        </w:rPr>
        <w:t>ь</w:t>
      </w:r>
      <w:r w:rsidRPr="00E22B22">
        <w:rPr>
          <w:rStyle w:val="914pt0"/>
          <w:vertAlign w:val="subscript"/>
        </w:rPr>
        <w:t>у</w:t>
      </w:r>
      <w:r w:rsidRPr="00E22B22">
        <w:rPr>
          <w:rStyle w:val="914pt0"/>
        </w:rPr>
        <w:t>,</w:t>
      </w:r>
      <w:r w:rsidR="001D7045" w:rsidRPr="00E22B22">
        <w:rPr>
          <w:rStyle w:val="914pt0"/>
        </w:rPr>
        <w:t xml:space="preserve"> </w:t>
      </w:r>
      <w:r w:rsidRPr="00E22B22">
        <w:rPr>
          <w:rStyle w:val="914pt0"/>
        </w:rPr>
        <w:t>Е</w:t>
      </w:r>
      <w:r w:rsidRPr="00E22B22">
        <w:rPr>
          <w:rStyle w:val="914pt0"/>
          <w:vertAlign w:val="subscript"/>
        </w:rPr>
        <w:t>а</w:t>
      </w:r>
      <w:r w:rsidRPr="00E22B22">
        <w:rPr>
          <w:rStyle w:val="914pt"/>
          <w:rFonts w:eastAsia="Impact"/>
        </w:rPr>
        <w:t xml:space="preserve"> беруться із відповідних таблиць. Отже:</w:t>
      </w:r>
    </w:p>
    <w:p w:rsidR="00DA0C8E" w:rsidRPr="00E22B22" w:rsidRDefault="004D0468" w:rsidP="00BE7F00">
      <w:pPr>
        <w:pStyle w:val="140"/>
        <w:shd w:val="clear" w:color="auto" w:fill="auto"/>
        <w:spacing w:line="360" w:lineRule="auto"/>
        <w:ind w:firstLine="709"/>
        <w:jc w:val="center"/>
        <w:rPr>
          <w:szCs w:val="28"/>
        </w:rPr>
      </w:pPr>
      <m:oMath>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rPr>
          <m:t>=0.9</m:t>
        </m:r>
        <m:r>
          <w:rPr>
            <w:rStyle w:val="914pt"/>
            <w:rFonts w:ascii="Cambria Math" w:eastAsia="Impact" w:hAnsi="Cambria Math"/>
          </w:rPr>
          <m:t>*</m:t>
        </m:r>
        <m:r>
          <w:rPr>
            <w:rStyle w:val="914pt"/>
            <w:rFonts w:ascii="Cambria Math" w:eastAsia="Impact"/>
          </w:rPr>
          <m:t>0.75</m:t>
        </m:r>
        <m:r>
          <w:rPr>
            <w:rStyle w:val="914pt"/>
            <w:rFonts w:ascii="Cambria Math" w:eastAsia="Impact" w:hAnsi="Cambria Math"/>
          </w:rPr>
          <m:t>*</m:t>
        </m:r>
        <m:r>
          <w:rPr>
            <w:rStyle w:val="914pt"/>
            <w:rFonts w:ascii="Cambria Math" w:eastAsia="Impact"/>
          </w:rPr>
          <m:t>0.8</m:t>
        </m:r>
        <m:r>
          <w:rPr>
            <w:rStyle w:val="914pt"/>
            <w:rFonts w:ascii="Cambria Math" w:eastAsia="Impact" w:hAnsi="Cambria Math"/>
          </w:rPr>
          <m:t>*</m:t>
        </m:r>
        <m:r>
          <w:rPr>
            <w:rStyle w:val="914pt"/>
            <w:rFonts w:ascii="Cambria Math" w:eastAsia="Impact"/>
          </w:rPr>
          <m:t>1</m:t>
        </m:r>
        <m:r>
          <w:rPr>
            <w:rStyle w:val="914pt"/>
            <w:rFonts w:ascii="Cambria Math" w:eastAsia="Impact" w:hAnsi="Cambria Math"/>
          </w:rPr>
          <m:t>*</m:t>
        </m:r>
        <m:r>
          <w:rPr>
            <w:rStyle w:val="914pt"/>
            <w:rFonts w:ascii="Cambria Math" w:eastAsia="Impact"/>
          </w:rPr>
          <m:t>0.9=0.486;</m:t>
        </m:r>
      </m:oMath>
      <w:r w:rsidR="00DA0C8E" w:rsidRPr="00E22B22">
        <w:rPr>
          <w:rStyle w:val="914pt"/>
          <w:b w:val="0"/>
        </w:rPr>
        <w:t xml:space="preserve"> </w:t>
      </w:r>
      <w:r w:rsidR="00DA0C8E" w:rsidRPr="00E22B22">
        <w:rPr>
          <w:rStyle w:val="914pt"/>
          <w:rFonts w:eastAsia="Impact"/>
          <w:b w:val="0"/>
          <w:bCs w:val="0"/>
        </w:rPr>
        <w:tab/>
        <w:t>(5.</w:t>
      </w:r>
      <w:r w:rsidR="00DA0C8E" w:rsidRPr="00E22B22">
        <w:rPr>
          <w:rStyle w:val="914pt"/>
          <w:rFonts w:eastAsia="Impact"/>
          <w:b w:val="0"/>
        </w:rPr>
        <w:t>9</w:t>
      </w:r>
      <w:r w:rsidR="00DA0C8E" w:rsidRPr="00E22B22">
        <w:rPr>
          <w:rStyle w:val="914pt"/>
          <w:rFonts w:eastAsia="Impact"/>
          <w:b w:val="0"/>
          <w:bCs w:val="0"/>
        </w:rPr>
        <w:t>)</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Отримуємо необхідну площу світлових отворів:</w:t>
      </w:r>
    </w:p>
    <w:p w:rsidR="00DA0C8E" w:rsidRPr="00E22B22" w:rsidRDefault="004D0468" w:rsidP="00BE7F00">
      <w:pPr>
        <w:pStyle w:val="92"/>
        <w:shd w:val="clear" w:color="auto" w:fill="auto"/>
        <w:spacing w:after="83"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1.15</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m:t>
            </m:r>
            <m:r>
              <m:rPr>
                <m:sty m:val="bi"/>
              </m:rPr>
              <w:rPr>
                <w:rStyle w:val="914pt"/>
                <w:rFonts w:ascii="Cambria Math" w:eastAsia="Impact" w:hAnsi="Cambria Math"/>
              </w:rPr>
              <m:t>*</m:t>
            </m:r>
            <m:r>
              <m:rPr>
                <m:sty m:val="bi"/>
              </m:rPr>
              <w:rPr>
                <w:rStyle w:val="914pt"/>
                <w:rFonts w:ascii="Cambria Math" w:eastAsia="Impact"/>
              </w:rPr>
              <m:t>7.5</m:t>
            </m:r>
          </m:num>
          <m:den>
            <m:r>
              <m:rPr>
                <m:sty m:val="bi"/>
              </m:rPr>
              <w:rPr>
                <w:rStyle w:val="914pt"/>
                <w:rFonts w:ascii="Cambria Math" w:eastAsia="Impact"/>
              </w:rPr>
              <m:t>0.486</m:t>
            </m:r>
            <m:r>
              <m:rPr>
                <m:sty m:val="bi"/>
              </m:rPr>
              <w:rPr>
                <w:rStyle w:val="914pt"/>
                <w:rFonts w:ascii="Cambria Math" w:eastAsia="Impact" w:hAnsi="Cambria Math"/>
              </w:rPr>
              <m:t>*</m:t>
            </m:r>
            <m:r>
              <m:rPr>
                <m:sty m:val="bi"/>
              </m:rPr>
              <w:rPr>
                <w:rStyle w:val="914pt"/>
                <w:rFonts w:ascii="Cambria Math" w:eastAsia="Impact"/>
              </w:rPr>
              <m:t>1.8</m:t>
            </m:r>
            <m:r>
              <m:rPr>
                <m:sty m:val="bi"/>
              </m:rPr>
              <w:rPr>
                <w:rStyle w:val="914pt"/>
                <w:rFonts w:ascii="Cambria Math" w:eastAsia="Impact" w:hAnsi="Cambria Math"/>
              </w:rPr>
              <m:t>*</m:t>
            </m:r>
            <m:r>
              <m:rPr>
                <m:sty m:val="bi"/>
              </m:rPr>
              <w:rPr>
                <w:rStyle w:val="914pt"/>
                <w:rFonts w:ascii="Cambria Math" w:eastAsia="Impact"/>
              </w:rPr>
              <m:t>100</m:t>
            </m:r>
          </m:den>
        </m:f>
        <m:r>
          <m:rPr>
            <m:sty m:val="bi"/>
          </m:rPr>
          <w:rPr>
            <w:rStyle w:val="914pt"/>
            <w:rFonts w:ascii="Cambria Math" w:eastAsia="Impact"/>
          </w:rPr>
          <m:t>=2.8</m:t>
        </m:r>
        <m:sSup>
          <m:sSupPr>
            <m:ctrlPr>
              <w:rPr>
                <w:rStyle w:val="914pt"/>
                <w:rFonts w:ascii="Cambria Math" w:eastAsia="Impact"/>
                <w:b/>
                <w:bCs/>
                <w:i/>
              </w:rPr>
            </m:ctrlPr>
          </m:sSupPr>
          <m:e>
            <m:r>
              <m:rPr>
                <m:sty m:val="bi"/>
              </m:rPr>
              <w:rPr>
                <w:rStyle w:val="914pt"/>
                <w:rFonts w:ascii="Cambria Math" w:eastAsia="Impact"/>
              </w:rPr>
              <m:t xml:space="preserve"> </m:t>
            </m:r>
            <m:r>
              <m:rPr>
                <m:sty m:val="bi"/>
              </m:rPr>
              <w:rPr>
                <w:rStyle w:val="914pt"/>
                <w:rFonts w:ascii="Cambria Math" w:eastAsia="Impact" w:hAnsi="Cambria Math"/>
              </w:rPr>
              <m:t>м</m:t>
            </m:r>
          </m:e>
          <m:sup>
            <m:r>
              <m:rPr>
                <m:sty m:val="bi"/>
              </m:rPr>
              <w:rPr>
                <w:rStyle w:val="914pt"/>
                <w:rFonts w:ascii="Cambria Math" w:eastAsia="Impact"/>
              </w:rPr>
              <m:t>2</m:t>
            </m:r>
          </m:sup>
        </m:sSup>
        <m:r>
          <m:rPr>
            <m:sty m:val="bi"/>
          </m:rPr>
          <w:rPr>
            <w:rStyle w:val="914pt"/>
            <w:rFonts w:ascii="Cambria Math" w:eastAsia="Impact"/>
          </w:rPr>
          <m:t xml:space="preserve">; </m:t>
        </m:r>
      </m:oMath>
      <w:r w:rsidR="00DA0C8E" w:rsidRPr="00E22B22">
        <w:rPr>
          <w:rStyle w:val="914pt"/>
        </w:rPr>
        <w:t xml:space="preserve"> </w:t>
      </w:r>
      <w:r w:rsidR="00DA0C8E" w:rsidRPr="00E22B22">
        <w:rPr>
          <w:rStyle w:val="914pt"/>
        </w:rPr>
        <w:tab/>
      </w:r>
      <w:r w:rsidR="00DA0C8E" w:rsidRPr="00E22B22">
        <w:rPr>
          <w:rStyle w:val="914pt"/>
          <w:rFonts w:eastAsia="Impact"/>
        </w:rPr>
        <w:tab/>
        <w:t>(5.8)</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lastRenderedPageBreak/>
        <w:t>Кількість вікон визначаємо за формулою:</w:t>
      </w:r>
    </w:p>
    <w:p w:rsidR="00DA0C8E" w:rsidRPr="00E22B22" w:rsidRDefault="004D0468" w:rsidP="00BE7F00">
      <w:pPr>
        <w:pStyle w:val="92"/>
        <w:shd w:val="clear" w:color="auto" w:fill="auto"/>
        <w:tabs>
          <w:tab w:val="left" w:pos="1134"/>
        </w:tabs>
        <w:spacing w:after="0" w:line="360" w:lineRule="auto"/>
        <w:ind w:firstLine="709"/>
        <w:jc w:val="center"/>
        <w:rPr>
          <w:rFonts w:eastAsia="Impact"/>
          <w:b w:val="0"/>
          <w:bCs w:val="0"/>
          <w:color w:val="000000"/>
          <w:sz w:val="28"/>
          <w:szCs w:val="28"/>
          <w:shd w:val="clear" w:color="auto" w:fill="FFFFFF"/>
        </w:rPr>
      </w:pPr>
      <m:oMath>
        <m:sSub>
          <m:sSubPr>
            <m:ctrlPr>
              <w:rPr>
                <w:rStyle w:val="914pt"/>
                <w:rFonts w:ascii="Cambria Math" w:eastAsia="Impact"/>
                <w:b/>
                <w:bCs/>
                <w:i/>
              </w:rPr>
            </m:ctrlPr>
          </m:sSubPr>
          <m:e>
            <m:r>
              <m:rPr>
                <m:sty m:val="bi"/>
              </m:rPr>
              <w:rPr>
                <w:rStyle w:val="914pt"/>
                <w:rFonts w:ascii="Cambria Math" w:eastAsia="Impact" w:hAnsi="Cambria Math"/>
              </w:rPr>
              <m:t>n</m:t>
            </m:r>
            <m:r>
              <m:rPr>
                <m:sty m:val="bi"/>
              </m:rPr>
              <w:rPr>
                <w:rStyle w:val="914pt"/>
                <w:rFonts w:ascii="Cambria Math" w:eastAsia="Impact"/>
              </w:rPr>
              <m:t>=</m:t>
            </m:r>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1</m:t>
            </m:r>
          </m:sub>
        </m:sSub>
      </m:oMath>
      <w:r w:rsidR="00DA0C8E" w:rsidRPr="00E22B22">
        <w:rPr>
          <w:rStyle w:val="914pt"/>
          <w:rFonts w:eastAsia="Impact"/>
        </w:rPr>
        <w:t xml:space="preserve"> ;</w:t>
      </w:r>
      <w:r w:rsidR="00DA0C8E" w:rsidRPr="00E22B22">
        <w:rPr>
          <w:rStyle w:val="914pt"/>
          <w:rFonts w:eastAsia="Impact"/>
        </w:rPr>
        <w:tab/>
      </w:r>
      <w:r w:rsidR="00DA0C8E" w:rsidRPr="00E22B22">
        <w:rPr>
          <w:rStyle w:val="914pt"/>
          <w:rFonts w:eastAsia="Impact"/>
        </w:rPr>
        <w:tab/>
        <w:t>(5.10)</w:t>
      </w:r>
    </w:p>
    <w:p w:rsidR="00DA0C8E" w:rsidRPr="00E22B22" w:rsidRDefault="00DA0C8E" w:rsidP="00BE7F00">
      <w:pPr>
        <w:pStyle w:val="92"/>
        <w:shd w:val="clear" w:color="auto" w:fill="auto"/>
        <w:spacing w:after="2" w:line="360" w:lineRule="auto"/>
        <w:ind w:firstLine="709"/>
        <w:rPr>
          <w:b w:val="0"/>
          <w:sz w:val="28"/>
          <w:szCs w:val="28"/>
        </w:rPr>
      </w:pPr>
      <w:r w:rsidRPr="00E22B22">
        <w:rPr>
          <w:rStyle w:val="914pt"/>
          <w:rFonts w:eastAsia="Impact"/>
        </w:rPr>
        <w:t>де</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S</m:t>
            </m:r>
          </m:e>
          <m:sub>
            <m:r>
              <m:rPr>
                <m:sty m:val="bi"/>
              </m:rPr>
              <w:rPr>
                <w:rStyle w:val="914pt"/>
                <w:rFonts w:ascii="Cambria Math" w:eastAsia="Impact"/>
              </w:rPr>
              <m:t>1</m:t>
            </m:r>
          </m:sub>
        </m:sSub>
      </m:oMath>
      <w:r w:rsidRPr="00E22B22">
        <w:rPr>
          <w:rStyle w:val="914pt"/>
          <w:rFonts w:eastAsia="Impact"/>
        </w:rPr>
        <w:t xml:space="preserve"> - стандартна площа вікна.</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Відповідно: </w:t>
      </w:r>
      <m:oMath>
        <m:r>
          <m:rPr>
            <m:sty m:val="bi"/>
          </m:rPr>
          <w:rPr>
            <w:rStyle w:val="914pt"/>
            <w:rFonts w:ascii="Cambria Math" w:eastAsia="Impact" w:hAnsi="Cambria Math"/>
          </w:rPr>
          <m:t>n</m:t>
        </m:r>
        <m:r>
          <m:rPr>
            <m:sty m:val="b"/>
          </m:rPr>
          <w:rPr>
            <w:rStyle w:val="914pt"/>
            <w:rFonts w:ascii="Cambria Math" w:eastAsia="Impact"/>
          </w:rPr>
          <m:t xml:space="preserve">=2.8/3=0.93~1 </m:t>
        </m:r>
      </m:oMath>
      <w:r w:rsidRPr="00E22B22">
        <w:rPr>
          <w:rStyle w:val="914pt"/>
          <w:rFonts w:eastAsia="Impact"/>
        </w:rPr>
        <w:t xml:space="preserve"> вікно.</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 xml:space="preserve">Для освітлення приміщення будемо використовувати люмінесцентні лампи. Оскільки спектральний склад їх світла найбільш близький до природного, вони в 2 - 3 рази економічніші, мають більший коефіцієнт корисної дії, не втрачають енергії на нагрівання (максимальна температура досягає 40 - 50°С), світлова віддача в 2 - 4 рази більша ніж у ламп розжарювання. До їх недоліків слід віднести явище стробоскопічного ефекту (миготіння), якого можна уникнути застосувавши схему дволампового включення або включення трьох ламп у різні фази трьохфазної мережі. </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E22B22">
        <w:rPr>
          <w:rStyle w:val="914pt"/>
          <w:rFonts w:eastAsia="Impact"/>
          <w:vertAlign w:val="subscript"/>
        </w:rPr>
        <w:t>£</w:t>
      </w:r>
      <w:r w:rsidRPr="00E22B22">
        <w:rPr>
          <w:rStyle w:val="914pt"/>
          <w:rFonts w:eastAsia="Impact"/>
        </w:rPr>
        <w:t>,лм:</w:t>
      </w:r>
    </w:p>
    <w:p w:rsidR="00927123" w:rsidRPr="00E22B22" w:rsidRDefault="004D0468" w:rsidP="00BE7F00">
      <w:pPr>
        <w:pStyle w:val="92"/>
        <w:shd w:val="clear" w:color="auto" w:fill="auto"/>
        <w:spacing w:after="228"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r>
              <m:rPr>
                <m:sty m:val="bi"/>
              </m:rPr>
              <w:rPr>
                <w:rStyle w:val="914pt"/>
                <w:rFonts w:ascii="Cambria Math" w:eastAsia="Impact" w:hAnsi="Cambria Math"/>
              </w:rPr>
              <m:t>*S*K*Z</m:t>
            </m:r>
          </m:num>
          <m:den>
            <m:sSub>
              <m:sSubPr>
                <m:ctrlPr>
                  <w:rPr>
                    <w:rStyle w:val="914pt"/>
                    <w:rFonts w:ascii="Cambria Math" w:eastAsia="Impact"/>
                    <w:b/>
                    <w:bCs/>
                    <w:i/>
                  </w:rPr>
                </m:ctrlPr>
              </m:sSubPr>
              <m:e>
                <m:r>
                  <m:rPr>
                    <m:sty m:val="bi"/>
                  </m:rPr>
                  <w:rPr>
                    <w:rStyle w:val="914pt"/>
                    <w:rFonts w:ascii="Cambria Math" w:eastAsia="Impact" w:hAnsi="Cambria Math"/>
                  </w:rPr>
                  <m:t>η</m:t>
                </m:r>
              </m:e>
              <m:sub/>
            </m:sSub>
          </m:den>
        </m:f>
        <m:r>
          <m:rPr>
            <m:sty m:val="bi"/>
          </m:rPr>
          <w:rPr>
            <w:rStyle w:val="914pt"/>
            <w:rFonts w:ascii="Cambria Math" w:eastAsia="Impact"/>
          </w:rPr>
          <m:t xml:space="preserve"> ; </m:t>
        </m:r>
      </m:oMath>
      <w:r w:rsidR="00DA0C8E" w:rsidRPr="00E22B22">
        <w:rPr>
          <w:rStyle w:val="914pt"/>
        </w:rPr>
        <w:t xml:space="preserve">       </w:t>
      </w:r>
      <w:r w:rsidR="00DA0C8E" w:rsidRPr="00E22B22">
        <w:rPr>
          <w:rStyle w:val="914pt"/>
          <w:rFonts w:eastAsia="Impact"/>
        </w:rPr>
        <w:tab/>
        <w:t>(5.11)</w:t>
      </w:r>
    </w:p>
    <w:p w:rsidR="00DA0C8E" w:rsidRPr="00E22B22" w:rsidRDefault="00DA0C8E" w:rsidP="00BE7F00">
      <w:pPr>
        <w:pStyle w:val="92"/>
        <w:shd w:val="clear" w:color="auto" w:fill="auto"/>
        <w:spacing w:after="228" w:line="360" w:lineRule="auto"/>
        <w:ind w:firstLine="709"/>
        <w:jc w:val="center"/>
        <w:rPr>
          <w:b w:val="0"/>
          <w:color w:val="000000"/>
          <w:sz w:val="28"/>
          <w:szCs w:val="28"/>
          <w:shd w:val="clear" w:color="auto" w:fill="FFFFFF"/>
          <w:lang w:bidi="uk-UA"/>
        </w:rPr>
      </w:pPr>
      <w:r w:rsidRPr="00E22B22">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E22B22">
        <w:rPr>
          <w:rStyle w:val="914pt2pt"/>
          <w:rFonts w:eastAsia="Verdana"/>
        </w:rPr>
        <w:t xml:space="preserve"> -</w:t>
      </w:r>
      <w:r w:rsidRPr="00E22B22">
        <w:rPr>
          <w:rStyle w:val="914pt"/>
          <w:rFonts w:eastAsia="Impact"/>
        </w:rPr>
        <w:t xml:space="preserve"> нормована освітленість (для люмінесцентних ламп </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E22B22">
        <w:rPr>
          <w:rStyle w:val="914pt2pt"/>
          <w:rFonts w:eastAsia="Verdana"/>
        </w:rPr>
        <w:t>=</w:t>
      </w:r>
      <w:r w:rsidRPr="00E22B22">
        <w:rPr>
          <w:rStyle w:val="914pt"/>
          <w:rFonts w:eastAsia="Impact"/>
        </w:rPr>
        <w:t xml:space="preserve">300 </w:t>
      </w:r>
      <w:r w:rsidRPr="00E22B22">
        <w:rPr>
          <w:rStyle w:val="914pt2pt"/>
          <w:rFonts w:eastAsia="Verdana"/>
        </w:rPr>
        <w:t>л</w:t>
      </w:r>
      <w:r w:rsidR="00927123" w:rsidRPr="00E22B22">
        <w:rPr>
          <w:rStyle w:val="914pt2pt"/>
          <w:rFonts w:eastAsia="Verdana"/>
        </w:rPr>
        <w:t>м</w:t>
      </w:r>
      <w:r w:rsidRPr="00E22B22">
        <w:rPr>
          <w:rStyle w:val="914pt"/>
          <w:rFonts w:eastAsia="Impact"/>
        </w:rPr>
        <w:t>);</w:t>
      </w:r>
    </w:p>
    <w:p w:rsidR="00DA0C8E" w:rsidRPr="00E22B22" w:rsidRDefault="003B49FE" w:rsidP="00BE7F00">
      <w:pPr>
        <w:pStyle w:val="92"/>
        <w:shd w:val="clear" w:color="auto" w:fill="auto"/>
        <w:spacing w:after="0" w:line="360" w:lineRule="auto"/>
        <w:ind w:firstLine="709"/>
        <w:rPr>
          <w:b w:val="0"/>
          <w:sz w:val="28"/>
          <w:szCs w:val="28"/>
        </w:rPr>
      </w:pPr>
      <w:r w:rsidRPr="00E22B22">
        <w:rPr>
          <w:rStyle w:val="914pt"/>
          <w:rFonts w:eastAsia="Impact"/>
        </w:rPr>
        <w:t>S</w:t>
      </w:r>
      <w:r w:rsidR="00DA0C8E" w:rsidRPr="00E22B22">
        <w:rPr>
          <w:rStyle w:val="914pt"/>
          <w:rFonts w:eastAsia="Impact"/>
        </w:rPr>
        <w:t>- площа приміщення (8=7.5 м );</w:t>
      </w:r>
    </w:p>
    <w:p w:rsidR="00DA0C8E" w:rsidRPr="00E22B22" w:rsidRDefault="00DA0C8E" w:rsidP="00BE7F00">
      <w:pPr>
        <w:pStyle w:val="92"/>
        <w:shd w:val="clear" w:color="auto" w:fill="auto"/>
        <w:tabs>
          <w:tab w:val="left" w:pos="5055"/>
        </w:tabs>
        <w:spacing w:after="0" w:line="360" w:lineRule="auto"/>
        <w:ind w:firstLine="709"/>
        <w:rPr>
          <w:b w:val="0"/>
          <w:sz w:val="28"/>
          <w:szCs w:val="28"/>
        </w:rPr>
      </w:pPr>
      <w:r w:rsidRPr="00E22B22">
        <w:rPr>
          <w:rStyle w:val="914pt2pt"/>
          <w:rFonts w:eastAsia="Verdana"/>
        </w:rPr>
        <w:t>К</w:t>
      </w:r>
      <w:r w:rsidRPr="00E22B22">
        <w:rPr>
          <w:rStyle w:val="914pt"/>
          <w:rFonts w:eastAsia="Impact"/>
        </w:rPr>
        <w:t xml:space="preserve"> - коефіцієнт запасу </w:t>
      </w:r>
      <w:r w:rsidRPr="00E22B22">
        <w:rPr>
          <w:rStyle w:val="914pt2pt"/>
          <w:rFonts w:eastAsia="Verdana"/>
        </w:rPr>
        <w:t>(К</w:t>
      </w:r>
      <w:r w:rsidRPr="00E22B22">
        <w:rPr>
          <w:rStyle w:val="914pt"/>
          <w:rFonts w:eastAsia="Impact"/>
        </w:rPr>
        <w:t xml:space="preserve"> = 1,4 );</w:t>
      </w:r>
      <w:r w:rsidRPr="00E22B22">
        <w:rPr>
          <w:rStyle w:val="914pt"/>
          <w:rFonts w:eastAsia="Impact"/>
        </w:rPr>
        <w:tab/>
      </w:r>
    </w:p>
    <w:p w:rsidR="00DA0C8E" w:rsidRPr="00E22B22" w:rsidRDefault="002A39DA" w:rsidP="00BE7F00">
      <w:pPr>
        <w:pStyle w:val="92"/>
        <w:shd w:val="clear" w:color="auto" w:fill="auto"/>
        <w:spacing w:after="0" w:line="360" w:lineRule="auto"/>
        <w:ind w:firstLine="709"/>
        <w:rPr>
          <w:b w:val="0"/>
          <w:sz w:val="28"/>
          <w:szCs w:val="28"/>
        </w:rPr>
      </w:pPr>
      <m:oMath>
        <m:r>
          <m:rPr>
            <m:sty m:val="bi"/>
          </m:rPr>
          <w:rPr>
            <w:rStyle w:val="914pt"/>
            <w:rFonts w:ascii="Cambria Math" w:eastAsia="Impact" w:hAnsi="Cambria Math"/>
          </w:rPr>
          <m:t>Z</m:t>
        </m:r>
      </m:oMath>
      <w:r w:rsidR="00DA0C8E" w:rsidRPr="00E22B22">
        <w:rPr>
          <w:rStyle w:val="914pt"/>
          <w:rFonts w:eastAsia="Impact"/>
        </w:rPr>
        <w:t xml:space="preserve"> - коефіцієнт мінімальної освітленості </w:t>
      </w:r>
      <w:r w:rsidR="00DA0C8E" w:rsidRPr="00E22B22">
        <w:rPr>
          <w:rStyle w:val="914pt2pt"/>
          <w:rFonts w:eastAsia="Verdana"/>
        </w:rPr>
        <w:t>(</w:t>
      </w:r>
      <m:oMath>
        <m:r>
          <m:rPr>
            <m:sty m:val="bi"/>
          </m:rPr>
          <w:rPr>
            <w:rStyle w:val="914pt"/>
            <w:rFonts w:ascii="Cambria Math" w:eastAsia="Impact" w:hAnsi="Cambria Math"/>
          </w:rPr>
          <m:t>Z</m:t>
        </m:r>
      </m:oMath>
      <w:r w:rsidR="00DA0C8E" w:rsidRPr="00E22B22">
        <w:rPr>
          <w:rStyle w:val="914pt"/>
          <w:rFonts w:eastAsia="Impact"/>
        </w:rPr>
        <w:t xml:space="preserve"> = 1,2);</w:t>
      </w:r>
    </w:p>
    <w:p w:rsidR="00DA0C8E" w:rsidRPr="00E22B22" w:rsidRDefault="004D0468" w:rsidP="00BE7F00">
      <w:pPr>
        <w:pStyle w:val="92"/>
        <w:shd w:val="clear" w:color="auto" w:fill="auto"/>
        <w:spacing w:after="0" w:line="360" w:lineRule="auto"/>
        <w:ind w:firstLine="709"/>
        <w:rPr>
          <w:rStyle w:val="914pt"/>
          <w:rFonts w:eastAsia="Impact"/>
        </w:rPr>
      </w:pPr>
      <m:oMath>
        <m:sSub>
          <m:sSubPr>
            <m:ctrlPr>
              <w:rPr>
                <w:rStyle w:val="914pt"/>
                <w:rFonts w:ascii="Cambria Math" w:eastAsia="Impact"/>
                <w:b/>
                <w:bCs/>
                <w:i/>
              </w:rPr>
            </m:ctrlPr>
          </m:sSubPr>
          <m:e>
            <m:r>
              <m:rPr>
                <m:sty m:val="bi"/>
              </m:rPr>
              <w:rPr>
                <w:rStyle w:val="914pt"/>
                <w:rFonts w:ascii="Cambria Math" w:eastAsia="Impact" w:hAnsi="Cambria Math"/>
              </w:rPr>
              <m:t>η</m:t>
            </m:r>
          </m:e>
          <m:sub/>
        </m:sSub>
      </m:oMath>
      <w:r w:rsidR="00DA0C8E" w:rsidRPr="00E22B22">
        <w:rPr>
          <w:rStyle w:val="914pt2pt"/>
          <w:rFonts w:eastAsia="Verdana"/>
        </w:rPr>
        <w:t>-</w:t>
      </w:r>
      <w:r w:rsidR="00DA0C8E" w:rsidRPr="00E22B22">
        <w:rPr>
          <w:rStyle w:val="914pt"/>
          <w:rFonts w:eastAsia="Impact"/>
        </w:rPr>
        <w:t xml:space="preserve"> коефіцієнт використання світлового потоку (відношення потоку, що </w:t>
      </w:r>
      <w:r w:rsidR="00DA0C8E" w:rsidRPr="00E22B22">
        <w:rPr>
          <w:rStyle w:val="914pt"/>
          <w:rFonts w:eastAsia="Impact"/>
        </w:rPr>
        <w:lastRenderedPageBreak/>
        <w:t xml:space="preserve">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E22B22">
        <w:rPr>
          <w:rStyle w:val="914pt2pt"/>
          <w:rFonts w:eastAsia="Verdana"/>
        </w:rPr>
        <w:t>p</w:t>
      </w:r>
      <w:r w:rsidR="00DA0C8E" w:rsidRPr="00E22B22">
        <w:rPr>
          <w:rStyle w:val="914pt2pt"/>
          <w:rFonts w:eastAsia="Verdana"/>
          <w:i w:val="0"/>
          <w:vertAlign w:val="subscript"/>
        </w:rPr>
        <w:t>стін</w:t>
      </w:r>
      <w:r w:rsidR="00DA0C8E" w:rsidRPr="00E22B22">
        <w:rPr>
          <w:rStyle w:val="914pt"/>
          <w:rFonts w:eastAsia="Impact"/>
        </w:rPr>
        <w:t xml:space="preserve">, стелі </w:t>
      </w:r>
      <w:r w:rsidR="00DA0C8E" w:rsidRPr="00E22B22">
        <w:rPr>
          <w:rStyle w:val="914pt2pt"/>
          <w:rFonts w:eastAsia="Verdana"/>
        </w:rPr>
        <w:t>р</w:t>
      </w:r>
      <w:r w:rsidR="00DA0C8E" w:rsidRPr="00E22B22">
        <w:rPr>
          <w:rStyle w:val="914pt2pt"/>
          <w:rFonts w:eastAsia="Verdana"/>
          <w:vertAlign w:val="subscript"/>
        </w:rPr>
        <w:t>стел</w:t>
      </w:r>
      <w:r w:rsidR="00DA0C8E" w:rsidRPr="00E22B22">
        <w:rPr>
          <w:rStyle w:val="914pt"/>
          <w:rFonts w:eastAsia="Impact"/>
        </w:rPr>
        <w:t xml:space="preserve"> та підлоги </w:t>
      </w:r>
      <w:r w:rsidR="00DA0C8E" w:rsidRPr="00E22B22">
        <w:rPr>
          <w:rStyle w:val="914pt2pt"/>
          <w:rFonts w:eastAsia="Verdana"/>
        </w:rPr>
        <w:t>р</w:t>
      </w:r>
      <w:r w:rsidR="00DA0C8E" w:rsidRPr="00E22B22">
        <w:rPr>
          <w:rStyle w:val="914pt"/>
          <w:rFonts w:eastAsia="Impact"/>
          <w:vertAlign w:val="subscript"/>
        </w:rPr>
        <w:t>під</w:t>
      </w:r>
      <w:r w:rsidR="00DA0C8E" w:rsidRPr="00E22B22">
        <w:rPr>
          <w:rStyle w:val="914pt"/>
          <w:rFonts w:eastAsia="Impact"/>
        </w:rPr>
        <w:t>). Показник приміщення визначається за формулою:</w:t>
      </w:r>
    </w:p>
    <w:p w:rsidR="00DA0C8E" w:rsidRPr="00E22B22" w:rsidRDefault="002A39DA" w:rsidP="00BE7F00">
      <w:pPr>
        <w:pStyle w:val="92"/>
        <w:shd w:val="clear" w:color="auto" w:fill="auto"/>
        <w:spacing w:after="0" w:line="360" w:lineRule="auto"/>
        <w:ind w:firstLine="709"/>
        <w:jc w:val="center"/>
        <w:rPr>
          <w:rFonts w:eastAsia="Impact"/>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hAnsi="Cambria Math"/>
                <w:sz w:val="28"/>
                <w:szCs w:val="28"/>
              </w:rPr>
              <m:t>A*B</m:t>
            </m:r>
          </m:num>
          <m:den>
            <m:r>
              <m:rPr>
                <m:sty m:val="bi"/>
              </m:rPr>
              <w:rPr>
                <w:rFonts w:ascii="Cambria Math" w:hAnsi="Cambria Math"/>
                <w:sz w:val="28"/>
                <w:szCs w:val="28"/>
              </w:rPr>
              <m:t>H*</m:t>
            </m:r>
            <m:d>
              <m:dPr>
                <m:ctrlPr>
                  <w:rPr>
                    <w:rFonts w:ascii="Cambria Math" w:hAnsi="Cambria Math"/>
                    <w:b w:val="0"/>
                    <w:i/>
                    <w:sz w:val="28"/>
                    <w:szCs w:val="28"/>
                  </w:rPr>
                </m:ctrlPr>
              </m:dPr>
              <m:e>
                <m:r>
                  <m:rPr>
                    <m:sty m:val="bi"/>
                  </m:rPr>
                  <w:rPr>
                    <w:rFonts w:ascii="Cambria Math" w:hAnsi="Cambria Math"/>
                    <w:sz w:val="28"/>
                    <w:szCs w:val="28"/>
                  </w:rPr>
                  <m:t>A</m:t>
                </m:r>
                <m:r>
                  <m:rPr>
                    <m:sty m:val="bi"/>
                  </m:rPr>
                  <w:rPr>
                    <w:rFonts w:ascii="Cambria Math"/>
                    <w:sz w:val="28"/>
                    <w:szCs w:val="28"/>
                  </w:rPr>
                  <m:t>+</m:t>
                </m:r>
                <m:r>
                  <m:rPr>
                    <m:sty m:val="bi"/>
                  </m:rPr>
                  <w:rPr>
                    <w:rFonts w:ascii="Cambria Math" w:hAnsi="Cambria Math"/>
                    <w:sz w:val="28"/>
                    <w:szCs w:val="28"/>
                  </w:rPr>
                  <m:t>B</m:t>
                </m:r>
              </m:e>
            </m:d>
          </m:den>
        </m:f>
        <m:r>
          <m:rPr>
            <m:sty m:val="bi"/>
          </m:rPr>
          <w:rPr>
            <w:rFonts w:ascii="Cambria Math"/>
            <w:sz w:val="28"/>
            <w:szCs w:val="28"/>
          </w:rPr>
          <m:t xml:space="preserve">  ;      </m:t>
        </m:r>
      </m:oMath>
      <w:r w:rsidR="00DA0C8E" w:rsidRPr="00E22B22">
        <w:rPr>
          <w:b w:val="0"/>
          <w:color w:val="000000"/>
          <w:sz w:val="28"/>
          <w:szCs w:val="28"/>
        </w:rPr>
        <w:t>(5.12)</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де А, </w:t>
      </w:r>
      <w:r w:rsidRPr="00E22B22">
        <w:rPr>
          <w:rStyle w:val="914pt2pt"/>
          <w:rFonts w:eastAsia="Verdana"/>
        </w:rPr>
        <w:t>В -</w:t>
      </w:r>
      <w:r w:rsidRPr="00E22B22">
        <w:rPr>
          <w:rStyle w:val="914pt"/>
          <w:rFonts w:eastAsia="Impact"/>
        </w:rPr>
        <w:t xml:space="preserve"> розміри приміщення;</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2pt"/>
          <w:rFonts w:eastAsia="Verdana"/>
        </w:rPr>
        <w:t>Н -</w:t>
      </w:r>
      <w:r w:rsidRPr="00E22B22">
        <w:rPr>
          <w:rStyle w:val="914pt"/>
          <w:rFonts w:eastAsia="Impact"/>
        </w:rPr>
        <w:t xml:space="preserve"> висота підвісу світильника над робочою поверхнею.</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Для прийнятого приміщення А=2.5м, В=3м, а Н=2.5м.</w:t>
      </w:r>
    </w:p>
    <w:p w:rsidR="00DA0C8E" w:rsidRPr="00E22B22" w:rsidRDefault="002A39DA" w:rsidP="00BE7F00">
      <w:pPr>
        <w:pStyle w:val="92"/>
        <w:shd w:val="clear" w:color="auto" w:fill="auto"/>
        <w:spacing w:after="0" w:line="360" w:lineRule="auto"/>
        <w:ind w:firstLine="709"/>
        <w:jc w:val="center"/>
        <w:rPr>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3</m:t>
            </m:r>
          </m:num>
          <m:den>
            <m:r>
              <m:rPr>
                <m:sty m:val="bi"/>
              </m:rPr>
              <w:rPr>
                <w:rFonts w:ascii="Cambria Math"/>
                <w:sz w:val="28"/>
                <w:szCs w:val="28"/>
              </w:rPr>
              <m:t>2.5</m:t>
            </m:r>
            <m:r>
              <m:rPr>
                <m:sty m:val="bi"/>
              </m:rPr>
              <w:rPr>
                <w:rFonts w:ascii="Cambria Math" w:hAnsi="Cambria Math"/>
                <w:sz w:val="28"/>
                <w:szCs w:val="28"/>
              </w:rPr>
              <m:t>*</m:t>
            </m:r>
            <m:r>
              <m:rPr>
                <m:sty m:val="bi"/>
              </m:rPr>
              <w:rPr>
                <w:rFonts w:ascii="Cambria Math"/>
                <w:sz w:val="28"/>
                <w:szCs w:val="28"/>
              </w:rPr>
              <m:t>(2.5+3)</m:t>
            </m:r>
          </m:den>
        </m:f>
        <m:r>
          <m:rPr>
            <m:sty m:val="bi"/>
          </m:rPr>
          <w:rPr>
            <w:rFonts w:ascii="Cambria Math"/>
            <w:sz w:val="28"/>
            <w:szCs w:val="28"/>
          </w:rPr>
          <m:t xml:space="preserve"> ;</m:t>
        </m:r>
      </m:oMath>
      <w:r w:rsidR="00DA0C8E" w:rsidRPr="00E22B22">
        <w:rPr>
          <w:b w:val="0"/>
          <w:sz w:val="28"/>
          <w:szCs w:val="28"/>
        </w:rPr>
        <w:t xml:space="preserve">        </w:t>
      </w:r>
      <w:r w:rsidR="00DA0C8E" w:rsidRPr="00E22B22">
        <w:rPr>
          <w:rStyle w:val="914pt"/>
          <w:rFonts w:eastAsia="Impact"/>
        </w:rPr>
        <w:tab/>
        <w:t>(5.13)</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Для освітлення вибираємо люмінесцентні лампи денного світла ЛБ-40-1 з наступними параметрами:</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Напруга живлення, В - 220;</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Потужність споживання, Вт - 80;</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Світловий потік, лм - 4320;</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Світлова віддача, лк/Вт - 48,3</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 xml:space="preserve">Для усунення стробоскопічного ефекту лампи у світильнику використовуються попарно. Вибираємо світильник НОГЛ - 2x80 з габаритами 1655 х 230 х 380 мм. Для світильників цього типу при заданому значенні і=0,625; </w:t>
      </w:r>
      <w:r w:rsidRPr="00E22B22">
        <w:rPr>
          <w:rStyle w:val="914pt0"/>
        </w:rPr>
        <w:t>р</w:t>
      </w:r>
      <w:r w:rsidRPr="00E22B22">
        <w:rPr>
          <w:rStyle w:val="914pt0"/>
          <w:vertAlign w:val="subscript"/>
        </w:rPr>
        <w:t>під</w:t>
      </w:r>
      <w:r w:rsidRPr="00E22B22">
        <w:rPr>
          <w:rStyle w:val="914pt"/>
          <w:rFonts w:eastAsia="Impact"/>
        </w:rPr>
        <w:t xml:space="preserve"> =60</w:t>
      </w:r>
      <w:r w:rsidRPr="00E22B22">
        <w:rPr>
          <w:rStyle w:val="914pt0"/>
        </w:rPr>
        <w:t>%;</w:t>
      </w:r>
      <w:r w:rsidRPr="00E22B22">
        <w:rPr>
          <w:rStyle w:val="914pt2pt"/>
          <w:rFonts w:eastAsia="Verdana"/>
        </w:rPr>
        <w:t xml:space="preserve"> p</w:t>
      </w:r>
      <w:r w:rsidRPr="00E22B22">
        <w:rPr>
          <w:rStyle w:val="914pt2pt"/>
          <w:rFonts w:eastAsia="Verdana"/>
          <w:i w:val="0"/>
          <w:vertAlign w:val="subscript"/>
        </w:rPr>
        <w:t>стін</w:t>
      </w:r>
      <w:r w:rsidRPr="00E22B22">
        <w:rPr>
          <w:rStyle w:val="914pt"/>
          <w:rFonts w:eastAsia="Impact"/>
        </w:rPr>
        <w:t>,</w:t>
      </w:r>
      <w:r w:rsidRPr="00E22B22">
        <w:rPr>
          <w:rStyle w:val="912pt"/>
          <w:sz w:val="28"/>
          <w:szCs w:val="28"/>
        </w:rPr>
        <w:t>=35%;</w:t>
      </w:r>
      <w:r w:rsidRPr="00E22B22">
        <w:rPr>
          <w:rStyle w:val="914pt2pt"/>
          <w:rFonts w:eastAsia="Verdana"/>
        </w:rPr>
        <w:t xml:space="preserve"> </w:t>
      </w:r>
      <w:r w:rsidRPr="00E22B22">
        <w:rPr>
          <w:rStyle w:val="914pt2pt"/>
          <w:rFonts w:eastAsia="Verdana"/>
          <w:i w:val="0"/>
        </w:rPr>
        <w:t>р</w:t>
      </w:r>
      <w:r w:rsidRPr="00E22B22">
        <w:rPr>
          <w:rStyle w:val="914pt2pt"/>
          <w:rFonts w:eastAsia="Verdana"/>
          <w:i w:val="0"/>
          <w:vertAlign w:val="subscript"/>
        </w:rPr>
        <w:t>стел</w:t>
      </w:r>
      <w:r w:rsidRPr="00E22B22">
        <w:rPr>
          <w:rStyle w:val="912pt"/>
          <w:sz w:val="28"/>
          <w:szCs w:val="28"/>
        </w:rPr>
        <w:t xml:space="preserve">=15% </w:t>
      </w:r>
      <w:r w:rsidRPr="00E22B22">
        <w:rPr>
          <w:rStyle w:val="914pt"/>
          <w:rFonts w:eastAsia="Impact"/>
        </w:rPr>
        <w:t>знаходимо з таблиці значення</w:t>
      </w:r>
      <w:r w:rsidR="00860D0F" w:rsidRPr="00E22B22">
        <w:rPr>
          <w:b w:val="0"/>
          <w:sz w:val="28"/>
          <w:szCs w:val="28"/>
        </w:rPr>
        <w:t xml:space="preserve"> </w:t>
      </w:r>
      <m:oMath>
        <m:r>
          <m:rPr>
            <m:sty m:val="bi"/>
          </m:rPr>
          <w:rPr>
            <w:rStyle w:val="914pt"/>
            <w:rFonts w:ascii="Cambria Math" w:eastAsia="Impact" w:hAnsi="Cambria Math"/>
          </w:rPr>
          <m:t>η</m:t>
        </m:r>
      </m:oMath>
      <w:r w:rsidRPr="00E22B22">
        <w:rPr>
          <w:rStyle w:val="914pt1"/>
        </w:rPr>
        <w:t xml:space="preserve"> =</w:t>
      </w:r>
      <w:r w:rsidRPr="00E22B22">
        <w:rPr>
          <w:rStyle w:val="914pt"/>
          <w:rFonts w:eastAsia="Impact"/>
        </w:rPr>
        <w:t xml:space="preserve"> </w:t>
      </w:r>
      <w:r w:rsidRPr="00E22B22">
        <w:rPr>
          <w:rStyle w:val="912pt"/>
          <w:sz w:val="28"/>
          <w:szCs w:val="28"/>
        </w:rPr>
        <w:t>15%</w:t>
      </w:r>
      <w:r w:rsidRPr="00E22B22">
        <w:rPr>
          <w:rStyle w:val="914pt"/>
          <w:rFonts w:eastAsia="Impact"/>
        </w:rPr>
        <w:t>. Світловий потік становитиме:</w:t>
      </w:r>
    </w:p>
    <w:p w:rsidR="00DA0C8E" w:rsidRPr="00E22B22" w:rsidRDefault="004D0468" w:rsidP="00BE7F00">
      <w:pPr>
        <w:pStyle w:val="92"/>
        <w:shd w:val="clear" w:color="auto" w:fill="auto"/>
        <w:spacing w:after="0" w:line="360" w:lineRule="auto"/>
        <w:ind w:firstLine="709"/>
        <w:jc w:val="center"/>
        <w:rPr>
          <w:rStyle w:val="914pt"/>
        </w:rPr>
      </w:pPr>
      <m:oMath>
        <m:sSub>
          <m:sSubPr>
            <m:ctrlPr>
              <w:rPr>
                <w:rStyle w:val="914pt"/>
                <w:rFonts w:ascii="Cambria Math" w:eastAsia="Impact"/>
                <w:b/>
                <w:bCs/>
                <w:i/>
              </w:rPr>
            </m:ctrlPr>
          </m:sSubPr>
          <m:e>
            <m:r>
              <m:rPr>
                <m:sty m:val="bi"/>
              </m:rPr>
              <w:rPr>
                <w:rStyle w:val="914pt"/>
                <w:rFonts w:ascii="Cambria Math" w:eastAsia="Impact" w:hAnsi="Cambria Math"/>
              </w:rPr>
              <m:t>Ф</m:t>
            </m:r>
          </m:e>
          <m:sub>
            <m:r>
              <m:rPr>
                <m:sty m:val="bi"/>
              </m:rPr>
              <w:rPr>
                <w:rStyle w:val="914pt"/>
                <w:rFonts w:ascii="Cambria Math" w:eastAsia="Impact" w:hAnsi="Cambria Math"/>
              </w:rPr>
              <m:t>Ʃ</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300</m:t>
            </m:r>
            <m:r>
              <m:rPr>
                <m:sty m:val="bi"/>
              </m:rPr>
              <w:rPr>
                <w:rStyle w:val="914pt"/>
                <w:rFonts w:ascii="Cambria Math" w:eastAsia="Impact" w:hAnsi="Cambria Math"/>
              </w:rPr>
              <m:t>*</m:t>
            </m:r>
            <m:r>
              <m:rPr>
                <m:sty m:val="bi"/>
              </m:rPr>
              <w:rPr>
                <w:rStyle w:val="914pt"/>
                <w:rFonts w:ascii="Cambria Math" w:eastAsia="Impact"/>
              </w:rPr>
              <m:t>7.5</m:t>
            </m:r>
            <m:r>
              <m:rPr>
                <m:sty m:val="bi"/>
              </m:rPr>
              <w:rPr>
                <w:rStyle w:val="914pt"/>
                <w:rFonts w:ascii="Cambria Math" w:eastAsia="Impact" w:hAnsi="Cambria Math"/>
              </w:rPr>
              <m:t>*</m:t>
            </m:r>
            <m:r>
              <m:rPr>
                <m:sty m:val="bi"/>
              </m:rPr>
              <w:rPr>
                <w:rStyle w:val="914pt"/>
                <w:rFonts w:ascii="Cambria Math" w:eastAsia="Impact"/>
              </w:rPr>
              <m:t>1.4</m:t>
            </m:r>
            <m:r>
              <m:rPr>
                <m:sty m:val="bi"/>
              </m:rPr>
              <w:rPr>
                <w:rStyle w:val="914pt"/>
                <w:rFonts w:ascii="Cambria Math" w:eastAsia="Impact" w:hAnsi="Cambria Math"/>
              </w:rPr>
              <m:t>*</m:t>
            </m:r>
            <m:r>
              <m:rPr>
                <m:sty m:val="bi"/>
              </m:rPr>
              <w:rPr>
                <w:rStyle w:val="914pt"/>
                <w:rFonts w:ascii="Cambria Math" w:eastAsia="Impact"/>
              </w:rPr>
              <m:t>1.2</m:t>
            </m:r>
          </m:num>
          <m:den>
            <m:r>
              <m:rPr>
                <m:sty m:val="bi"/>
              </m:rPr>
              <w:rPr>
                <w:rStyle w:val="914pt"/>
                <w:rFonts w:ascii="Cambria Math" w:eastAsia="Impact"/>
              </w:rPr>
              <m:t>15</m:t>
            </m:r>
          </m:den>
        </m:f>
        <m:r>
          <m:rPr>
            <m:sty m:val="bi"/>
          </m:rPr>
          <w:rPr>
            <w:rStyle w:val="914pt"/>
            <w:rFonts w:ascii="Cambria Math" w:eastAsia="Impact"/>
          </w:rPr>
          <m:t xml:space="preserve">=25200 </m:t>
        </m:r>
        <m:r>
          <m:rPr>
            <m:sty m:val="bi"/>
          </m:rPr>
          <w:rPr>
            <w:rStyle w:val="914pt"/>
            <w:rFonts w:ascii="Cambria Math" w:eastAsia="Impact" w:hAnsi="Cambria Math"/>
          </w:rPr>
          <m:t>лм</m:t>
        </m:r>
        <m:r>
          <m:rPr>
            <m:sty m:val="bi"/>
          </m:rPr>
          <w:rPr>
            <w:rStyle w:val="914pt"/>
            <w:rFonts w:ascii="Cambria Math" w:eastAsia="Impact"/>
          </w:rPr>
          <m:t>.</m:t>
        </m:r>
      </m:oMath>
      <w:r w:rsidR="00DA0C8E" w:rsidRPr="00E22B22">
        <w:rPr>
          <w:rStyle w:val="914pt"/>
          <w:i/>
        </w:rPr>
        <w:t xml:space="preserve"> </w:t>
      </w:r>
      <w:r w:rsidR="00DA0C8E" w:rsidRPr="00E22B22">
        <w:rPr>
          <w:rStyle w:val="914pt"/>
          <w:i/>
        </w:rPr>
        <w:tab/>
      </w:r>
      <w:r w:rsidR="00DA0C8E" w:rsidRPr="00E22B22">
        <w:rPr>
          <w:rStyle w:val="914pt"/>
          <w:rFonts w:eastAsia="Impact"/>
        </w:rPr>
        <w:tab/>
        <w:t>(5.14)</w:t>
      </w:r>
    </w:p>
    <w:p w:rsidR="00DA0C8E" w:rsidRPr="00E22B22" w:rsidRDefault="00DA0C8E" w:rsidP="00BE7F00">
      <w:pPr>
        <w:pStyle w:val="92"/>
        <w:shd w:val="clear" w:color="auto" w:fill="auto"/>
        <w:tabs>
          <w:tab w:val="left" w:pos="2905"/>
        </w:tabs>
        <w:spacing w:after="0" w:line="360" w:lineRule="auto"/>
        <w:ind w:firstLine="709"/>
        <w:rPr>
          <w:rStyle w:val="914pt"/>
          <w:rFonts w:eastAsia="Impact"/>
        </w:rPr>
      </w:pPr>
      <w:r w:rsidRPr="00E22B22">
        <w:rPr>
          <w:rStyle w:val="914pt"/>
          <w:rFonts w:eastAsia="Impact"/>
        </w:rPr>
        <w:t>Кількість ламп:</w:t>
      </w:r>
      <w:r w:rsidRPr="00E22B22">
        <w:rPr>
          <w:rStyle w:val="914pt"/>
          <w:rFonts w:eastAsia="Impact"/>
        </w:rPr>
        <w:tab/>
      </w:r>
    </w:p>
    <w:p w:rsidR="00DA0C8E" w:rsidRPr="00E22B22" w:rsidRDefault="00DA0C8E" w:rsidP="00BE7F00">
      <w:pPr>
        <w:pStyle w:val="92"/>
        <w:shd w:val="clear" w:color="auto" w:fill="auto"/>
        <w:spacing w:after="0" w:line="360" w:lineRule="auto"/>
        <w:ind w:firstLine="709"/>
        <w:jc w:val="center"/>
        <w:rPr>
          <w:rStyle w:val="914pt"/>
          <w:i/>
        </w:rPr>
      </w:pPr>
      <w:r w:rsidRPr="00E22B22">
        <w:rPr>
          <w:rStyle w:val="914pt"/>
          <w:rFonts w:eastAsia="Impact"/>
        </w:rPr>
        <w:tab/>
      </w:r>
      <w:r w:rsidRPr="00E22B22">
        <w:rPr>
          <w:rStyle w:val="914pt0"/>
        </w:rPr>
        <w:t>N</w:t>
      </w:r>
      <w:r w:rsidRPr="00E22B22">
        <w:rPr>
          <w:rStyle w:val="914pt"/>
          <w:rFonts w:eastAsia="Impact"/>
        </w:rPr>
        <w:t xml:space="preserve"> = Ф / Ф </w:t>
      </w:r>
      <w:r w:rsidRPr="00E22B22">
        <w:rPr>
          <w:rStyle w:val="914pt"/>
          <w:rFonts w:eastAsia="Impact"/>
          <w:vertAlign w:val="subscript"/>
        </w:rPr>
        <w:t>л</w:t>
      </w:r>
      <w:r w:rsidRPr="00E22B22">
        <w:rPr>
          <w:rStyle w:val="914pt"/>
          <w:rFonts w:eastAsia="Impact"/>
        </w:rPr>
        <w:t xml:space="preserve">, </w:t>
      </w:r>
      <w:r w:rsidRPr="00E22B22">
        <w:rPr>
          <w:rStyle w:val="914pt"/>
          <w:rFonts w:eastAsia="Impact"/>
        </w:rPr>
        <w:tab/>
        <w:t>(5.15)</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де Ф. = 4300 лм - освітленість однією лампою:</w:t>
      </w:r>
    </w:p>
    <w:p w:rsidR="00DA0C8E" w:rsidRPr="00E22B22" w:rsidRDefault="002A39DA" w:rsidP="00BE7F00">
      <w:pPr>
        <w:pStyle w:val="92"/>
        <w:shd w:val="clear" w:color="auto" w:fill="auto"/>
        <w:spacing w:after="0" w:line="360" w:lineRule="auto"/>
        <w:ind w:firstLine="709"/>
        <w:jc w:val="center"/>
        <w:rPr>
          <w:rStyle w:val="914pt"/>
          <w:i/>
        </w:rPr>
      </w:pPr>
      <m:oMath>
        <m:r>
          <m:rPr>
            <m:sty m:val="bi"/>
          </m:rPr>
          <w:rPr>
            <w:rStyle w:val="914pt"/>
            <w:rFonts w:ascii="Cambria Math" w:eastAsia="Impact" w:hAnsi="Cambria Math"/>
          </w:rPr>
          <m:t>N</m:t>
        </m:r>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25200</m:t>
            </m:r>
          </m:num>
          <m:den>
            <m:r>
              <m:rPr>
                <m:sty m:val="bi"/>
              </m:rPr>
              <w:rPr>
                <w:rStyle w:val="914pt"/>
                <w:rFonts w:ascii="Cambria Math" w:eastAsia="Impact"/>
              </w:rPr>
              <m:t>4320</m:t>
            </m:r>
          </m:den>
        </m:f>
        <m:r>
          <m:rPr>
            <m:sty m:val="bi"/>
          </m:rPr>
          <w:rPr>
            <w:rStyle w:val="914pt"/>
            <w:rFonts w:ascii="Cambria Math" w:eastAsia="Impact"/>
          </w:rPr>
          <m:t xml:space="preserve">=5.8=6 </m:t>
        </m:r>
        <m:r>
          <m:rPr>
            <m:sty m:val="bi"/>
          </m:rPr>
          <w:rPr>
            <w:rStyle w:val="914pt"/>
            <w:rFonts w:ascii="Cambria Math" w:eastAsia="Impact" w:hAnsi="Cambria Math"/>
          </w:rPr>
          <m:t>шт</m:t>
        </m:r>
        <m:r>
          <m:rPr>
            <m:sty m:val="bi"/>
          </m:rPr>
          <w:rPr>
            <w:rStyle w:val="914pt"/>
            <w:rFonts w:ascii="Cambria Math" w:eastAsia="Impact"/>
          </w:rPr>
          <m:t>.</m:t>
        </m:r>
      </m:oMath>
      <w:r w:rsidR="00DA0C8E" w:rsidRPr="00E22B22">
        <w:rPr>
          <w:rStyle w:val="914pt"/>
          <w:i/>
        </w:rPr>
        <w:t xml:space="preserve"> </w:t>
      </w:r>
      <w:r w:rsidR="00DA0C8E" w:rsidRPr="00E22B22">
        <w:rPr>
          <w:rStyle w:val="914pt"/>
          <w:rFonts w:eastAsia="Impact"/>
        </w:rPr>
        <w:tab/>
        <w:t>(5.16)</w:t>
      </w:r>
    </w:p>
    <w:p w:rsidR="00DA0C8E" w:rsidRPr="00E22B22" w:rsidRDefault="00DA0C8E" w:rsidP="00BE7F00">
      <w:pPr>
        <w:pStyle w:val="92"/>
        <w:shd w:val="clear" w:color="auto" w:fill="auto"/>
        <w:spacing w:after="0" w:line="360" w:lineRule="auto"/>
        <w:ind w:firstLine="709"/>
        <w:rPr>
          <w:rStyle w:val="914pt"/>
          <w:rFonts w:eastAsia="Impact"/>
        </w:rPr>
      </w:pPr>
      <w:r w:rsidRPr="00E22B22">
        <w:rPr>
          <w:rStyle w:val="914pt"/>
          <w:rFonts w:eastAsia="Impact"/>
        </w:rPr>
        <w:t>Оскільки у світильнику ОДО застосовується по дві лампи, то необхідно використовувати 3 світильники.</w:t>
      </w:r>
    </w:p>
    <w:p w:rsidR="00DA0C8E" w:rsidRPr="00E22B22" w:rsidRDefault="00DA0C8E" w:rsidP="00DB319B">
      <w:pPr>
        <w:pStyle w:val="2"/>
      </w:pPr>
      <w:bookmarkStart w:id="41" w:name="_Toc419839608"/>
      <w:r w:rsidRPr="00E22B22">
        <w:lastRenderedPageBreak/>
        <w:t>5.3 Забезпечення електробезпеки</w:t>
      </w:r>
      <w:bookmarkEnd w:id="41"/>
    </w:p>
    <w:p w:rsidR="00AE5756" w:rsidRPr="00E22B22" w:rsidRDefault="00AB6CDA" w:rsidP="00BE7F00">
      <w:pPr>
        <w:rPr>
          <w:rStyle w:val="914pt"/>
          <w:rFonts w:eastAsia="Impact"/>
          <w:b w:val="0"/>
        </w:rPr>
      </w:pPr>
      <w:r w:rsidRPr="00E22B22">
        <w:rPr>
          <w:rStyle w:val="914pt"/>
          <w:rFonts w:eastAsia="Impact"/>
          <w:b w:val="0"/>
        </w:rPr>
        <w:tab/>
      </w:r>
    </w:p>
    <w:p w:rsidR="00DA0C8E" w:rsidRPr="00E22B22" w:rsidRDefault="00DA0C8E" w:rsidP="00BE7F00">
      <w:pPr>
        <w:rPr>
          <w:szCs w:val="28"/>
        </w:rPr>
      </w:pPr>
      <w:r w:rsidRPr="00E22B22">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E22B22">
        <w:rPr>
          <w:rFonts w:eastAsia="Impact"/>
          <w:szCs w:val="28"/>
        </w:rPr>
        <w:t>коротких</w:t>
      </w:r>
      <w:r w:rsidRPr="00E22B22">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E22B22" w:rsidRDefault="00DA0C8E" w:rsidP="00BE7F00">
      <w:pPr>
        <w:pStyle w:val="92"/>
        <w:shd w:val="clear" w:color="auto" w:fill="auto"/>
        <w:spacing w:after="0" w:line="360" w:lineRule="auto"/>
        <w:ind w:firstLine="709"/>
        <w:rPr>
          <w:b w:val="0"/>
          <w:sz w:val="28"/>
          <w:szCs w:val="28"/>
        </w:rPr>
      </w:pPr>
      <w:r w:rsidRPr="00E22B22">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мати справні контакти, в з'єднувальних пристроях релейно-контактного типу контактний зазор у відключеному стані повинен бути не меншим 3 мм.</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 xml:space="preserve">Вимоги електричної і механічної безпеки для ПК і систем обробки даних </w:t>
      </w:r>
      <w:r w:rsidRPr="00E22B22">
        <w:rPr>
          <w:rStyle w:val="914pt"/>
          <w:rFonts w:eastAsia="Impact"/>
        </w:rPr>
        <w:lastRenderedPageBreak/>
        <w:t>встановлені ГОСТ 25861 - 83. Додаткові або особливі заходи безпеки, яких необхідно дотримуватися при експлуатації і технічному обслуговуванні.</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Категорично забороняється на пристроях ПК, що знаходяться під напругою:</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зняття і установка вентиляторів, блоків і вузлів;</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від'єднання і приєднання зовнішніх і внутрішніх роз'ємів;</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електромонтажні роботи по заміні електрорадіоелементів;</w:t>
      </w:r>
    </w:p>
    <w:p w:rsidR="00DA0C8E" w:rsidRPr="00E22B22" w:rsidRDefault="00DA0C8E" w:rsidP="00E72EC3">
      <w:pPr>
        <w:pStyle w:val="92"/>
        <w:numPr>
          <w:ilvl w:val="0"/>
          <w:numId w:val="6"/>
        </w:numPr>
        <w:spacing w:after="0" w:line="360" w:lineRule="auto"/>
        <w:ind w:left="709" w:hanging="283"/>
        <w:rPr>
          <w:rStyle w:val="914pt"/>
          <w:rFonts w:eastAsia="Impact"/>
        </w:rPr>
      </w:pPr>
      <w:r w:rsidRPr="00E22B22">
        <w:rPr>
          <w:rStyle w:val="914pt"/>
          <w:rFonts w:eastAsia="Impact"/>
        </w:rPr>
        <w:t>заміна мережевих запобіжників.</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E22B22" w:rsidRDefault="00DA0C8E" w:rsidP="00BE7F00">
      <w:pPr>
        <w:pStyle w:val="92"/>
        <w:spacing w:after="0" w:line="360" w:lineRule="auto"/>
        <w:ind w:firstLine="709"/>
        <w:rPr>
          <w:rStyle w:val="914pt"/>
          <w:rFonts w:eastAsia="Impact"/>
        </w:rPr>
      </w:pPr>
      <w:r w:rsidRPr="00E22B22">
        <w:rPr>
          <w:rStyle w:val="914pt"/>
          <w:rFonts w:eastAsia="Impact"/>
        </w:rPr>
        <w:t>Захисні огорожі (кожухи, сітки, бар'єри), що перегороджують доступ до 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E22B22" w:rsidRDefault="00DA0C8E" w:rsidP="00AE5756">
      <w:pPr>
        <w:pStyle w:val="92"/>
        <w:spacing w:after="0" w:line="360" w:lineRule="auto"/>
        <w:ind w:firstLine="709"/>
        <w:rPr>
          <w:rStyle w:val="914pt"/>
          <w:rFonts w:eastAsia="Impact"/>
        </w:rPr>
      </w:pPr>
      <w:r w:rsidRPr="00E22B22">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 - групу III.</w:t>
      </w:r>
    </w:p>
    <w:p w:rsidR="00AE5756" w:rsidRPr="00E22B22" w:rsidRDefault="00AE5756" w:rsidP="00AE5756">
      <w:pPr>
        <w:pStyle w:val="92"/>
        <w:spacing w:after="0" w:line="360" w:lineRule="auto"/>
        <w:ind w:firstLine="709"/>
        <w:rPr>
          <w:rStyle w:val="914pt"/>
          <w:rFonts w:eastAsia="Impact"/>
        </w:rPr>
      </w:pPr>
    </w:p>
    <w:p w:rsidR="00DA0C8E" w:rsidRPr="00E22B22" w:rsidRDefault="004A2490" w:rsidP="00DB319B">
      <w:pPr>
        <w:pStyle w:val="2"/>
      </w:pPr>
      <w:bookmarkStart w:id="42" w:name="_Toc419839609"/>
      <w:r w:rsidRPr="00E22B22">
        <w:t xml:space="preserve">5.4 </w:t>
      </w:r>
      <w:r w:rsidR="00DA0C8E" w:rsidRPr="00E22B22">
        <w:t>Пожежна безпека</w:t>
      </w:r>
      <w:bookmarkEnd w:id="42"/>
    </w:p>
    <w:p w:rsidR="00DA0C8E" w:rsidRPr="00E22B22" w:rsidRDefault="00DA0C8E" w:rsidP="00BE7F00">
      <w:pPr>
        <w:pStyle w:val="62"/>
        <w:shd w:val="clear" w:color="auto" w:fill="auto"/>
        <w:tabs>
          <w:tab w:val="left" w:pos="0"/>
          <w:tab w:val="left" w:pos="1843"/>
        </w:tabs>
        <w:spacing w:before="0" w:line="360" w:lineRule="auto"/>
        <w:ind w:left="1084" w:right="480"/>
        <w:jc w:val="center"/>
        <w:rPr>
          <w:b/>
        </w:rPr>
      </w:pPr>
    </w:p>
    <w:p w:rsidR="00DA0C8E" w:rsidRPr="00E22B22" w:rsidRDefault="00DA0C8E" w:rsidP="00BE7F00">
      <w:pPr>
        <w:pStyle w:val="62"/>
        <w:shd w:val="clear" w:color="auto" w:fill="auto"/>
        <w:tabs>
          <w:tab w:val="left" w:pos="0"/>
        </w:tabs>
        <w:spacing w:before="0" w:line="360" w:lineRule="auto"/>
        <w:ind w:right="480" w:firstLine="709"/>
      </w:pPr>
      <w:r w:rsidRPr="00E22B22">
        <w:t xml:space="preserve">Пожежа на підприємстві становить велику небезпеку для життя працюючих і може заподіяти величезний матеріальний збиток. </w:t>
      </w:r>
      <w:r w:rsidR="006F07AD">
        <w:t>П</w:t>
      </w:r>
      <w:r w:rsidRPr="00E22B22">
        <w:t>ожежа – не контрольоване горіння поза спеціальним вогнищем, що наносить збиток.</w:t>
      </w:r>
    </w:p>
    <w:p w:rsidR="00DA0C8E" w:rsidRPr="00E22B22" w:rsidRDefault="00DA0C8E" w:rsidP="00BE7F00">
      <w:pPr>
        <w:pStyle w:val="62"/>
        <w:shd w:val="clear" w:color="auto" w:fill="auto"/>
        <w:tabs>
          <w:tab w:val="left" w:pos="0"/>
        </w:tabs>
        <w:spacing w:before="0" w:line="360" w:lineRule="auto"/>
        <w:ind w:right="480" w:firstLine="709"/>
      </w:pPr>
      <w:r w:rsidRPr="00E22B22">
        <w:lastRenderedPageBreak/>
        <w:t>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вибухонебезпечною ситуацією.</w:t>
      </w:r>
    </w:p>
    <w:p w:rsidR="00DA0C8E" w:rsidRPr="00E22B22" w:rsidRDefault="00DA0C8E" w:rsidP="00BE7F00">
      <w:pPr>
        <w:pStyle w:val="62"/>
        <w:tabs>
          <w:tab w:val="left" w:pos="0"/>
        </w:tabs>
        <w:spacing w:before="0" w:line="360" w:lineRule="auto"/>
        <w:ind w:right="480" w:firstLine="709"/>
      </w:pPr>
      <w:r w:rsidRPr="00E22B22">
        <w:t>Для боротьби з пожежами застосовують наступні способи:</w:t>
      </w:r>
    </w:p>
    <w:p w:rsidR="00DA0C8E" w:rsidRPr="00E22B22" w:rsidRDefault="00DA0C8E" w:rsidP="00E72EC3">
      <w:pPr>
        <w:pStyle w:val="62"/>
        <w:numPr>
          <w:ilvl w:val="1"/>
          <w:numId w:val="3"/>
        </w:numPr>
        <w:tabs>
          <w:tab w:val="left" w:pos="0"/>
        </w:tabs>
        <w:spacing w:before="0" w:line="360" w:lineRule="auto"/>
        <w:ind w:left="709" w:right="480" w:hanging="283"/>
      </w:pPr>
      <w:r w:rsidRPr="00E22B22">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E22B22" w:rsidRDefault="00DA0C8E" w:rsidP="00E72EC3">
      <w:pPr>
        <w:pStyle w:val="62"/>
        <w:numPr>
          <w:ilvl w:val="0"/>
          <w:numId w:val="7"/>
        </w:numPr>
        <w:tabs>
          <w:tab w:val="left" w:pos="0"/>
        </w:tabs>
        <w:spacing w:before="0" w:line="360" w:lineRule="auto"/>
        <w:ind w:left="709" w:right="480" w:hanging="283"/>
      </w:pPr>
      <w:r w:rsidRPr="00E22B22">
        <w:t>прохолоджують вогнище горіння до температури нижче точок загоряння матеріалів, що знаходяться в небезпечній зоні;</w:t>
      </w:r>
    </w:p>
    <w:p w:rsidR="00DA0C8E" w:rsidRPr="00E22B22" w:rsidRDefault="00DA0C8E" w:rsidP="00E72EC3">
      <w:pPr>
        <w:pStyle w:val="62"/>
        <w:numPr>
          <w:ilvl w:val="0"/>
          <w:numId w:val="7"/>
        </w:numPr>
        <w:tabs>
          <w:tab w:val="left" w:pos="0"/>
        </w:tabs>
        <w:spacing w:before="0" w:line="360" w:lineRule="auto"/>
        <w:ind w:left="709" w:right="480" w:hanging="283"/>
      </w:pPr>
      <w:r w:rsidRPr="00E22B22">
        <w:t>гальмують швидкість хімічної реакції в полум'ї;</w:t>
      </w:r>
    </w:p>
    <w:p w:rsidR="00DA0C8E" w:rsidRPr="00E22B22" w:rsidRDefault="00DA0C8E" w:rsidP="00E72EC3">
      <w:pPr>
        <w:pStyle w:val="62"/>
        <w:numPr>
          <w:ilvl w:val="0"/>
          <w:numId w:val="7"/>
        </w:numPr>
        <w:tabs>
          <w:tab w:val="left" w:pos="0"/>
        </w:tabs>
        <w:spacing w:before="0" w:line="360" w:lineRule="auto"/>
        <w:ind w:left="709" w:right="480" w:hanging="283"/>
      </w:pPr>
      <w:r w:rsidRPr="00E22B22">
        <w:t>механічно зривають полум'я, впливаючи на нього сильними струменями газу, води чи порошку;</w:t>
      </w:r>
    </w:p>
    <w:p w:rsidR="00DA0C8E" w:rsidRPr="00E22B22" w:rsidRDefault="00DA0C8E" w:rsidP="00E72EC3">
      <w:pPr>
        <w:pStyle w:val="62"/>
        <w:numPr>
          <w:ilvl w:val="0"/>
          <w:numId w:val="7"/>
        </w:numPr>
        <w:tabs>
          <w:tab w:val="left" w:pos="0"/>
        </w:tabs>
        <w:spacing w:before="0" w:line="360" w:lineRule="auto"/>
        <w:ind w:left="709" w:right="480" w:hanging="283"/>
      </w:pPr>
      <w:r w:rsidRPr="00E22B22">
        <w:t>створюють умови, при яких полум'я може поширюватися тільки через вузькі канали, зменшують силу полум'я і площу вогнища пожежі.</w:t>
      </w:r>
    </w:p>
    <w:p w:rsidR="00DA0C8E" w:rsidRPr="00E22B22" w:rsidRDefault="00DA0C8E" w:rsidP="00BE7F00">
      <w:pPr>
        <w:pStyle w:val="62"/>
        <w:tabs>
          <w:tab w:val="left" w:pos="0"/>
        </w:tabs>
        <w:spacing w:before="0" w:line="360" w:lineRule="auto"/>
        <w:ind w:right="480" w:firstLine="709"/>
      </w:pPr>
      <w:r w:rsidRPr="00E22B22">
        <w:t xml:space="preserve">Приміщення, у якому розташована серверна, відноситься по пожежній безпеці до категорії В по НАПББ.ОЗ.002-2007 </w:t>
      </w:r>
      <w:r w:rsidR="00C8675C" w:rsidRPr="00E22B22">
        <w:t>[9]</w:t>
      </w:r>
      <w:r w:rsidRPr="00E22B22">
        <w:t>і ступеню вогнестійкості II. Категорія В - Приміщення віднесено до категорії В, тому, що елементи комп’ютерної техніки при контакті з водою можуть вибухнути або загорітись.</w:t>
      </w:r>
    </w:p>
    <w:p w:rsidR="00DA0C8E" w:rsidRPr="00E22B22" w:rsidRDefault="00DA0C8E" w:rsidP="00BE7F00">
      <w:pPr>
        <w:pStyle w:val="62"/>
        <w:tabs>
          <w:tab w:val="left" w:pos="0"/>
        </w:tabs>
        <w:spacing w:before="0" w:line="360" w:lineRule="auto"/>
        <w:ind w:right="480" w:firstLine="709"/>
      </w:pPr>
      <w:r w:rsidRPr="00E22B22">
        <w:t xml:space="preserve">II ступінь вогнестійкості - 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561E10" w:rsidRPr="00E22B22" w:rsidRDefault="00DA0C8E" w:rsidP="006F07AD">
      <w:pPr>
        <w:pStyle w:val="62"/>
        <w:tabs>
          <w:tab w:val="left" w:pos="0"/>
        </w:tabs>
        <w:spacing w:before="0" w:line="360" w:lineRule="auto"/>
        <w:ind w:right="480" w:firstLine="709"/>
      </w:pPr>
      <w:r w:rsidRPr="00E22B22">
        <w:t>У даному приміщені категорії В не існує великого ризику виникнення пожежі. Також приміщення оснащено автоматичною систему пожежогасіння та порошковими вогнегасниками типу ОП-5Б. Отже, фактично приміщення відповідає установленим нормам пожежної безпеки.</w:t>
      </w:r>
      <w:r w:rsidR="000C0993" w:rsidRPr="00E22B22">
        <w:br w:type="page"/>
      </w:r>
    </w:p>
    <w:p w:rsidR="00F354E6" w:rsidRPr="00E22B22" w:rsidRDefault="00F354E6" w:rsidP="00DB319B">
      <w:pPr>
        <w:pStyle w:val="1"/>
        <w:rPr>
          <w:szCs w:val="28"/>
        </w:rPr>
      </w:pPr>
      <w:bookmarkStart w:id="43" w:name="_Toc419309666"/>
      <w:bookmarkStart w:id="44" w:name="_Toc419839610"/>
      <w:bookmarkStart w:id="45" w:name="_Toc38370406"/>
      <w:bookmarkStart w:id="46" w:name="_Toc38370635"/>
      <w:bookmarkStart w:id="47" w:name="_Toc41979998"/>
      <w:bookmarkStart w:id="48" w:name="_Toc42147245"/>
      <w:bookmarkStart w:id="49" w:name="_Toc45655802"/>
      <w:r w:rsidRPr="00E22B22">
        <w:rPr>
          <w:szCs w:val="28"/>
        </w:rPr>
        <w:lastRenderedPageBreak/>
        <w:t>ВИСНОВКИ</w:t>
      </w:r>
      <w:bookmarkEnd w:id="43"/>
      <w:bookmarkEnd w:id="44"/>
    </w:p>
    <w:p w:rsidR="00F354E6" w:rsidRPr="00E22B22" w:rsidRDefault="00F354E6" w:rsidP="00BE7F00">
      <w:pPr>
        <w:pStyle w:val="a"/>
        <w:numPr>
          <w:ilvl w:val="0"/>
          <w:numId w:val="0"/>
        </w:numPr>
        <w:ind w:firstLine="709"/>
        <w:jc w:val="center"/>
        <w:rPr>
          <w:b/>
          <w:szCs w:val="28"/>
        </w:rPr>
      </w:pPr>
    </w:p>
    <w:p w:rsidR="004D210F" w:rsidRPr="00E22B22" w:rsidRDefault="009069B1" w:rsidP="00BE7F00">
      <w:pPr>
        <w:pStyle w:val="a"/>
        <w:numPr>
          <w:ilvl w:val="0"/>
          <w:numId w:val="0"/>
        </w:numPr>
        <w:ind w:firstLine="709"/>
        <w:rPr>
          <w:szCs w:val="28"/>
        </w:rPr>
      </w:pPr>
      <w:r w:rsidRPr="00E22B22">
        <w:rPr>
          <w:szCs w:val="28"/>
        </w:rPr>
        <w:tab/>
      </w:r>
      <w:r w:rsidR="00C2054C" w:rsidRPr="00E22B22">
        <w:rPr>
          <w:szCs w:val="28"/>
        </w:rPr>
        <w:t>Під час роботи над</w:t>
      </w:r>
      <w:r w:rsidR="00F354E6" w:rsidRPr="00E22B22">
        <w:rPr>
          <w:szCs w:val="28"/>
        </w:rPr>
        <w:t xml:space="preserve"> дипломним проектом було проведено розробку програмного забезпечення у вигляді</w:t>
      </w:r>
      <w:r w:rsidR="004D210F" w:rsidRPr="00E22B22">
        <w:rPr>
          <w:szCs w:val="28"/>
        </w:rPr>
        <w:t xml:space="preserve"> веб-ресурсу формування рейтингу професійних фотографів та їх робіт засобами веб розробки</w:t>
      </w:r>
      <w:r w:rsidR="00162627" w:rsidRPr="00E22B22">
        <w:rPr>
          <w:szCs w:val="28"/>
        </w:rPr>
        <w:t>.</w:t>
      </w:r>
    </w:p>
    <w:p w:rsidR="00162627" w:rsidRPr="00E22B22" w:rsidRDefault="00162627" w:rsidP="00BE7F00">
      <w:pPr>
        <w:pStyle w:val="a"/>
        <w:numPr>
          <w:ilvl w:val="0"/>
          <w:numId w:val="0"/>
        </w:numPr>
        <w:ind w:firstLine="709"/>
        <w:rPr>
          <w:szCs w:val="28"/>
        </w:rPr>
      </w:pPr>
      <w:r w:rsidRPr="00E22B22">
        <w:rPr>
          <w:szCs w:val="28"/>
        </w:rPr>
        <w:t>Підчас розробки проекту було проведено аналіз вже існуючих аналогічних програмних рішень. Розроблено прототип та зовнішнього вигляду, функціоналу та структуру БД. Підібрано найоптимальніші засоби та інструменти веб-розробки за допомогою яких і розроблявся проект.</w:t>
      </w:r>
      <w:r w:rsidR="00076B9C" w:rsidRPr="00E22B22">
        <w:rPr>
          <w:szCs w:val="28"/>
        </w:rPr>
        <w:t xml:space="preserve"> Було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E22B22">
        <w:rPr>
          <w:szCs w:val="28"/>
        </w:rPr>
        <w:t>к</w:t>
      </w:r>
      <w:r w:rsidR="00076B9C" w:rsidRPr="00E22B22">
        <w:rPr>
          <w:szCs w:val="28"/>
        </w:rPr>
        <w:t>том.</w:t>
      </w:r>
      <w:r w:rsidR="009F7D2B" w:rsidRPr="00E22B22">
        <w:rPr>
          <w:szCs w:val="28"/>
        </w:rPr>
        <w:t xml:space="preserve"> Основною частиною  підчас розробки була частина з написання програмного коду та програмування функціоналу веб-ресурсу. Також  по завершенню написання коду було проведено тестування  програмного засобу та кінцеве виправлення виникнувши помилок.</w:t>
      </w:r>
      <w:r w:rsidR="00B9366C" w:rsidRPr="00E22B22">
        <w:rPr>
          <w:szCs w:val="28"/>
        </w:rPr>
        <w:t xml:space="preserve"> По завершенню  написання програмного продукту було оформлено звіт до дипломного проекту в якому додатково було обраховано економічна доцільність розробки та використання  розробленого програмного забезпечення. Також звіт диплому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45"/>
    <w:bookmarkEnd w:id="46"/>
    <w:bookmarkEnd w:id="47"/>
    <w:bookmarkEnd w:id="48"/>
    <w:bookmarkEnd w:id="49"/>
    <w:p w:rsidR="00023F0E" w:rsidRPr="00E22B22" w:rsidRDefault="00C2054C" w:rsidP="00BE7F00">
      <w:pPr>
        <w:shd w:val="clear" w:color="auto" w:fill="FFFFFF"/>
        <w:tabs>
          <w:tab w:val="left" w:pos="567"/>
        </w:tabs>
        <w:ind w:firstLine="709"/>
        <w:rPr>
          <w:szCs w:val="28"/>
        </w:rPr>
      </w:pPr>
      <w:r w:rsidRPr="00E22B22">
        <w:rPr>
          <w:szCs w:val="28"/>
        </w:rPr>
        <w:tab/>
      </w:r>
      <w:r w:rsidR="00F354E6" w:rsidRPr="00E22B22">
        <w:rPr>
          <w:szCs w:val="28"/>
        </w:rPr>
        <w:t xml:space="preserve">Отже, завдання дипломного проектування виконано </w:t>
      </w:r>
      <w:r w:rsidR="00B9366C" w:rsidRPr="00E22B22">
        <w:rPr>
          <w:szCs w:val="28"/>
        </w:rPr>
        <w:t>в повному обсязі,</w:t>
      </w:r>
      <w:r w:rsidR="00F354E6" w:rsidRPr="00E22B22">
        <w:rPr>
          <w:szCs w:val="28"/>
        </w:rPr>
        <w:t xml:space="preserve"> результа</w:t>
      </w:r>
      <w:r w:rsidR="00B9366C" w:rsidRPr="00E22B22">
        <w:rPr>
          <w:szCs w:val="28"/>
        </w:rPr>
        <w:t xml:space="preserve">том чого є готовий веб сайт, на якому відображаються фотороботи конкретного фотографа згідно його рейтингового місця серед інших </w:t>
      </w:r>
      <w:r w:rsidR="00075A2E" w:rsidRPr="00E22B22">
        <w:rPr>
          <w:szCs w:val="28"/>
        </w:rPr>
        <w:t>фото робіт</w:t>
      </w:r>
      <w:r w:rsidR="00B9366C" w:rsidRPr="00E22B22">
        <w:rPr>
          <w:szCs w:val="28"/>
        </w:rPr>
        <w:t>.</w:t>
      </w:r>
    </w:p>
    <w:p w:rsidR="00E709DB" w:rsidRPr="00C93F45" w:rsidRDefault="00E709DB" w:rsidP="00C93F45"/>
    <w:sectPr w:rsidR="00E709DB" w:rsidRPr="00C93F45" w:rsidSect="00793E50">
      <w:footerReference w:type="even" r:id="rId127"/>
      <w:footerReference w:type="default" r:id="rId128"/>
      <w:headerReference w:type="first" r:id="rId129"/>
      <w:footerReference w:type="first" r:id="rId130"/>
      <w:pgSz w:w="11907" w:h="16840" w:code="9"/>
      <w:pgMar w:top="850" w:right="850" w:bottom="850" w:left="1417" w:header="0" w:footer="0"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0468" w:rsidRDefault="004D0468">
      <w:r>
        <w:separator/>
      </w:r>
    </w:p>
  </w:endnote>
  <w:endnote w:type="continuationSeparator" w:id="0">
    <w:p w:rsidR="004D0468" w:rsidRDefault="004D04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Times New Roman CYR">
    <w:panose1 w:val="02020603050405020304"/>
    <w:charset w:val="CC"/>
    <w:family w:val="roman"/>
    <w:pitch w:val="variable"/>
    <w:sig w:usb0="E0003AFF" w:usb1="C0007841" w:usb2="00000009" w:usb3="00000000" w:csb0="000001F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B22" w:rsidRDefault="00E22B22">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E22B22" w:rsidRDefault="00E22B22">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8857695"/>
      <w:docPartObj>
        <w:docPartGallery w:val="Page Numbers (Bottom of Page)"/>
        <w:docPartUnique/>
      </w:docPartObj>
    </w:sdtPr>
    <w:sdtEndPr/>
    <w:sdtContent>
      <w:p w:rsidR="00E22B22" w:rsidRDefault="004D0468">
        <w:pPr>
          <w:pStyle w:val="a9"/>
          <w:jc w:val="right"/>
        </w:pPr>
        <w:r>
          <w:rPr>
            <w:noProof/>
            <w:lang w:eastAsia="uk-UA" w:bidi="ar-SA"/>
          </w:rPr>
          <w:pict>
            <v:group id="_x0000_s2231" style="position:absolute;left:0;text-align:left;margin-left:43.3pt;margin-top:25pt;width:518.8pt;height:795.05pt;z-index:251660288;mso-position-horizontal-relative:page;mso-position-vertical-relative:page" coordsize="20000,20000">
              <v:rect id="_x0000_s2232" style="position:absolute;width:20000;height:20000" filled="f" strokeweight="2pt"/>
              <v:line id="_x0000_s2233" style="position:absolute" from="1093,18949" to="1095,19989" strokeweight="2pt"/>
              <v:line id="_x0000_s2234" style="position:absolute" from="10,18941" to="19977,18942" strokeweight="2pt"/>
              <v:line id="_x0000_s2235" style="position:absolute" from="2186,18949" to="2188,19989" strokeweight="2pt"/>
              <v:line id="_x0000_s2236" style="position:absolute" from="4919,18949" to="4921,19989" strokeweight="2pt"/>
              <v:line id="_x0000_s2237" style="position:absolute" from="6557,18959" to="6559,19989" strokeweight="2pt"/>
              <v:line id="_x0000_s2238" style="position:absolute" from="7650,18949" to="7652,19979" strokeweight="2pt"/>
              <v:line id="_x0000_s2239" style="position:absolute" from="18905,18949" to="18909,19989" strokeweight="2pt"/>
              <v:line id="_x0000_s2240" style="position:absolute" from="10,19293" to="7631,19295" strokeweight="1pt"/>
              <v:line id="_x0000_s2241" style="position:absolute" from="10,19646" to="7631,19647" strokeweight="2pt"/>
              <v:line id="_x0000_s2242" style="position:absolute" from="18919,19296" to="19990,19297" strokeweight="1pt"/>
              <v:rect id="_x0000_s2243" style="position:absolute;left:54;top:19660;width:1000;height:309" filled="f" stroked="f" strokeweight=".25pt">
                <v:textbox style="mso-next-textbox:#_x0000_s2243" inset="1pt,1pt,1pt,1pt">
                  <w:txbxContent>
                    <w:p w:rsidR="00E22B22" w:rsidRDefault="00E22B22" w:rsidP="001706CD">
                      <w:pPr>
                        <w:pStyle w:val="af1"/>
                        <w:jc w:val="center"/>
                        <w:rPr>
                          <w:sz w:val="18"/>
                        </w:rPr>
                      </w:pPr>
                      <w:r>
                        <w:rPr>
                          <w:sz w:val="18"/>
                        </w:rPr>
                        <w:t>Змн.</w:t>
                      </w:r>
                    </w:p>
                  </w:txbxContent>
                </v:textbox>
              </v:rect>
              <v:rect id="_x0000_s2244" style="position:absolute;left:1139;top:19660;width:1001;height:309" filled="f" stroked="f" strokeweight=".25pt">
                <v:textbox style="mso-next-textbox:#_x0000_s2244" inset="1pt,1pt,1pt,1pt">
                  <w:txbxContent>
                    <w:p w:rsidR="00E22B22" w:rsidRDefault="00E22B22" w:rsidP="001706CD">
                      <w:pPr>
                        <w:pStyle w:val="af1"/>
                        <w:jc w:val="center"/>
                        <w:rPr>
                          <w:sz w:val="18"/>
                        </w:rPr>
                      </w:pPr>
                      <w:r>
                        <w:rPr>
                          <w:sz w:val="18"/>
                        </w:rPr>
                        <w:t>Арк.</w:t>
                      </w:r>
                    </w:p>
                  </w:txbxContent>
                </v:textbox>
              </v:rect>
              <v:rect id="_x0000_s2245" style="position:absolute;left:2267;top:19660;width:2573;height:309" filled="f" stroked="f" strokeweight=".25pt">
                <v:textbox style="mso-next-textbox:#_x0000_s2245" inset="1pt,1pt,1pt,1pt">
                  <w:txbxContent>
                    <w:p w:rsidR="00E22B22" w:rsidRDefault="00E22B22" w:rsidP="001706CD">
                      <w:pPr>
                        <w:pStyle w:val="af1"/>
                        <w:jc w:val="center"/>
                        <w:rPr>
                          <w:sz w:val="18"/>
                        </w:rPr>
                      </w:pPr>
                      <w:r>
                        <w:rPr>
                          <w:sz w:val="18"/>
                        </w:rPr>
                        <w:t>№ докум.</w:t>
                      </w:r>
                    </w:p>
                  </w:txbxContent>
                </v:textbox>
              </v:rect>
              <v:rect id="_x0000_s2246" style="position:absolute;left:4983;top:19660;width:1534;height:309" filled="f" stroked="f" strokeweight=".25pt">
                <v:textbox style="mso-next-textbox:#_x0000_s2246" inset="1pt,1pt,1pt,1pt">
                  <w:txbxContent>
                    <w:p w:rsidR="00E22B22" w:rsidRDefault="00E22B22" w:rsidP="001706CD">
                      <w:pPr>
                        <w:pStyle w:val="af1"/>
                        <w:jc w:val="center"/>
                        <w:rPr>
                          <w:sz w:val="18"/>
                        </w:rPr>
                      </w:pPr>
                      <w:r>
                        <w:rPr>
                          <w:sz w:val="18"/>
                        </w:rPr>
                        <w:t>Підпис</w:t>
                      </w:r>
                    </w:p>
                  </w:txbxContent>
                </v:textbox>
              </v:rect>
              <v:rect id="_x0000_s2247" style="position:absolute;left:6604;top:19660;width:1000;height:309" filled="f" stroked="f" strokeweight=".25pt">
                <v:textbox style="mso-next-textbox:#_x0000_s2247" inset="1pt,1pt,1pt,1pt">
                  <w:txbxContent>
                    <w:p w:rsidR="00E22B22" w:rsidRDefault="00E22B22" w:rsidP="001706CD">
                      <w:pPr>
                        <w:pStyle w:val="af1"/>
                        <w:jc w:val="center"/>
                        <w:rPr>
                          <w:sz w:val="18"/>
                        </w:rPr>
                      </w:pPr>
                      <w:r>
                        <w:rPr>
                          <w:sz w:val="18"/>
                        </w:rPr>
                        <w:t>Дата</w:t>
                      </w:r>
                    </w:p>
                  </w:txbxContent>
                </v:textbox>
              </v:rect>
              <v:rect id="_x0000_s2248" style="position:absolute;left:18949;top:18977;width:1001;height:309" filled="f" stroked="f" strokeweight=".25pt">
                <v:textbox style="mso-next-textbox:#_x0000_s2248" inset="1pt,1pt,1pt,1pt">
                  <w:txbxContent>
                    <w:p w:rsidR="00E22B22" w:rsidRDefault="00E22B22" w:rsidP="001706CD">
                      <w:pPr>
                        <w:pStyle w:val="af1"/>
                        <w:jc w:val="center"/>
                        <w:rPr>
                          <w:sz w:val="18"/>
                        </w:rPr>
                      </w:pPr>
                      <w:r>
                        <w:rPr>
                          <w:sz w:val="18"/>
                        </w:rPr>
                        <w:t>Арк.</w:t>
                      </w:r>
                    </w:p>
                  </w:txbxContent>
                </v:textbox>
              </v:rect>
              <v:rect id="_x0000_s2249" style="position:absolute;left:18949;top:19435;width:1001;height:423" filled="f" stroked="f" strokeweight=".25pt">
                <v:textbox style="mso-next-textbox:#_x0000_s2249" inset="1pt,1pt,1pt,1pt">
                  <w:txbxContent>
                    <w:p w:rsidR="00E22B22" w:rsidRPr="00923799" w:rsidRDefault="00E22B22" w:rsidP="001706CD">
                      <w:r>
                        <w:t xml:space="preserve"> </w:t>
                      </w:r>
                    </w:p>
                  </w:txbxContent>
                </v:textbox>
              </v:rect>
              <v:rect id="_x0000_s2250" style="position:absolute;left:7745;top:19221;width:11075;height:477" filled="f" stroked="f" strokeweight=".25pt">
                <v:textbox style="mso-next-textbox:#_x0000_s2250" inset="1pt,1pt,1pt,1pt">
                  <w:txbxContent>
                    <w:p w:rsidR="00E22B22" w:rsidRPr="004E1807" w:rsidRDefault="00E22B22"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v:textbox>
              </v:rect>
              <w10:wrap anchorx="page" anchory="page"/>
              <w10:anchorlock/>
            </v:group>
          </w:pict>
        </w:r>
      </w:p>
      <w:p w:rsidR="00E22B22" w:rsidRDefault="00E22B22">
        <w:pPr>
          <w:pStyle w:val="a9"/>
          <w:jc w:val="right"/>
        </w:pPr>
        <w:r>
          <w:fldChar w:fldCharType="begin"/>
        </w:r>
        <w:r>
          <w:instrText>PAGE   \* MERGEFORMAT</w:instrText>
        </w:r>
        <w:r>
          <w:fldChar w:fldCharType="separate"/>
        </w:r>
        <w:r w:rsidR="004E0A77" w:rsidRPr="004E0A77">
          <w:rPr>
            <w:noProof/>
            <w:lang w:val="ru-RU"/>
          </w:rPr>
          <w:t>7</w:t>
        </w:r>
        <w:r>
          <w:fldChar w:fldCharType="end"/>
        </w:r>
      </w:p>
    </w:sdtContent>
  </w:sdt>
  <w:p w:rsidR="00E22B22" w:rsidRDefault="00E22B22">
    <w:pPr>
      <w:pStyle w:val="a9"/>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B22" w:rsidRDefault="00E22B22">
    <w:pPr>
      <w:pStyle w:val="a9"/>
      <w:jc w:val="right"/>
    </w:pPr>
  </w:p>
  <w:p w:rsidR="00E22B22" w:rsidRPr="0098258C" w:rsidRDefault="00E22B22">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0468" w:rsidRDefault="004D0468">
      <w:r>
        <w:separator/>
      </w:r>
    </w:p>
  </w:footnote>
  <w:footnote w:type="continuationSeparator" w:id="0">
    <w:p w:rsidR="004D0468" w:rsidRDefault="004D046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B22" w:rsidRDefault="004D0468">
    <w:pPr>
      <w:pStyle w:val="ac"/>
    </w:pPr>
    <w:r>
      <w:rPr>
        <w:noProof/>
        <w:lang w:eastAsia="uk-UA" w:bidi="ar-SA"/>
      </w:rPr>
      <w:pict>
        <v:group id="_x0000_s2251" style="position:absolute;left:0;text-align:left;margin-left:49.05pt;margin-top:23.2pt;width:518.8pt;height:802.3pt;z-index:251659264;mso-position-horizontal-relative:page;mso-position-vertical-relative:page" coordsize="20000,20000">
          <v:rect id="_x0000_s2252" style="position:absolute;width:20000;height:20000" filled="f" strokeweight="2pt"/>
          <v:line id="_x0000_s2253" style="position:absolute" from="993,17183" to="995,18221" strokeweight="2pt"/>
          <v:line id="_x0000_s2254" style="position:absolute" from="10,17173" to="19977,17174" strokeweight="2pt"/>
          <v:line id="_x0000_s2255" style="position:absolute" from="2186,17192" to="2188,19989" strokeweight="2pt"/>
          <v:line id="_x0000_s2256" style="position:absolute" from="4919,17192" to="4921,19989" strokeweight="2pt"/>
          <v:line id="_x0000_s2257" style="position:absolute" from="6557,17192" to="6559,19989" strokeweight="2pt"/>
          <v:line id="_x0000_s2258" style="position:absolute" from="7650,17183" to="7652,19979" strokeweight="2pt"/>
          <v:line id="_x0000_s2259" style="position:absolute" from="15848,18239" to="15852,18932" strokeweight="2pt"/>
          <v:line id="_x0000_s2260" style="position:absolute" from="10,19293" to="7631,19295" strokeweight="1pt"/>
          <v:line id="_x0000_s2261" style="position:absolute" from="10,19646" to="7631,19647" strokeweight="1pt"/>
          <v:rect id="_x0000_s2262" style="position:absolute;left:54;top:17912;width:883;height:309" filled="f" stroked="f" strokeweight=".25pt">
            <v:textbox style="mso-next-textbox:#_x0000_s2262" inset="1pt,1pt,1pt,1pt">
              <w:txbxContent>
                <w:p w:rsidR="00E22B22" w:rsidRDefault="00E22B22" w:rsidP="001706CD">
                  <w:pPr>
                    <w:pStyle w:val="af1"/>
                    <w:jc w:val="center"/>
                    <w:rPr>
                      <w:rFonts w:ascii="Journal" w:hAnsi="Journal"/>
                      <w:sz w:val="18"/>
                    </w:rPr>
                  </w:pPr>
                  <w:r>
                    <w:rPr>
                      <w:sz w:val="18"/>
                    </w:rPr>
                    <w:t>Змн</w:t>
                  </w:r>
                  <w:r>
                    <w:rPr>
                      <w:rFonts w:ascii="Journal" w:hAnsi="Journal"/>
                      <w:sz w:val="18"/>
                    </w:rPr>
                    <w:t>.</w:t>
                  </w:r>
                </w:p>
              </w:txbxContent>
            </v:textbox>
          </v:rect>
          <v:rect id="_x0000_s2263" style="position:absolute;left:1051;top:17912;width:1100;height:309" filled="f" stroked="f" strokeweight=".25pt">
            <v:textbox style="mso-next-textbox:#_x0000_s2263" inset="1pt,1pt,1pt,1pt">
              <w:txbxContent>
                <w:p w:rsidR="00E22B22" w:rsidRDefault="00E22B22" w:rsidP="001706CD">
                  <w:pPr>
                    <w:pStyle w:val="af1"/>
                    <w:jc w:val="center"/>
                    <w:rPr>
                      <w:sz w:val="18"/>
                    </w:rPr>
                  </w:pPr>
                  <w:r>
                    <w:rPr>
                      <w:sz w:val="18"/>
                    </w:rPr>
                    <w:t>Арк.</w:t>
                  </w:r>
                </w:p>
              </w:txbxContent>
            </v:textbox>
          </v:rect>
          <v:rect id="_x0000_s2264" style="position:absolute;left:2267;top:17912;width:2573;height:309" filled="f" stroked="f" strokeweight=".25pt">
            <v:textbox style="mso-next-textbox:#_x0000_s2264" inset="1pt,1pt,1pt,1pt">
              <w:txbxContent>
                <w:p w:rsidR="00E22B22" w:rsidRDefault="00E22B22" w:rsidP="001706CD">
                  <w:pPr>
                    <w:pStyle w:val="af1"/>
                    <w:jc w:val="center"/>
                    <w:rPr>
                      <w:sz w:val="18"/>
                    </w:rPr>
                  </w:pPr>
                  <w:r>
                    <w:rPr>
                      <w:sz w:val="18"/>
                    </w:rPr>
                    <w:t>№ докум.</w:t>
                  </w:r>
                </w:p>
              </w:txbxContent>
            </v:textbox>
          </v:rect>
          <v:rect id="_x0000_s2265" style="position:absolute;left:4983;top:17912;width:1534;height:309" filled="f" stroked="f" strokeweight=".25pt">
            <v:textbox style="mso-next-textbox:#_x0000_s2265" inset="1pt,1pt,1pt,1pt">
              <w:txbxContent>
                <w:p w:rsidR="00E22B22" w:rsidRDefault="00E22B22" w:rsidP="001706CD">
                  <w:pPr>
                    <w:pStyle w:val="af1"/>
                    <w:jc w:val="center"/>
                    <w:rPr>
                      <w:sz w:val="18"/>
                    </w:rPr>
                  </w:pPr>
                  <w:r>
                    <w:rPr>
                      <w:sz w:val="18"/>
                    </w:rPr>
                    <w:t>Підпис</w:t>
                  </w:r>
                </w:p>
              </w:txbxContent>
            </v:textbox>
          </v:rect>
          <v:rect id="_x0000_s2266" style="position:absolute;left:6604;top:17912;width:1000;height:309" filled="f" stroked="f" strokeweight=".25pt">
            <v:textbox style="mso-next-textbox:#_x0000_s2266" inset="1pt,1pt,1pt,1pt">
              <w:txbxContent>
                <w:p w:rsidR="00E22B22" w:rsidRDefault="00E22B22" w:rsidP="001706CD">
                  <w:pPr>
                    <w:pStyle w:val="af1"/>
                    <w:jc w:val="center"/>
                    <w:rPr>
                      <w:sz w:val="18"/>
                    </w:rPr>
                  </w:pPr>
                  <w:r>
                    <w:rPr>
                      <w:sz w:val="18"/>
                    </w:rPr>
                    <w:t>Дата</w:t>
                  </w:r>
                </w:p>
              </w:txbxContent>
            </v:textbox>
          </v:rect>
          <v:rect id="_x0000_s2267" style="position:absolute;left:15929;top:18258;width:1475;height:309" filled="f" stroked="f" strokeweight=".25pt">
            <v:textbox style="mso-next-textbox:#_x0000_s2267" inset="1pt,1pt,1pt,1pt">
              <w:txbxContent>
                <w:p w:rsidR="00E22B22" w:rsidRDefault="00E22B22" w:rsidP="001706CD">
                  <w:pPr>
                    <w:pStyle w:val="af1"/>
                    <w:jc w:val="center"/>
                    <w:rPr>
                      <w:rFonts w:ascii="Journal" w:hAnsi="Journal"/>
                      <w:sz w:val="18"/>
                    </w:rPr>
                  </w:pPr>
                  <w:r>
                    <w:rPr>
                      <w:sz w:val="18"/>
                    </w:rPr>
                    <w:t>Арк.</w:t>
                  </w:r>
                </w:p>
              </w:txbxContent>
            </v:textbox>
          </v:rect>
          <v:rect id="_x0000_s2268" style="position:absolute;left:15929;top:18623;width:1475;height:310" filled="f" stroked="f" strokeweight=".25pt">
            <v:textbox style="mso-next-textbox:#_x0000_s2268" inset="1pt,1pt,1pt,1pt">
              <w:txbxContent>
                <w:p w:rsidR="00E22B22" w:rsidRPr="000E0E43" w:rsidRDefault="00E22B22" w:rsidP="001706CD">
                  <w:pPr>
                    <w:pStyle w:val="af1"/>
                    <w:jc w:val="center"/>
                    <w:rPr>
                      <w:rFonts w:ascii="Times New Roman" w:hAnsi="Times New Roman"/>
                      <w:sz w:val="18"/>
                    </w:rPr>
                  </w:pPr>
                  <w:r>
                    <w:rPr>
                      <w:rFonts w:ascii="Times New Roman" w:hAnsi="Times New Roman"/>
                      <w:sz w:val="18"/>
                    </w:rPr>
                    <w:t>6</w:t>
                  </w:r>
                </w:p>
              </w:txbxContent>
            </v:textbox>
          </v:rect>
          <v:rect id="_x0000_s2269" style="position:absolute;left:7760;top:17481;width:12159;height:477" filled="f" stroked="f" strokeweight=".25pt">
            <v:textbox style="mso-next-textbox:#_x0000_s2269" inset="1pt,1pt,1pt,1pt">
              <w:txbxContent>
                <w:p w:rsidR="00E22B22" w:rsidRPr="00F14D4C" w:rsidRDefault="00E22B22"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E22B22" w:rsidRPr="00F14D4C" w:rsidRDefault="00E22B22" w:rsidP="001706CD">
                  <w:pPr>
                    <w:jc w:val="center"/>
                    <w:rPr>
                      <w:szCs w:val="28"/>
                    </w:rPr>
                  </w:pPr>
                </w:p>
              </w:txbxContent>
            </v:textbox>
          </v:rect>
          <v:line id="_x0000_s2270" style="position:absolute" from="12,18233" to="19979,18234" strokeweight="2pt"/>
          <v:line id="_x0000_s2271" style="position:absolute" from="25,17881" to="7646,17882" strokeweight="2pt"/>
          <v:line id="_x0000_s2272" style="position:absolute" from="10,17526" to="7631,17527" strokeweight="1pt"/>
          <v:line id="_x0000_s2273" style="position:absolute" from="10,18938" to="7631,18939" strokeweight="1pt"/>
          <v:line id="_x0000_s2274" style="position:absolute" from="10,18583" to="7631,18584" strokeweight="1pt"/>
          <v:group id="_x0000_s2275" style="position:absolute;left:39;top:18267;width:4801;height:310" coordsize="19999,20000">
            <v:rect id="_x0000_s2276" style="position:absolute;width:8856;height:20000" filled="f" stroked="f" strokeweight=".25pt">
              <v:textbox style="mso-next-textbox:#_x0000_s2276" inset="1pt,1pt,1pt,1pt">
                <w:txbxContent>
                  <w:p w:rsidR="00E22B22" w:rsidRDefault="00E22B22" w:rsidP="001706CD">
                    <w:pPr>
                      <w:pStyle w:val="af1"/>
                      <w:rPr>
                        <w:rFonts w:ascii="Journal" w:hAnsi="Journal"/>
                        <w:sz w:val="18"/>
                      </w:rPr>
                    </w:pPr>
                    <w:r>
                      <w:rPr>
                        <w:sz w:val="18"/>
                      </w:rPr>
                      <w:t xml:space="preserve"> Розро</w:t>
                    </w:r>
                    <w:r>
                      <w:rPr>
                        <w:rFonts w:ascii="Journal" w:hAnsi="Journal"/>
                        <w:sz w:val="18"/>
                      </w:rPr>
                      <w:t>б.</w:t>
                    </w:r>
                  </w:p>
                </w:txbxContent>
              </v:textbox>
            </v:rect>
            <v:rect id="_x0000_s2277" style="position:absolute;left:9281;width:10718;height:20000" filled="f" stroked="f" strokeweight=".25pt">
              <v:textbox style="mso-next-textbox:#_x0000_s2277" inset="0,0,0,0">
                <w:txbxContent>
                  <w:p w:rsidR="00E22B22" w:rsidRPr="00793E50" w:rsidRDefault="00E22B22" w:rsidP="001706CD">
                    <w:pPr>
                      <w:rPr>
                        <w:sz w:val="15"/>
                        <w:szCs w:val="15"/>
                      </w:rPr>
                    </w:pPr>
                    <w:r w:rsidRPr="00793E50">
                      <w:rPr>
                        <w:sz w:val="15"/>
                        <w:szCs w:val="15"/>
                      </w:rPr>
                      <w:t>Дрогомирецький М</w:t>
                    </w:r>
                  </w:p>
                </w:txbxContent>
              </v:textbox>
            </v:rect>
          </v:group>
          <v:group id="_x0000_s2278" style="position:absolute;left:39;top:18614;width:4801;height:309" coordsize="19999,20000">
            <v:rect id="_x0000_s2279" style="position:absolute;width:8856;height:20000" filled="f" stroked="f" strokeweight=".25pt">
              <v:textbox style="mso-next-textbox:#_x0000_s2279" inset="1pt,1pt,1pt,1pt">
                <w:txbxContent>
                  <w:p w:rsidR="00E22B22" w:rsidRDefault="00E22B22" w:rsidP="001706CD">
                    <w:pPr>
                      <w:pStyle w:val="af1"/>
                      <w:rPr>
                        <w:sz w:val="18"/>
                      </w:rPr>
                    </w:pPr>
                    <w:r>
                      <w:rPr>
                        <w:sz w:val="18"/>
                      </w:rPr>
                      <w:t xml:space="preserve"> Перевір.</w:t>
                    </w:r>
                  </w:p>
                </w:txbxContent>
              </v:textbox>
            </v:rect>
            <v:rect id="_x0000_s2280" style="position:absolute;left:9281;width:10718;height:20000" filled="f" stroked="f" strokeweight=".25pt">
              <v:textbox style="mso-next-textbox:#_x0000_s2280" inset="0,0,0,0">
                <w:txbxContent>
                  <w:p w:rsidR="00E22B22" w:rsidRPr="008A122B" w:rsidRDefault="00E22B22" w:rsidP="001706CD">
                    <w:pPr>
                      <w:rPr>
                        <w:sz w:val="20"/>
                        <w:szCs w:val="20"/>
                      </w:rPr>
                    </w:pPr>
                    <w:r w:rsidRPr="008A122B">
                      <w:rPr>
                        <w:sz w:val="20"/>
                        <w:szCs w:val="20"/>
                      </w:rPr>
                      <w:t xml:space="preserve">Сторож Я.Б. </w:t>
                    </w:r>
                  </w:p>
                </w:txbxContent>
              </v:textbox>
            </v:rect>
          </v:group>
          <v:group id="_x0000_s2281" style="position:absolute;left:39;top:18969;width:4801;height:309" coordsize="19999,20000">
            <v:rect id="_x0000_s2282" style="position:absolute;width:8856;height:20000" filled="f" stroked="f" strokeweight=".25pt">
              <v:textbox style="mso-next-textbox:#_x0000_s2282" inset="1pt,1pt,1pt,1pt">
                <w:txbxContent>
                  <w:p w:rsidR="00E22B22" w:rsidRDefault="00E22B22" w:rsidP="001706CD">
                    <w:pPr>
                      <w:pStyle w:val="af1"/>
                      <w:rPr>
                        <w:sz w:val="18"/>
                      </w:rPr>
                    </w:pPr>
                    <w:r>
                      <w:rPr>
                        <w:sz w:val="18"/>
                      </w:rPr>
                      <w:t xml:space="preserve"> Реценз.</w:t>
                    </w:r>
                  </w:p>
                </w:txbxContent>
              </v:textbox>
            </v:rect>
            <v:rect id="_x0000_s2283" style="position:absolute;left:9281;width:10718;height:20000" filled="f" stroked="f" strokeweight=".25pt">
              <v:textbox style="mso-next-textbox:#_x0000_s2283" inset="1pt,1pt,1pt,1pt">
                <w:txbxContent>
                  <w:p w:rsidR="00E22B22" w:rsidRPr="00666280" w:rsidRDefault="00E22B22" w:rsidP="001706CD"/>
                </w:txbxContent>
              </v:textbox>
            </v:rect>
          </v:group>
          <v:group id="_x0000_s2284" style="position:absolute;left:39;top:19314;width:4801;height:310" coordsize="19999,20000">
            <v:rect id="_x0000_s2285" style="position:absolute;width:8856;height:20000" filled="f" stroked="f" strokeweight=".25pt">
              <v:textbox style="mso-next-textbox:#_x0000_s2285" inset="1pt,1pt,1pt,1pt">
                <w:txbxContent>
                  <w:p w:rsidR="00E22B22" w:rsidRDefault="00E22B22" w:rsidP="001706CD">
                    <w:pPr>
                      <w:pStyle w:val="af1"/>
                      <w:rPr>
                        <w:sz w:val="18"/>
                      </w:rPr>
                    </w:pPr>
                    <w:r>
                      <w:rPr>
                        <w:sz w:val="18"/>
                      </w:rPr>
                      <w:t xml:space="preserve"> Н. Контр.</w:t>
                    </w:r>
                  </w:p>
                </w:txbxContent>
              </v:textbox>
            </v:rect>
            <v:rect id="_x0000_s2286" style="position:absolute;left:9281;width:10718;height:20000" filled="f" stroked="f" strokeweight=".25pt">
              <v:textbox style="mso-next-textbox:#_x0000_s2286" inset="1pt,1pt,1pt,1pt">
                <w:txbxContent>
                  <w:p w:rsidR="00E22B22" w:rsidRPr="008A122B" w:rsidRDefault="00E22B22" w:rsidP="001706CD">
                    <w:pPr>
                      <w:rPr>
                        <w:sz w:val="20"/>
                        <w:szCs w:val="20"/>
                      </w:rPr>
                    </w:pPr>
                    <w:r w:rsidRPr="008A122B">
                      <w:rPr>
                        <w:sz w:val="20"/>
                        <w:szCs w:val="20"/>
                      </w:rPr>
                      <w:t>Вовк Р.Б.</w:t>
                    </w:r>
                  </w:p>
                </w:txbxContent>
              </v:textbox>
            </v:rect>
          </v:group>
          <v:group id="_x0000_s2287" style="position:absolute;left:39;top:19660;width:4801;height:309" coordsize="19999,20000">
            <v:rect id="_x0000_s2288" style="position:absolute;width:8856;height:20000" filled="f" stroked="f" strokeweight=".25pt">
              <v:textbox style="mso-next-textbox:#_x0000_s2288" inset="1pt,1pt,1pt,1pt">
                <w:txbxContent>
                  <w:p w:rsidR="00E22B22" w:rsidRDefault="00E22B22" w:rsidP="001706CD">
                    <w:pPr>
                      <w:pStyle w:val="af1"/>
                      <w:rPr>
                        <w:sz w:val="18"/>
                      </w:rPr>
                    </w:pPr>
                    <w:r>
                      <w:rPr>
                        <w:sz w:val="18"/>
                      </w:rPr>
                      <w:t xml:space="preserve"> Затверд.</w:t>
                    </w:r>
                  </w:p>
                </w:txbxContent>
              </v:textbox>
            </v:rect>
            <v:rect id="_x0000_s2289" style="position:absolute;left:9281;width:10718;height:20000" filled="f" stroked="f" strokeweight=".25pt">
              <v:textbox style="mso-next-textbox:#_x0000_s2289" inset="0,0,0,0">
                <w:txbxContent>
                  <w:p w:rsidR="00E22B22" w:rsidRPr="008A122B" w:rsidRDefault="00E22B22" w:rsidP="001706CD">
                    <w:pPr>
                      <w:rPr>
                        <w:sz w:val="20"/>
                        <w:szCs w:val="20"/>
                      </w:rPr>
                    </w:pPr>
                    <w:r w:rsidRPr="008A122B">
                      <w:rPr>
                        <w:sz w:val="20"/>
                        <w:szCs w:val="20"/>
                      </w:rPr>
                      <w:t>Юрчишин В.М</w:t>
                    </w:r>
                  </w:p>
                </w:txbxContent>
              </v:textbox>
            </v:rect>
          </v:group>
          <v:line id="_x0000_s2290" style="position:absolute" from="14208,18239" to="14210,19979" strokeweight="2pt"/>
          <v:rect id="_x0000_s2291" style="position:absolute;left:7787;top:18314;width:6292;height:1609" filled="f" stroked="f" strokeweight=".25pt">
            <v:textbox style="mso-next-textbox:#_x0000_s2291" inset="1pt,1pt,1pt,1pt">
              <w:txbxContent>
                <w:p w:rsidR="00E22B22" w:rsidRPr="00075059" w:rsidRDefault="00E22B22"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E22B22" w:rsidRPr="00075059" w:rsidRDefault="00E22B22" w:rsidP="001706CD">
                  <w:pPr>
                    <w:jc w:val="center"/>
                    <w:rPr>
                      <w:b/>
                      <w:sz w:val="16"/>
                      <w:szCs w:val="16"/>
                    </w:rPr>
                  </w:pPr>
                  <w:r w:rsidRPr="00075059">
                    <w:rPr>
                      <w:b/>
                      <w:sz w:val="16"/>
                      <w:szCs w:val="16"/>
                    </w:rPr>
                    <w:t>Пояснювальна записка</w:t>
                  </w:r>
                </w:p>
              </w:txbxContent>
            </v:textbox>
          </v:rect>
          <v:line id="_x0000_s2292" style="position:absolute" from="14221,18587" to="19990,18588" strokeweight="2pt"/>
          <v:line id="_x0000_s2293" style="position:absolute" from="14219,18939" to="19988,18941" strokeweight="2pt"/>
          <v:line id="_x0000_s2294" style="position:absolute" from="17487,18239" to="17490,18932" strokeweight="2pt"/>
          <v:rect id="_x0000_s2295" style="position:absolute;left:14295;top:18258;width:1474;height:309" filled="f" stroked="f" strokeweight=".25pt">
            <v:textbox style="mso-next-textbox:#_x0000_s2295" inset="1pt,1pt,1pt,1pt">
              <w:txbxContent>
                <w:p w:rsidR="00E22B22" w:rsidRDefault="00E22B22" w:rsidP="001706CD">
                  <w:pPr>
                    <w:pStyle w:val="af1"/>
                    <w:jc w:val="center"/>
                    <w:rPr>
                      <w:sz w:val="18"/>
                    </w:rPr>
                  </w:pPr>
                  <w:r>
                    <w:rPr>
                      <w:sz w:val="18"/>
                    </w:rPr>
                    <w:t>Літ.</w:t>
                  </w:r>
                </w:p>
              </w:txbxContent>
            </v:textbox>
          </v:rect>
          <v:rect id="_x0000_s2296" style="position:absolute;left:17577;top:18258;width:2327;height:309" filled="f" stroked="f" strokeweight=".25pt">
            <v:textbox style="mso-next-textbox:#_x0000_s2296" inset="1pt,1pt,1pt,1pt">
              <w:txbxContent>
                <w:p w:rsidR="00E22B22" w:rsidRDefault="00E22B22" w:rsidP="001706CD">
                  <w:pPr>
                    <w:pStyle w:val="af1"/>
                    <w:jc w:val="center"/>
                    <w:rPr>
                      <w:rFonts w:ascii="Journal" w:hAnsi="Journal"/>
                      <w:sz w:val="18"/>
                    </w:rPr>
                  </w:pPr>
                  <w:r>
                    <w:rPr>
                      <w:sz w:val="18"/>
                    </w:rPr>
                    <w:t>Акрушів</w:t>
                  </w:r>
                </w:p>
              </w:txbxContent>
            </v:textbox>
          </v:rect>
          <v:rect id="_x0000_s2297" style="position:absolute;left:17591;top:18613;width:2326;height:309" filled="f" stroked="f" strokeweight=".25pt">
            <v:textbox style="mso-next-textbox:#_x0000_s2297" inset="1pt,1pt,1pt,1pt">
              <w:txbxContent>
                <w:p w:rsidR="00E22B22" w:rsidRPr="00BD1863" w:rsidRDefault="00E22B22" w:rsidP="001706CD">
                  <w:pPr>
                    <w:jc w:val="center"/>
                    <w:rPr>
                      <w:sz w:val="20"/>
                      <w:szCs w:val="20"/>
                    </w:rPr>
                  </w:pPr>
                  <w:r w:rsidRPr="00BD1863">
                    <w:rPr>
                      <w:sz w:val="20"/>
                      <w:szCs w:val="20"/>
                      <w:highlight w:val="yellow"/>
                    </w:rPr>
                    <w:t>110</w:t>
                  </w:r>
                </w:p>
              </w:txbxContent>
            </v:textbox>
          </v:rect>
          <v:line id="_x0000_s2298" style="position:absolute" from="14755,18594" to="14757,18932" strokeweight="1pt"/>
          <v:line id="_x0000_s2299" style="position:absolute" from="15301,18595" to="15303,18933" strokeweight="1pt"/>
          <v:rect id="_x0000_s2300" style="position:absolute;left:14295;top:19221;width:5609;height:440" filled="f" stroked="f" strokeweight=".25pt">
            <v:textbox style="mso-next-textbox:#_x0000_s2300" inset="1pt,1pt,1pt,1pt">
              <w:txbxContent>
                <w:p w:rsidR="00E22B22" w:rsidRPr="002D041D" w:rsidRDefault="00E22B22"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004C8D"/>
    <w:multiLevelType w:val="hybridMultilevel"/>
    <w:tmpl w:val="01405BD8"/>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5">
    <w:nsid w:val="16F1489A"/>
    <w:multiLevelType w:val="hybridMultilevel"/>
    <w:tmpl w:val="13F8852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nsid w:val="176543CA"/>
    <w:multiLevelType w:val="hybridMultilevel"/>
    <w:tmpl w:val="A19C57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84C59B0"/>
    <w:multiLevelType w:val="hybridMultilevel"/>
    <w:tmpl w:val="0CBE17DE"/>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nsid w:val="209C4180"/>
    <w:multiLevelType w:val="hybridMultilevel"/>
    <w:tmpl w:val="2B34F7D8"/>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23AA5AC5"/>
    <w:multiLevelType w:val="hybridMultilevel"/>
    <w:tmpl w:val="0AF2435A"/>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266E7596"/>
    <w:multiLevelType w:val="hybridMultilevel"/>
    <w:tmpl w:val="81A8AE6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289B6F76"/>
    <w:multiLevelType w:val="hybridMultilevel"/>
    <w:tmpl w:val="A63A7C32"/>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7">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nsid w:val="2EAC4047"/>
    <w:multiLevelType w:val="hybridMultilevel"/>
    <w:tmpl w:val="5ADCFD9C"/>
    <w:lvl w:ilvl="0" w:tplc="FFFFFFFF">
      <w:start w:val="1"/>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0">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heme="minorEastAsia"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3">
    <w:nsid w:val="353A4216"/>
    <w:multiLevelType w:val="hybridMultilevel"/>
    <w:tmpl w:val="62B2AFE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C31172"/>
    <w:multiLevelType w:val="hybridMultilevel"/>
    <w:tmpl w:val="BAD03768"/>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7">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9">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0">
    <w:nsid w:val="52722D03"/>
    <w:multiLevelType w:val="hybridMultilevel"/>
    <w:tmpl w:val="0A1C14D4"/>
    <w:lvl w:ilvl="0" w:tplc="70D4F956">
      <w:numFmt w:val="bullet"/>
      <w:lvlText w:val="-"/>
      <w:lvlJc w:val="left"/>
      <w:pPr>
        <w:ind w:left="1440" w:hanging="360"/>
      </w:pPr>
      <w:rPr>
        <w:rFonts w:ascii="Times New Roman" w:eastAsia="SimSu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1">
    <w:nsid w:val="561D65C1"/>
    <w:multiLevelType w:val="hybridMultilevel"/>
    <w:tmpl w:val="8E54A75A"/>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2">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33">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4">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35">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36">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75C12DF3"/>
    <w:multiLevelType w:val="hybridMultilevel"/>
    <w:tmpl w:val="EF123C3C"/>
    <w:lvl w:ilvl="0" w:tplc="70D4F956">
      <w:numFmt w:val="bullet"/>
      <w:lvlText w:val="-"/>
      <w:lvlJc w:val="left"/>
      <w:pPr>
        <w:ind w:left="644"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34"/>
  </w:num>
  <w:num w:numId="2">
    <w:abstractNumId w:val="32"/>
  </w:num>
  <w:num w:numId="3">
    <w:abstractNumId w:val="33"/>
  </w:num>
  <w:num w:numId="4">
    <w:abstractNumId w:val="18"/>
  </w:num>
  <w:num w:numId="5">
    <w:abstractNumId w:val="36"/>
  </w:num>
  <w:num w:numId="6">
    <w:abstractNumId w:val="29"/>
  </w:num>
  <w:num w:numId="7">
    <w:abstractNumId w:val="38"/>
  </w:num>
  <w:num w:numId="8">
    <w:abstractNumId w:val="3"/>
  </w:num>
  <w:num w:numId="9">
    <w:abstractNumId w:val="14"/>
  </w:num>
  <w:num w:numId="10">
    <w:abstractNumId w:val="11"/>
  </w:num>
  <w:num w:numId="11">
    <w:abstractNumId w:val="12"/>
  </w:num>
  <w:num w:numId="12">
    <w:abstractNumId w:val="8"/>
  </w:num>
  <w:num w:numId="13">
    <w:abstractNumId w:val="27"/>
  </w:num>
  <w:num w:numId="14">
    <w:abstractNumId w:val="2"/>
  </w:num>
  <w:num w:numId="15">
    <w:abstractNumId w:val="28"/>
  </w:num>
  <w:num w:numId="16">
    <w:abstractNumId w:val="35"/>
  </w:num>
  <w:num w:numId="17">
    <w:abstractNumId w:val="21"/>
  </w:num>
  <w:num w:numId="1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num>
  <w:num w:numId="23">
    <w:abstractNumId w:val="24"/>
  </w:num>
  <w:num w:numId="24">
    <w:abstractNumId w:val="0"/>
  </w:num>
  <w:num w:numId="25">
    <w:abstractNumId w:val="9"/>
  </w:num>
  <w:num w:numId="26">
    <w:abstractNumId w:val="22"/>
  </w:num>
  <w:num w:numId="27">
    <w:abstractNumId w:val="31"/>
  </w:num>
  <w:num w:numId="28">
    <w:abstractNumId w:val="10"/>
  </w:num>
  <w:num w:numId="29">
    <w:abstractNumId w:val="37"/>
  </w:num>
  <w:num w:numId="30">
    <w:abstractNumId w:val="5"/>
  </w:num>
  <w:num w:numId="31">
    <w:abstractNumId w:val="6"/>
  </w:num>
  <w:num w:numId="32">
    <w:abstractNumId w:val="13"/>
  </w:num>
  <w:num w:numId="33">
    <w:abstractNumId w:val="30"/>
  </w:num>
  <w:num w:numId="34">
    <w:abstractNumId w:val="19"/>
  </w:num>
  <w:num w:numId="35">
    <w:abstractNumId w:val="16"/>
  </w:num>
  <w:num w:numId="36">
    <w:abstractNumId w:val="1"/>
  </w:num>
  <w:num w:numId="37">
    <w:abstractNumId w:val="7"/>
  </w:num>
  <w:num w:numId="38">
    <w:abstractNumId w:val="23"/>
  </w:num>
  <w:num w:numId="39">
    <w:abstractNumId w:val="15"/>
  </w:num>
  <w:numIdMacAtCleanup w:val="2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Михайло Дрогомирецький">
    <w15:presenceInfo w15:providerId="Windows Live" w15:userId="f46ed6bdbcb31b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30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5692A"/>
    <w:rsid w:val="00003BB7"/>
    <w:rsid w:val="00011473"/>
    <w:rsid w:val="00014309"/>
    <w:rsid w:val="000156D0"/>
    <w:rsid w:val="00015C4E"/>
    <w:rsid w:val="00023F0E"/>
    <w:rsid w:val="00024EF7"/>
    <w:rsid w:val="00026013"/>
    <w:rsid w:val="00026B37"/>
    <w:rsid w:val="00034D93"/>
    <w:rsid w:val="00035B56"/>
    <w:rsid w:val="000361F4"/>
    <w:rsid w:val="00037019"/>
    <w:rsid w:val="000402F2"/>
    <w:rsid w:val="000423C4"/>
    <w:rsid w:val="00044F7E"/>
    <w:rsid w:val="000450E3"/>
    <w:rsid w:val="000514F8"/>
    <w:rsid w:val="0005315D"/>
    <w:rsid w:val="000576DB"/>
    <w:rsid w:val="000624D8"/>
    <w:rsid w:val="000639FB"/>
    <w:rsid w:val="00065F5B"/>
    <w:rsid w:val="0007111D"/>
    <w:rsid w:val="00074D07"/>
    <w:rsid w:val="00075059"/>
    <w:rsid w:val="00075A2E"/>
    <w:rsid w:val="00076B9C"/>
    <w:rsid w:val="00081074"/>
    <w:rsid w:val="000835B9"/>
    <w:rsid w:val="0008404D"/>
    <w:rsid w:val="00085026"/>
    <w:rsid w:val="00085768"/>
    <w:rsid w:val="0008646E"/>
    <w:rsid w:val="00086E59"/>
    <w:rsid w:val="00087385"/>
    <w:rsid w:val="000903A5"/>
    <w:rsid w:val="00090A1D"/>
    <w:rsid w:val="00090C35"/>
    <w:rsid w:val="0009187B"/>
    <w:rsid w:val="00096E08"/>
    <w:rsid w:val="000A1507"/>
    <w:rsid w:val="000A57F4"/>
    <w:rsid w:val="000B09C8"/>
    <w:rsid w:val="000B680E"/>
    <w:rsid w:val="000C0993"/>
    <w:rsid w:val="000C24B3"/>
    <w:rsid w:val="000C7E4B"/>
    <w:rsid w:val="000D0CC4"/>
    <w:rsid w:val="000D1F4D"/>
    <w:rsid w:val="000D2189"/>
    <w:rsid w:val="000D4271"/>
    <w:rsid w:val="000D54AC"/>
    <w:rsid w:val="000D5CD1"/>
    <w:rsid w:val="000E10D2"/>
    <w:rsid w:val="000E356A"/>
    <w:rsid w:val="000E3913"/>
    <w:rsid w:val="000E505A"/>
    <w:rsid w:val="000E5BF2"/>
    <w:rsid w:val="000E689E"/>
    <w:rsid w:val="000E73C4"/>
    <w:rsid w:val="000F7CBD"/>
    <w:rsid w:val="0010229B"/>
    <w:rsid w:val="00102646"/>
    <w:rsid w:val="00105AC3"/>
    <w:rsid w:val="00107D42"/>
    <w:rsid w:val="00113C5D"/>
    <w:rsid w:val="00123E90"/>
    <w:rsid w:val="001273B0"/>
    <w:rsid w:val="00134542"/>
    <w:rsid w:val="00137508"/>
    <w:rsid w:val="0014024F"/>
    <w:rsid w:val="001445DD"/>
    <w:rsid w:val="00145A46"/>
    <w:rsid w:val="00151C54"/>
    <w:rsid w:val="0015362B"/>
    <w:rsid w:val="00153842"/>
    <w:rsid w:val="00157DF7"/>
    <w:rsid w:val="00162627"/>
    <w:rsid w:val="00163F1F"/>
    <w:rsid w:val="001706CD"/>
    <w:rsid w:val="00172A27"/>
    <w:rsid w:val="00172B2D"/>
    <w:rsid w:val="00175371"/>
    <w:rsid w:val="001778A1"/>
    <w:rsid w:val="001852ED"/>
    <w:rsid w:val="00185536"/>
    <w:rsid w:val="001A2A93"/>
    <w:rsid w:val="001A2B4A"/>
    <w:rsid w:val="001B3789"/>
    <w:rsid w:val="001C1593"/>
    <w:rsid w:val="001C1F3C"/>
    <w:rsid w:val="001D184E"/>
    <w:rsid w:val="001D3BC6"/>
    <w:rsid w:val="001D54E4"/>
    <w:rsid w:val="001D7045"/>
    <w:rsid w:val="001E2EC8"/>
    <w:rsid w:val="001E50EB"/>
    <w:rsid w:val="001E56B2"/>
    <w:rsid w:val="001F6DE7"/>
    <w:rsid w:val="001F7934"/>
    <w:rsid w:val="001F7C0E"/>
    <w:rsid w:val="002029A9"/>
    <w:rsid w:val="00203904"/>
    <w:rsid w:val="002047BE"/>
    <w:rsid w:val="00204F74"/>
    <w:rsid w:val="00205CE7"/>
    <w:rsid w:val="00207F2B"/>
    <w:rsid w:val="002223C9"/>
    <w:rsid w:val="002227DB"/>
    <w:rsid w:val="002228B3"/>
    <w:rsid w:val="002246F3"/>
    <w:rsid w:val="002275C5"/>
    <w:rsid w:val="00234558"/>
    <w:rsid w:val="00234A1B"/>
    <w:rsid w:val="002419A6"/>
    <w:rsid w:val="002436C8"/>
    <w:rsid w:val="002464F0"/>
    <w:rsid w:val="002475BD"/>
    <w:rsid w:val="002549CE"/>
    <w:rsid w:val="00256EAF"/>
    <w:rsid w:val="00261F56"/>
    <w:rsid w:val="00263D92"/>
    <w:rsid w:val="00264CD6"/>
    <w:rsid w:val="0027034E"/>
    <w:rsid w:val="002736D9"/>
    <w:rsid w:val="00273AD8"/>
    <w:rsid w:val="002741E0"/>
    <w:rsid w:val="00274A6C"/>
    <w:rsid w:val="00277F88"/>
    <w:rsid w:val="0028125C"/>
    <w:rsid w:val="00284656"/>
    <w:rsid w:val="00285026"/>
    <w:rsid w:val="00287A5B"/>
    <w:rsid w:val="002932A4"/>
    <w:rsid w:val="00296734"/>
    <w:rsid w:val="002A154E"/>
    <w:rsid w:val="002A35A7"/>
    <w:rsid w:val="002A3731"/>
    <w:rsid w:val="002A39DA"/>
    <w:rsid w:val="002A5182"/>
    <w:rsid w:val="002A731F"/>
    <w:rsid w:val="002B2FC2"/>
    <w:rsid w:val="002C0D98"/>
    <w:rsid w:val="002C3D57"/>
    <w:rsid w:val="002C6A4C"/>
    <w:rsid w:val="002C6D5E"/>
    <w:rsid w:val="002D041D"/>
    <w:rsid w:val="002D09F9"/>
    <w:rsid w:val="002D0FF4"/>
    <w:rsid w:val="002D3C2A"/>
    <w:rsid w:val="002D4EB3"/>
    <w:rsid w:val="002D5E32"/>
    <w:rsid w:val="002E3688"/>
    <w:rsid w:val="002E3B97"/>
    <w:rsid w:val="002E4F64"/>
    <w:rsid w:val="002E7C3D"/>
    <w:rsid w:val="002F5B1B"/>
    <w:rsid w:val="002F5B21"/>
    <w:rsid w:val="00301FAE"/>
    <w:rsid w:val="00302A5E"/>
    <w:rsid w:val="00305186"/>
    <w:rsid w:val="00310110"/>
    <w:rsid w:val="00310E41"/>
    <w:rsid w:val="0031172E"/>
    <w:rsid w:val="003127E6"/>
    <w:rsid w:val="003170CC"/>
    <w:rsid w:val="00320BEE"/>
    <w:rsid w:val="003215F5"/>
    <w:rsid w:val="00324EA7"/>
    <w:rsid w:val="00327109"/>
    <w:rsid w:val="00341B59"/>
    <w:rsid w:val="00344C40"/>
    <w:rsid w:val="00347546"/>
    <w:rsid w:val="00353767"/>
    <w:rsid w:val="00353A99"/>
    <w:rsid w:val="00354D48"/>
    <w:rsid w:val="00354D87"/>
    <w:rsid w:val="00355DA3"/>
    <w:rsid w:val="00357131"/>
    <w:rsid w:val="00363E82"/>
    <w:rsid w:val="00367E2B"/>
    <w:rsid w:val="00371B0F"/>
    <w:rsid w:val="00372451"/>
    <w:rsid w:val="003757F6"/>
    <w:rsid w:val="00375981"/>
    <w:rsid w:val="00380EBE"/>
    <w:rsid w:val="00384094"/>
    <w:rsid w:val="0038467E"/>
    <w:rsid w:val="0039251D"/>
    <w:rsid w:val="0039307C"/>
    <w:rsid w:val="003965EA"/>
    <w:rsid w:val="003B49FE"/>
    <w:rsid w:val="003B6331"/>
    <w:rsid w:val="003B7FCE"/>
    <w:rsid w:val="003C2F59"/>
    <w:rsid w:val="003C64ED"/>
    <w:rsid w:val="003D1458"/>
    <w:rsid w:val="003D4FC1"/>
    <w:rsid w:val="003D5243"/>
    <w:rsid w:val="003D7B63"/>
    <w:rsid w:val="003E0BE9"/>
    <w:rsid w:val="003E1766"/>
    <w:rsid w:val="003E5E4E"/>
    <w:rsid w:val="003F5650"/>
    <w:rsid w:val="0040119A"/>
    <w:rsid w:val="0040429B"/>
    <w:rsid w:val="004073BC"/>
    <w:rsid w:val="00410479"/>
    <w:rsid w:val="00411066"/>
    <w:rsid w:val="004138BC"/>
    <w:rsid w:val="00413B92"/>
    <w:rsid w:val="00413C21"/>
    <w:rsid w:val="004244D3"/>
    <w:rsid w:val="0042489E"/>
    <w:rsid w:val="00425A02"/>
    <w:rsid w:val="00430A7C"/>
    <w:rsid w:val="00432B0D"/>
    <w:rsid w:val="0043569F"/>
    <w:rsid w:val="00442625"/>
    <w:rsid w:val="00444DA5"/>
    <w:rsid w:val="00451D60"/>
    <w:rsid w:val="0045316F"/>
    <w:rsid w:val="00454515"/>
    <w:rsid w:val="004707E2"/>
    <w:rsid w:val="004725AD"/>
    <w:rsid w:val="004747A3"/>
    <w:rsid w:val="00475617"/>
    <w:rsid w:val="00480E3C"/>
    <w:rsid w:val="0048249A"/>
    <w:rsid w:val="004825A7"/>
    <w:rsid w:val="00487B7B"/>
    <w:rsid w:val="004A1291"/>
    <w:rsid w:val="004A2490"/>
    <w:rsid w:val="004A512C"/>
    <w:rsid w:val="004B1D19"/>
    <w:rsid w:val="004B1E00"/>
    <w:rsid w:val="004B204D"/>
    <w:rsid w:val="004B6DBC"/>
    <w:rsid w:val="004C307D"/>
    <w:rsid w:val="004C3DDA"/>
    <w:rsid w:val="004C4115"/>
    <w:rsid w:val="004D0468"/>
    <w:rsid w:val="004D210F"/>
    <w:rsid w:val="004D59A0"/>
    <w:rsid w:val="004D7F24"/>
    <w:rsid w:val="004E0A77"/>
    <w:rsid w:val="004E1300"/>
    <w:rsid w:val="004E1807"/>
    <w:rsid w:val="004E189D"/>
    <w:rsid w:val="004E4FF8"/>
    <w:rsid w:val="004E520E"/>
    <w:rsid w:val="00505206"/>
    <w:rsid w:val="00505E04"/>
    <w:rsid w:val="00507888"/>
    <w:rsid w:val="00512F0D"/>
    <w:rsid w:val="005131D8"/>
    <w:rsid w:val="00513969"/>
    <w:rsid w:val="0053400B"/>
    <w:rsid w:val="005358FA"/>
    <w:rsid w:val="00537FBC"/>
    <w:rsid w:val="00540787"/>
    <w:rsid w:val="005409F7"/>
    <w:rsid w:val="00540CFC"/>
    <w:rsid w:val="00550845"/>
    <w:rsid w:val="0055383F"/>
    <w:rsid w:val="00553B05"/>
    <w:rsid w:val="00553B2B"/>
    <w:rsid w:val="00554278"/>
    <w:rsid w:val="00554499"/>
    <w:rsid w:val="005577EF"/>
    <w:rsid w:val="00561E10"/>
    <w:rsid w:val="005625D8"/>
    <w:rsid w:val="0057319C"/>
    <w:rsid w:val="0057398A"/>
    <w:rsid w:val="00573B08"/>
    <w:rsid w:val="00573B4A"/>
    <w:rsid w:val="00576462"/>
    <w:rsid w:val="00581A8E"/>
    <w:rsid w:val="0058586C"/>
    <w:rsid w:val="00586296"/>
    <w:rsid w:val="00590708"/>
    <w:rsid w:val="005920BD"/>
    <w:rsid w:val="005922AB"/>
    <w:rsid w:val="0059274C"/>
    <w:rsid w:val="00593FC7"/>
    <w:rsid w:val="0059481D"/>
    <w:rsid w:val="0059662C"/>
    <w:rsid w:val="00596FD9"/>
    <w:rsid w:val="0059727E"/>
    <w:rsid w:val="005A02D7"/>
    <w:rsid w:val="005A2089"/>
    <w:rsid w:val="005B0CD5"/>
    <w:rsid w:val="005B36AD"/>
    <w:rsid w:val="005B74C8"/>
    <w:rsid w:val="005C36ED"/>
    <w:rsid w:val="005C660C"/>
    <w:rsid w:val="005C74D2"/>
    <w:rsid w:val="005D3DBE"/>
    <w:rsid w:val="005E40DC"/>
    <w:rsid w:val="005E4C19"/>
    <w:rsid w:val="005E4E09"/>
    <w:rsid w:val="005E7E96"/>
    <w:rsid w:val="005F3944"/>
    <w:rsid w:val="005F7041"/>
    <w:rsid w:val="00606EC2"/>
    <w:rsid w:val="00607ABD"/>
    <w:rsid w:val="00612F54"/>
    <w:rsid w:val="00613724"/>
    <w:rsid w:val="006172BE"/>
    <w:rsid w:val="00623094"/>
    <w:rsid w:val="00625DF1"/>
    <w:rsid w:val="00636001"/>
    <w:rsid w:val="00641419"/>
    <w:rsid w:val="00642651"/>
    <w:rsid w:val="006468AC"/>
    <w:rsid w:val="00647565"/>
    <w:rsid w:val="0065096D"/>
    <w:rsid w:val="006525C8"/>
    <w:rsid w:val="00654048"/>
    <w:rsid w:val="00657976"/>
    <w:rsid w:val="00664202"/>
    <w:rsid w:val="00664558"/>
    <w:rsid w:val="00664E8D"/>
    <w:rsid w:val="00665973"/>
    <w:rsid w:val="00666280"/>
    <w:rsid w:val="00670190"/>
    <w:rsid w:val="00671623"/>
    <w:rsid w:val="00671DB6"/>
    <w:rsid w:val="00674AFE"/>
    <w:rsid w:val="0067543B"/>
    <w:rsid w:val="006801FB"/>
    <w:rsid w:val="00683049"/>
    <w:rsid w:val="00693C8D"/>
    <w:rsid w:val="00695D83"/>
    <w:rsid w:val="006B2508"/>
    <w:rsid w:val="006B4A6C"/>
    <w:rsid w:val="006B67A0"/>
    <w:rsid w:val="006C0169"/>
    <w:rsid w:val="006C2E85"/>
    <w:rsid w:val="006C71DF"/>
    <w:rsid w:val="006D1023"/>
    <w:rsid w:val="006D1543"/>
    <w:rsid w:val="006D1903"/>
    <w:rsid w:val="006D28F3"/>
    <w:rsid w:val="006D5558"/>
    <w:rsid w:val="006D5629"/>
    <w:rsid w:val="006E0AE0"/>
    <w:rsid w:val="006E6184"/>
    <w:rsid w:val="006F05E5"/>
    <w:rsid w:val="006F07AD"/>
    <w:rsid w:val="006F462B"/>
    <w:rsid w:val="00700453"/>
    <w:rsid w:val="00700BBA"/>
    <w:rsid w:val="00701751"/>
    <w:rsid w:val="0070448D"/>
    <w:rsid w:val="00705FA0"/>
    <w:rsid w:val="00706F4A"/>
    <w:rsid w:val="00721157"/>
    <w:rsid w:val="00727ABD"/>
    <w:rsid w:val="007307B4"/>
    <w:rsid w:val="007329AC"/>
    <w:rsid w:val="00736004"/>
    <w:rsid w:val="00736A34"/>
    <w:rsid w:val="0074017B"/>
    <w:rsid w:val="007430BC"/>
    <w:rsid w:val="00745063"/>
    <w:rsid w:val="007540B8"/>
    <w:rsid w:val="00755101"/>
    <w:rsid w:val="00757165"/>
    <w:rsid w:val="00757AD7"/>
    <w:rsid w:val="00761265"/>
    <w:rsid w:val="007659EA"/>
    <w:rsid w:val="007727BC"/>
    <w:rsid w:val="00775936"/>
    <w:rsid w:val="007802BA"/>
    <w:rsid w:val="007806C2"/>
    <w:rsid w:val="00780E76"/>
    <w:rsid w:val="00781C72"/>
    <w:rsid w:val="00783BCF"/>
    <w:rsid w:val="00791348"/>
    <w:rsid w:val="00793E50"/>
    <w:rsid w:val="007953BC"/>
    <w:rsid w:val="007957E1"/>
    <w:rsid w:val="007A2CF3"/>
    <w:rsid w:val="007A4006"/>
    <w:rsid w:val="007A5431"/>
    <w:rsid w:val="007A7949"/>
    <w:rsid w:val="007B1ED9"/>
    <w:rsid w:val="007B6222"/>
    <w:rsid w:val="007B645E"/>
    <w:rsid w:val="007B7289"/>
    <w:rsid w:val="007C7C49"/>
    <w:rsid w:val="007D6926"/>
    <w:rsid w:val="007E121A"/>
    <w:rsid w:val="007E1302"/>
    <w:rsid w:val="007F0C9F"/>
    <w:rsid w:val="007F1342"/>
    <w:rsid w:val="007F2C60"/>
    <w:rsid w:val="007F3AF2"/>
    <w:rsid w:val="007F5576"/>
    <w:rsid w:val="007F5875"/>
    <w:rsid w:val="007F6FF5"/>
    <w:rsid w:val="007F7155"/>
    <w:rsid w:val="00805017"/>
    <w:rsid w:val="00806BE4"/>
    <w:rsid w:val="00811298"/>
    <w:rsid w:val="00824603"/>
    <w:rsid w:val="00827E69"/>
    <w:rsid w:val="00834008"/>
    <w:rsid w:val="00835F87"/>
    <w:rsid w:val="0084049B"/>
    <w:rsid w:val="0084344C"/>
    <w:rsid w:val="0084662A"/>
    <w:rsid w:val="00860D0F"/>
    <w:rsid w:val="008613ED"/>
    <w:rsid w:val="00864459"/>
    <w:rsid w:val="00870B62"/>
    <w:rsid w:val="00877DF6"/>
    <w:rsid w:val="008809C1"/>
    <w:rsid w:val="00887360"/>
    <w:rsid w:val="008959B4"/>
    <w:rsid w:val="00896C60"/>
    <w:rsid w:val="008A122B"/>
    <w:rsid w:val="008A2896"/>
    <w:rsid w:val="008A2C2F"/>
    <w:rsid w:val="008A313D"/>
    <w:rsid w:val="008A6AA2"/>
    <w:rsid w:val="008B7A92"/>
    <w:rsid w:val="008C26E8"/>
    <w:rsid w:val="008C3C79"/>
    <w:rsid w:val="008D0F81"/>
    <w:rsid w:val="008D335D"/>
    <w:rsid w:val="008D6D64"/>
    <w:rsid w:val="008D71C9"/>
    <w:rsid w:val="008E0224"/>
    <w:rsid w:val="008E025E"/>
    <w:rsid w:val="008E296E"/>
    <w:rsid w:val="008E2D8C"/>
    <w:rsid w:val="008E3799"/>
    <w:rsid w:val="008F08C8"/>
    <w:rsid w:val="008F2372"/>
    <w:rsid w:val="008F62E3"/>
    <w:rsid w:val="009069B1"/>
    <w:rsid w:val="009069B4"/>
    <w:rsid w:val="00913B6C"/>
    <w:rsid w:val="00914BC5"/>
    <w:rsid w:val="00920882"/>
    <w:rsid w:val="00920C28"/>
    <w:rsid w:val="00923799"/>
    <w:rsid w:val="0092423D"/>
    <w:rsid w:val="009263B3"/>
    <w:rsid w:val="00927123"/>
    <w:rsid w:val="00927FD2"/>
    <w:rsid w:val="00930E92"/>
    <w:rsid w:val="009334DC"/>
    <w:rsid w:val="00935FC1"/>
    <w:rsid w:val="00944815"/>
    <w:rsid w:val="009503E9"/>
    <w:rsid w:val="00950421"/>
    <w:rsid w:val="00951260"/>
    <w:rsid w:val="0095737E"/>
    <w:rsid w:val="009606E9"/>
    <w:rsid w:val="00963091"/>
    <w:rsid w:val="00966A9B"/>
    <w:rsid w:val="00972669"/>
    <w:rsid w:val="009739B2"/>
    <w:rsid w:val="0098258C"/>
    <w:rsid w:val="00984293"/>
    <w:rsid w:val="00993D85"/>
    <w:rsid w:val="009954B2"/>
    <w:rsid w:val="009A5130"/>
    <w:rsid w:val="009A6F5D"/>
    <w:rsid w:val="009B02BF"/>
    <w:rsid w:val="009B2A13"/>
    <w:rsid w:val="009B2D91"/>
    <w:rsid w:val="009B599E"/>
    <w:rsid w:val="009B716A"/>
    <w:rsid w:val="009C1D66"/>
    <w:rsid w:val="009C465F"/>
    <w:rsid w:val="009C5AAB"/>
    <w:rsid w:val="009D2AA7"/>
    <w:rsid w:val="009E1914"/>
    <w:rsid w:val="009E229B"/>
    <w:rsid w:val="009E6D5A"/>
    <w:rsid w:val="009E7865"/>
    <w:rsid w:val="009E7E0C"/>
    <w:rsid w:val="009F3FDB"/>
    <w:rsid w:val="009F7D2B"/>
    <w:rsid w:val="00A05528"/>
    <w:rsid w:val="00A12905"/>
    <w:rsid w:val="00A12D08"/>
    <w:rsid w:val="00A14043"/>
    <w:rsid w:val="00A201C4"/>
    <w:rsid w:val="00A20432"/>
    <w:rsid w:val="00A30251"/>
    <w:rsid w:val="00A35E19"/>
    <w:rsid w:val="00A36811"/>
    <w:rsid w:val="00A37603"/>
    <w:rsid w:val="00A411CF"/>
    <w:rsid w:val="00A479A4"/>
    <w:rsid w:val="00A47D3B"/>
    <w:rsid w:val="00A53820"/>
    <w:rsid w:val="00A53D00"/>
    <w:rsid w:val="00A60936"/>
    <w:rsid w:val="00A64A43"/>
    <w:rsid w:val="00A71FDE"/>
    <w:rsid w:val="00A72F76"/>
    <w:rsid w:val="00A73901"/>
    <w:rsid w:val="00A75ED2"/>
    <w:rsid w:val="00A76C1F"/>
    <w:rsid w:val="00A77ED4"/>
    <w:rsid w:val="00A80188"/>
    <w:rsid w:val="00A826C6"/>
    <w:rsid w:val="00A84471"/>
    <w:rsid w:val="00A850CA"/>
    <w:rsid w:val="00A91787"/>
    <w:rsid w:val="00A9289C"/>
    <w:rsid w:val="00A9337D"/>
    <w:rsid w:val="00A9651A"/>
    <w:rsid w:val="00A96AB6"/>
    <w:rsid w:val="00AA01E9"/>
    <w:rsid w:val="00AA0F91"/>
    <w:rsid w:val="00AA26F1"/>
    <w:rsid w:val="00AA27E5"/>
    <w:rsid w:val="00AA3AC8"/>
    <w:rsid w:val="00AB6CDA"/>
    <w:rsid w:val="00AC6168"/>
    <w:rsid w:val="00AD76FF"/>
    <w:rsid w:val="00AE0FDE"/>
    <w:rsid w:val="00AE2DE1"/>
    <w:rsid w:val="00AE5756"/>
    <w:rsid w:val="00AE6DAE"/>
    <w:rsid w:val="00AE7CD9"/>
    <w:rsid w:val="00AF2CDB"/>
    <w:rsid w:val="00B006CA"/>
    <w:rsid w:val="00B023AB"/>
    <w:rsid w:val="00B05D94"/>
    <w:rsid w:val="00B11CC0"/>
    <w:rsid w:val="00B14595"/>
    <w:rsid w:val="00B1516D"/>
    <w:rsid w:val="00B20AB4"/>
    <w:rsid w:val="00B23737"/>
    <w:rsid w:val="00B323B6"/>
    <w:rsid w:val="00B3715D"/>
    <w:rsid w:val="00B373A6"/>
    <w:rsid w:val="00B4579B"/>
    <w:rsid w:val="00B510B6"/>
    <w:rsid w:val="00B52886"/>
    <w:rsid w:val="00B54277"/>
    <w:rsid w:val="00B65A12"/>
    <w:rsid w:val="00B66BEE"/>
    <w:rsid w:val="00B66C30"/>
    <w:rsid w:val="00B6727E"/>
    <w:rsid w:val="00B717FF"/>
    <w:rsid w:val="00B72681"/>
    <w:rsid w:val="00B7397D"/>
    <w:rsid w:val="00B75EEE"/>
    <w:rsid w:val="00B801F9"/>
    <w:rsid w:val="00B80DD8"/>
    <w:rsid w:val="00B82694"/>
    <w:rsid w:val="00B83AF4"/>
    <w:rsid w:val="00B8423F"/>
    <w:rsid w:val="00B91A5B"/>
    <w:rsid w:val="00B9353F"/>
    <w:rsid w:val="00B9366C"/>
    <w:rsid w:val="00B94E86"/>
    <w:rsid w:val="00B97F39"/>
    <w:rsid w:val="00BA0CEB"/>
    <w:rsid w:val="00BA5612"/>
    <w:rsid w:val="00BA5804"/>
    <w:rsid w:val="00BA609A"/>
    <w:rsid w:val="00BB097A"/>
    <w:rsid w:val="00BB0B30"/>
    <w:rsid w:val="00BB1626"/>
    <w:rsid w:val="00BB3EF8"/>
    <w:rsid w:val="00BB4F92"/>
    <w:rsid w:val="00BB651D"/>
    <w:rsid w:val="00BB6FBB"/>
    <w:rsid w:val="00BC0D30"/>
    <w:rsid w:val="00BC36AA"/>
    <w:rsid w:val="00BC4D25"/>
    <w:rsid w:val="00BC5D33"/>
    <w:rsid w:val="00BD0438"/>
    <w:rsid w:val="00BD0724"/>
    <w:rsid w:val="00BD1863"/>
    <w:rsid w:val="00BD3CAE"/>
    <w:rsid w:val="00BE2CE8"/>
    <w:rsid w:val="00BE307F"/>
    <w:rsid w:val="00BE7133"/>
    <w:rsid w:val="00BE7757"/>
    <w:rsid w:val="00BE7C46"/>
    <w:rsid w:val="00BE7F00"/>
    <w:rsid w:val="00BF0765"/>
    <w:rsid w:val="00BF7797"/>
    <w:rsid w:val="00C0056E"/>
    <w:rsid w:val="00C041DB"/>
    <w:rsid w:val="00C0453B"/>
    <w:rsid w:val="00C06A7F"/>
    <w:rsid w:val="00C07C54"/>
    <w:rsid w:val="00C204F7"/>
    <w:rsid w:val="00C2054C"/>
    <w:rsid w:val="00C219CB"/>
    <w:rsid w:val="00C22A1B"/>
    <w:rsid w:val="00C26759"/>
    <w:rsid w:val="00C26D62"/>
    <w:rsid w:val="00C26F78"/>
    <w:rsid w:val="00C31A9A"/>
    <w:rsid w:val="00C35CDB"/>
    <w:rsid w:val="00C36A9B"/>
    <w:rsid w:val="00C4211E"/>
    <w:rsid w:val="00C4513E"/>
    <w:rsid w:val="00C465A8"/>
    <w:rsid w:val="00C466AE"/>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AB4"/>
    <w:rsid w:val="00C66FAB"/>
    <w:rsid w:val="00C67CB2"/>
    <w:rsid w:val="00C7048C"/>
    <w:rsid w:val="00C7567D"/>
    <w:rsid w:val="00C8675C"/>
    <w:rsid w:val="00C9135E"/>
    <w:rsid w:val="00C93F45"/>
    <w:rsid w:val="00CA40D4"/>
    <w:rsid w:val="00CB128F"/>
    <w:rsid w:val="00CB1782"/>
    <w:rsid w:val="00CB6D12"/>
    <w:rsid w:val="00CC0F34"/>
    <w:rsid w:val="00CC2A2B"/>
    <w:rsid w:val="00CC7A5B"/>
    <w:rsid w:val="00CE483D"/>
    <w:rsid w:val="00CE7177"/>
    <w:rsid w:val="00CF2035"/>
    <w:rsid w:val="00CF2C22"/>
    <w:rsid w:val="00CF7520"/>
    <w:rsid w:val="00D003FA"/>
    <w:rsid w:val="00D02621"/>
    <w:rsid w:val="00D053D5"/>
    <w:rsid w:val="00D14584"/>
    <w:rsid w:val="00D25DEA"/>
    <w:rsid w:val="00D26694"/>
    <w:rsid w:val="00D27C25"/>
    <w:rsid w:val="00D3453F"/>
    <w:rsid w:val="00D3627B"/>
    <w:rsid w:val="00D42B57"/>
    <w:rsid w:val="00D51FA9"/>
    <w:rsid w:val="00D525D0"/>
    <w:rsid w:val="00D558A5"/>
    <w:rsid w:val="00D6297F"/>
    <w:rsid w:val="00D67536"/>
    <w:rsid w:val="00D700A9"/>
    <w:rsid w:val="00D715A6"/>
    <w:rsid w:val="00D71CA6"/>
    <w:rsid w:val="00D73446"/>
    <w:rsid w:val="00D73F57"/>
    <w:rsid w:val="00D7597F"/>
    <w:rsid w:val="00D82AC9"/>
    <w:rsid w:val="00D8357E"/>
    <w:rsid w:val="00D91244"/>
    <w:rsid w:val="00D94C8B"/>
    <w:rsid w:val="00DA0C8E"/>
    <w:rsid w:val="00DA255D"/>
    <w:rsid w:val="00DA349D"/>
    <w:rsid w:val="00DA5EAC"/>
    <w:rsid w:val="00DB319B"/>
    <w:rsid w:val="00DB5C8B"/>
    <w:rsid w:val="00DD2035"/>
    <w:rsid w:val="00DD361D"/>
    <w:rsid w:val="00DD399C"/>
    <w:rsid w:val="00DD619D"/>
    <w:rsid w:val="00DD7696"/>
    <w:rsid w:val="00DE064D"/>
    <w:rsid w:val="00DE0788"/>
    <w:rsid w:val="00DE429B"/>
    <w:rsid w:val="00DE434F"/>
    <w:rsid w:val="00DE736A"/>
    <w:rsid w:val="00DF2408"/>
    <w:rsid w:val="00DF6975"/>
    <w:rsid w:val="00E009AE"/>
    <w:rsid w:val="00E04803"/>
    <w:rsid w:val="00E04FA9"/>
    <w:rsid w:val="00E0759A"/>
    <w:rsid w:val="00E11324"/>
    <w:rsid w:val="00E1358C"/>
    <w:rsid w:val="00E17854"/>
    <w:rsid w:val="00E204A7"/>
    <w:rsid w:val="00E2145D"/>
    <w:rsid w:val="00E21EE9"/>
    <w:rsid w:val="00E22B22"/>
    <w:rsid w:val="00E232B0"/>
    <w:rsid w:val="00E25598"/>
    <w:rsid w:val="00E25F8F"/>
    <w:rsid w:val="00E26847"/>
    <w:rsid w:val="00E306BA"/>
    <w:rsid w:val="00E33AD6"/>
    <w:rsid w:val="00E45B27"/>
    <w:rsid w:val="00E4617E"/>
    <w:rsid w:val="00E507DA"/>
    <w:rsid w:val="00E53899"/>
    <w:rsid w:val="00E5433D"/>
    <w:rsid w:val="00E5692A"/>
    <w:rsid w:val="00E56B13"/>
    <w:rsid w:val="00E56BB8"/>
    <w:rsid w:val="00E615BB"/>
    <w:rsid w:val="00E63F61"/>
    <w:rsid w:val="00E648EB"/>
    <w:rsid w:val="00E709DB"/>
    <w:rsid w:val="00E71503"/>
    <w:rsid w:val="00E72EC3"/>
    <w:rsid w:val="00E754A2"/>
    <w:rsid w:val="00E76AA4"/>
    <w:rsid w:val="00E80382"/>
    <w:rsid w:val="00E847A9"/>
    <w:rsid w:val="00E86662"/>
    <w:rsid w:val="00E9372C"/>
    <w:rsid w:val="00EA55BF"/>
    <w:rsid w:val="00EA6C70"/>
    <w:rsid w:val="00EB1F97"/>
    <w:rsid w:val="00EB663C"/>
    <w:rsid w:val="00EB6BBA"/>
    <w:rsid w:val="00EB77B3"/>
    <w:rsid w:val="00EC55EF"/>
    <w:rsid w:val="00ED0E47"/>
    <w:rsid w:val="00ED2210"/>
    <w:rsid w:val="00ED2885"/>
    <w:rsid w:val="00ED2C44"/>
    <w:rsid w:val="00ED3A2D"/>
    <w:rsid w:val="00ED3F13"/>
    <w:rsid w:val="00ED5189"/>
    <w:rsid w:val="00EE118F"/>
    <w:rsid w:val="00EE30F6"/>
    <w:rsid w:val="00EE3ABB"/>
    <w:rsid w:val="00EE403F"/>
    <w:rsid w:val="00EF551E"/>
    <w:rsid w:val="00EF62FC"/>
    <w:rsid w:val="00F01271"/>
    <w:rsid w:val="00F06855"/>
    <w:rsid w:val="00F07340"/>
    <w:rsid w:val="00F075AF"/>
    <w:rsid w:val="00F1085A"/>
    <w:rsid w:val="00F14072"/>
    <w:rsid w:val="00F14D4C"/>
    <w:rsid w:val="00F201AF"/>
    <w:rsid w:val="00F31395"/>
    <w:rsid w:val="00F342F7"/>
    <w:rsid w:val="00F354E6"/>
    <w:rsid w:val="00F356F9"/>
    <w:rsid w:val="00F36691"/>
    <w:rsid w:val="00F40ABA"/>
    <w:rsid w:val="00F47069"/>
    <w:rsid w:val="00F50186"/>
    <w:rsid w:val="00F52DA4"/>
    <w:rsid w:val="00F5710E"/>
    <w:rsid w:val="00F57398"/>
    <w:rsid w:val="00F60493"/>
    <w:rsid w:val="00F60863"/>
    <w:rsid w:val="00F628D7"/>
    <w:rsid w:val="00F71335"/>
    <w:rsid w:val="00F71437"/>
    <w:rsid w:val="00F72E56"/>
    <w:rsid w:val="00F755C7"/>
    <w:rsid w:val="00F77417"/>
    <w:rsid w:val="00F82A8B"/>
    <w:rsid w:val="00F83332"/>
    <w:rsid w:val="00F84015"/>
    <w:rsid w:val="00F9653C"/>
    <w:rsid w:val="00FA0D5B"/>
    <w:rsid w:val="00FA30D6"/>
    <w:rsid w:val="00FA74AC"/>
    <w:rsid w:val="00FA7E31"/>
    <w:rsid w:val="00FB03AE"/>
    <w:rsid w:val="00FB0D1B"/>
    <w:rsid w:val="00FB1E57"/>
    <w:rsid w:val="00FB4A63"/>
    <w:rsid w:val="00FB50E3"/>
    <w:rsid w:val="00FB79DA"/>
    <w:rsid w:val="00FC50F3"/>
    <w:rsid w:val="00FD3A68"/>
    <w:rsid w:val="00FD6344"/>
    <w:rsid w:val="00FE23A1"/>
    <w:rsid w:val="00FE3206"/>
    <w:rsid w:val="00FE51EB"/>
    <w:rsid w:val="00FE532D"/>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301"/>
    <o:shapelayout v:ext="edit">
      <o:idmap v:ext="edit" data="1"/>
    </o:shapelayout>
  </w:shapeDefaults>
  <w:decimalSymbol w:val=","/>
  <w:listSeparator w:val=";"/>
  <w15:docId w15:val="{5A1669EC-E930-4ECA-8B16-D7A2DD4B6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after="0" w:line="360" w:lineRule="auto"/>
      <w:jc w:val="both"/>
    </w:pPr>
    <w:rPr>
      <w:rFonts w:ascii="Times New Roman" w:hAnsi="Times New Roman"/>
      <w:sz w:val="28"/>
      <w:szCs w:val="24"/>
      <w:lang w:val="uk-UA"/>
    </w:rPr>
  </w:style>
  <w:style w:type="paragraph" w:styleId="1">
    <w:name w:val="heading 1"/>
    <w:basedOn w:val="a0"/>
    <w:next w:val="a0"/>
    <w:link w:val="10"/>
    <w:uiPriority w:val="9"/>
    <w:qFormat/>
    <w:rsid w:val="00DA349D"/>
    <w:pPr>
      <w:keepNext/>
      <w:jc w:val="center"/>
      <w:outlineLvl w:val="0"/>
    </w:pPr>
    <w:rPr>
      <w:rFonts w:eastAsiaTheme="majorEastAsia"/>
      <w:b/>
      <w:bCs/>
      <w:kern w:val="32"/>
      <w:szCs w:val="32"/>
    </w:rPr>
  </w:style>
  <w:style w:type="paragraph" w:styleId="2">
    <w:name w:val="heading 2"/>
    <w:basedOn w:val="a0"/>
    <w:next w:val="a0"/>
    <w:link w:val="20"/>
    <w:uiPriority w:val="9"/>
    <w:unhideWhenUsed/>
    <w:qFormat/>
    <w:rsid w:val="00BE7F00"/>
    <w:pPr>
      <w:keepNext/>
      <w:spacing w:before="120"/>
      <w:jc w:val="center"/>
      <w:outlineLvl w:val="1"/>
    </w:pPr>
    <w:rPr>
      <w:rFonts w:eastAsiaTheme="majorEastAsia"/>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Theme="majorHAnsi" w:eastAsiaTheme="majorEastAsia" w:hAnsiTheme="majorHAnsi"/>
      <w:b/>
      <w:bCs/>
      <w:sz w:val="26"/>
      <w:szCs w:val="26"/>
    </w:rPr>
  </w:style>
  <w:style w:type="paragraph" w:styleId="4">
    <w:name w:val="heading 4"/>
    <w:aliases w:val="Заголовок 22"/>
    <w:basedOn w:val="a0"/>
    <w:next w:val="a0"/>
    <w:link w:val="40"/>
    <w:autoRedefine/>
    <w:uiPriority w:val="9"/>
    <w:unhideWhenUsed/>
    <w:qFormat/>
    <w:rsid w:val="00B20AB4"/>
    <w:pPr>
      <w:keepNext/>
      <w:jc w:val="center"/>
      <w:outlineLvl w:val="3"/>
    </w:pPr>
    <w:rPr>
      <w:b/>
      <w:bCs/>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Theme="majorHAnsi" w:eastAsiaTheme="majorEastAsia" w:hAnsiTheme="majorHAnsi"/>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Theme="majorHAnsi" w:eastAsiaTheme="majorEastAsia" w:hAnsiTheme="majorHAnsi"/>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basedOn w:val="a1"/>
    <w:uiPriority w:val="99"/>
    <w:rsid w:val="004B6DBC"/>
    <w:rPr>
      <w:color w:val="0000FF"/>
      <w:u w:val="single"/>
    </w:rPr>
  </w:style>
  <w:style w:type="paragraph" w:customStyle="1" w:styleId="af1">
    <w:name w:val="Чертежный"/>
    <w:rsid w:val="004B6DBC"/>
    <w:pPr>
      <w:jc w:val="both"/>
    </w:pPr>
    <w:rPr>
      <w:rFonts w:ascii="ISOCPEUR" w:hAnsi="ISOCPEUR"/>
      <w:i/>
      <w:sz w:val="28"/>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basedOn w:val="a1"/>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basedOn w:val="a1"/>
    <w:link w:val="120"/>
    <w:rsid w:val="00DA0C8E"/>
    <w:rPr>
      <w:b/>
      <w:bCs/>
      <w:sz w:val="28"/>
      <w:szCs w:val="28"/>
      <w:shd w:val="clear" w:color="auto" w:fill="FFFFFF"/>
    </w:rPr>
  </w:style>
  <w:style w:type="character" w:customStyle="1" w:styleId="61">
    <w:name w:val="Основний текст (6)_"/>
    <w:basedOn w:val="a1"/>
    <w:link w:val="62"/>
    <w:rsid w:val="00DA0C8E"/>
    <w:rPr>
      <w:sz w:val="28"/>
      <w:szCs w:val="28"/>
      <w:shd w:val="clear" w:color="auto" w:fill="FFFFFF"/>
    </w:rPr>
  </w:style>
  <w:style w:type="character" w:customStyle="1" w:styleId="24">
    <w:name w:val="Підпис до таблиці (2)_"/>
    <w:basedOn w:val="a1"/>
    <w:link w:val="25"/>
    <w:rsid w:val="00DA0C8E"/>
    <w:rPr>
      <w:sz w:val="28"/>
      <w:szCs w:val="28"/>
      <w:shd w:val="clear" w:color="auto" w:fill="FFFFFF"/>
    </w:rPr>
  </w:style>
  <w:style w:type="character" w:customStyle="1" w:styleId="26">
    <w:name w:val="Основний текст (2)_"/>
    <w:basedOn w:val="a1"/>
    <w:link w:val="27"/>
    <w:rsid w:val="00DA0C8E"/>
    <w:rPr>
      <w:sz w:val="28"/>
      <w:szCs w:val="28"/>
      <w:shd w:val="clear" w:color="auto" w:fill="FFFFFF"/>
    </w:rPr>
  </w:style>
  <w:style w:type="character" w:customStyle="1" w:styleId="2115pt">
    <w:name w:val="Основний текст (2) + 11;5 pt;Напівжирний"/>
    <w:basedOn w:val="26"/>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basedOn w:val="a1"/>
    <w:link w:val="221"/>
    <w:rsid w:val="00DA0C8E"/>
    <w:rPr>
      <w:b/>
      <w:bCs/>
      <w:sz w:val="28"/>
      <w:szCs w:val="28"/>
      <w:shd w:val="clear" w:color="auto" w:fill="FFFFFF"/>
    </w:rPr>
  </w:style>
  <w:style w:type="character" w:customStyle="1" w:styleId="91">
    <w:name w:val="Основний текст (9)_"/>
    <w:basedOn w:val="a1"/>
    <w:link w:val="92"/>
    <w:rsid w:val="00DA0C8E"/>
    <w:rPr>
      <w:b/>
      <w:bCs/>
      <w:sz w:val="22"/>
      <w:szCs w:val="22"/>
      <w:shd w:val="clear" w:color="auto" w:fill="FFFFFF"/>
    </w:rPr>
  </w:style>
  <w:style w:type="character" w:customStyle="1" w:styleId="914pt">
    <w:name w:val="Основний текст (9) + 14 pt;Не напівжирний"/>
    <w:basedOn w:val="91"/>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basedOn w:val="91"/>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basedOn w:val="a1"/>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basedOn w:val="a1"/>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basedOn w:val="a1"/>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basedOn w:val="a1"/>
    <w:link w:val="140"/>
    <w:rsid w:val="00DA0C8E"/>
    <w:rPr>
      <w:spacing w:val="-10"/>
      <w:shd w:val="clear" w:color="auto" w:fill="FFFFFF"/>
    </w:rPr>
  </w:style>
  <w:style w:type="character" w:customStyle="1" w:styleId="914pt2pt">
    <w:name w:val="Основний текст (9) + 14 pt;Не напівжирний;Курсив;Інтервал 2 pt"/>
    <w:basedOn w:val="91"/>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basedOn w:val="91"/>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basedOn w:val="91"/>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basedOn w:val="a1"/>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basedOn w:val="a1"/>
    <w:qFormat/>
    <w:rsid w:val="0074017B"/>
    <w:rPr>
      <w:rFonts w:ascii="Courier New" w:hAnsi="Courier New"/>
      <w:b w:val="0"/>
      <w:i w:val="0"/>
      <w:iCs/>
      <w:sz w:val="24"/>
    </w:rPr>
  </w:style>
  <w:style w:type="character" w:customStyle="1" w:styleId="10">
    <w:name w:val="Заголовок 1 Знак"/>
    <w:basedOn w:val="a1"/>
    <w:link w:val="1"/>
    <w:uiPriority w:val="9"/>
    <w:rsid w:val="00DA349D"/>
    <w:rPr>
      <w:rFonts w:ascii="Times New Roman" w:eastAsiaTheme="majorEastAsia" w:hAnsi="Times New Roman"/>
      <w:b/>
      <w:bCs/>
      <w:kern w:val="32"/>
      <w:sz w:val="28"/>
      <w:szCs w:val="32"/>
    </w:rPr>
  </w:style>
  <w:style w:type="character" w:customStyle="1" w:styleId="20">
    <w:name w:val="Заголовок 2 Знак"/>
    <w:basedOn w:val="a1"/>
    <w:link w:val="2"/>
    <w:uiPriority w:val="9"/>
    <w:rsid w:val="00BE7F00"/>
    <w:rPr>
      <w:rFonts w:ascii="Times New Roman" w:eastAsiaTheme="majorEastAsia" w:hAnsi="Times New Roman"/>
      <w:b/>
      <w:bCs/>
      <w:iCs/>
      <w:sz w:val="28"/>
      <w:szCs w:val="28"/>
    </w:rPr>
  </w:style>
  <w:style w:type="character" w:customStyle="1" w:styleId="30">
    <w:name w:val="Заголовок 3 Знак"/>
    <w:basedOn w:val="a1"/>
    <w:link w:val="3"/>
    <w:uiPriority w:val="9"/>
    <w:rsid w:val="00145A46"/>
    <w:rPr>
      <w:rFonts w:asciiTheme="majorHAnsi" w:eastAsiaTheme="majorEastAsia" w:hAnsiTheme="majorHAnsi"/>
      <w:b/>
      <w:bCs/>
      <w:sz w:val="26"/>
      <w:szCs w:val="26"/>
    </w:rPr>
  </w:style>
  <w:style w:type="character" w:customStyle="1" w:styleId="40">
    <w:name w:val="Заголовок 4 Знак"/>
    <w:aliases w:val="Заголовок 22 Знак"/>
    <w:basedOn w:val="a1"/>
    <w:link w:val="4"/>
    <w:uiPriority w:val="9"/>
    <w:rsid w:val="00B20AB4"/>
    <w:rPr>
      <w:rFonts w:ascii="Times New Roman" w:hAnsi="Times New Roman"/>
      <w:b/>
      <w:bCs/>
      <w:sz w:val="28"/>
      <w:szCs w:val="28"/>
      <w:lang w:val="uk-UA"/>
    </w:rPr>
  </w:style>
  <w:style w:type="character" w:customStyle="1" w:styleId="50">
    <w:name w:val="Заголовок 5 Знак"/>
    <w:basedOn w:val="a1"/>
    <w:link w:val="5"/>
    <w:uiPriority w:val="9"/>
    <w:rsid w:val="00145A46"/>
    <w:rPr>
      <w:b/>
      <w:bCs/>
      <w:i/>
      <w:iCs/>
      <w:sz w:val="26"/>
      <w:szCs w:val="26"/>
    </w:rPr>
  </w:style>
  <w:style w:type="character" w:customStyle="1" w:styleId="60">
    <w:name w:val="Заголовок 6 Знак"/>
    <w:aliases w:val="Заголовок 33 Знак"/>
    <w:basedOn w:val="a1"/>
    <w:link w:val="6"/>
    <w:uiPriority w:val="9"/>
    <w:rsid w:val="00145A46"/>
    <w:rPr>
      <w:b/>
      <w:bCs/>
    </w:rPr>
  </w:style>
  <w:style w:type="character" w:customStyle="1" w:styleId="70">
    <w:name w:val="Заголовок 7 Знак"/>
    <w:basedOn w:val="a1"/>
    <w:link w:val="7"/>
    <w:uiPriority w:val="9"/>
    <w:rsid w:val="00145A46"/>
    <w:rPr>
      <w:sz w:val="24"/>
      <w:szCs w:val="24"/>
    </w:rPr>
  </w:style>
  <w:style w:type="character" w:customStyle="1" w:styleId="80">
    <w:name w:val="Заголовок 8 Знак"/>
    <w:basedOn w:val="a1"/>
    <w:link w:val="8"/>
    <w:uiPriority w:val="9"/>
    <w:semiHidden/>
    <w:rsid w:val="00145A46"/>
    <w:rPr>
      <w:i/>
      <w:iCs/>
      <w:sz w:val="24"/>
      <w:szCs w:val="24"/>
    </w:rPr>
  </w:style>
  <w:style w:type="character" w:customStyle="1" w:styleId="90">
    <w:name w:val="Заголовок 9 Знак"/>
    <w:basedOn w:val="a1"/>
    <w:link w:val="9"/>
    <w:uiPriority w:val="9"/>
    <w:semiHidden/>
    <w:rsid w:val="00145A46"/>
    <w:rPr>
      <w:rFonts w:asciiTheme="majorHAnsi" w:eastAsiaTheme="majorEastAsia" w:hAnsiTheme="majorHAnsi"/>
    </w:rPr>
  </w:style>
  <w:style w:type="character" w:customStyle="1" w:styleId="af">
    <w:name w:val="Название Знак"/>
    <w:basedOn w:val="a1"/>
    <w:link w:val="ae"/>
    <w:uiPriority w:val="10"/>
    <w:rsid w:val="00145A46"/>
    <w:rPr>
      <w:rFonts w:asciiTheme="majorHAnsi" w:eastAsiaTheme="majorEastAsia" w:hAnsiTheme="majorHAnsi"/>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Theme="majorHAnsi" w:eastAsiaTheme="majorEastAsia" w:hAnsiTheme="majorHAnsi"/>
    </w:rPr>
  </w:style>
  <w:style w:type="character" w:customStyle="1" w:styleId="afd">
    <w:name w:val="Подзаголовок Знак"/>
    <w:basedOn w:val="a1"/>
    <w:link w:val="afc"/>
    <w:uiPriority w:val="11"/>
    <w:rsid w:val="00145A46"/>
    <w:rPr>
      <w:rFonts w:asciiTheme="majorHAnsi" w:eastAsiaTheme="majorEastAsia" w:hAnsiTheme="majorHAnsi"/>
      <w:sz w:val="24"/>
      <w:szCs w:val="24"/>
    </w:rPr>
  </w:style>
  <w:style w:type="character" w:styleId="afe">
    <w:name w:val="Strong"/>
    <w:basedOn w:val="a1"/>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basedOn w:val="a1"/>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basedOn w:val="a1"/>
    <w:link w:val="aff"/>
    <w:uiPriority w:val="30"/>
    <w:rsid w:val="00145A46"/>
    <w:rPr>
      <w:b/>
      <w:i/>
      <w:sz w:val="24"/>
    </w:rPr>
  </w:style>
  <w:style w:type="character" w:styleId="aff1">
    <w:name w:val="Subtle Emphasis"/>
    <w:uiPriority w:val="19"/>
    <w:qFormat/>
    <w:rsid w:val="00145A46"/>
    <w:rPr>
      <w:i/>
      <w:color w:val="5A5A5A" w:themeColor="text1" w:themeTint="A5"/>
    </w:rPr>
  </w:style>
  <w:style w:type="character" w:styleId="aff2">
    <w:name w:val="Intense Emphasis"/>
    <w:basedOn w:val="a1"/>
    <w:uiPriority w:val="21"/>
    <w:qFormat/>
    <w:rsid w:val="00145A46"/>
    <w:rPr>
      <w:b/>
      <w:i/>
      <w:sz w:val="24"/>
      <w:szCs w:val="24"/>
      <w:u w:val="single"/>
    </w:rPr>
  </w:style>
  <w:style w:type="character" w:styleId="aff3">
    <w:name w:val="Subtle Reference"/>
    <w:basedOn w:val="a1"/>
    <w:uiPriority w:val="31"/>
    <w:qFormat/>
    <w:rsid w:val="00145A46"/>
    <w:rPr>
      <w:sz w:val="24"/>
      <w:szCs w:val="24"/>
      <w:u w:val="single"/>
    </w:rPr>
  </w:style>
  <w:style w:type="character" w:styleId="aff4">
    <w:name w:val="Intense Reference"/>
    <w:basedOn w:val="a1"/>
    <w:uiPriority w:val="32"/>
    <w:qFormat/>
    <w:rsid w:val="00145A46"/>
    <w:rPr>
      <w:b/>
      <w:sz w:val="24"/>
      <w:u w:val="single"/>
    </w:rPr>
  </w:style>
  <w:style w:type="character" w:styleId="aff5">
    <w:name w:val="Book Title"/>
    <w:basedOn w:val="a1"/>
    <w:uiPriority w:val="33"/>
    <w:qFormat/>
    <w:rsid w:val="00145A46"/>
    <w:rPr>
      <w:rFonts w:asciiTheme="majorHAnsi" w:eastAsiaTheme="majorEastAsia" w:hAnsiTheme="majorHAnsi"/>
      <w:b/>
      <w:i/>
      <w:sz w:val="24"/>
      <w:szCs w:val="24"/>
    </w:rPr>
  </w:style>
  <w:style w:type="paragraph" w:styleId="aff6">
    <w:name w:val="TOC Heading"/>
    <w:basedOn w:val="1"/>
    <w:next w:val="a0"/>
    <w:uiPriority w:val="39"/>
    <w:semiHidden/>
    <w:unhideWhenUsed/>
    <w:qFormat/>
    <w:rsid w:val="00145A46"/>
    <w:pPr>
      <w:outlineLvl w:val="9"/>
    </w:pPr>
  </w:style>
  <w:style w:type="paragraph" w:styleId="HTML">
    <w:name w:val="HTML Preformatted"/>
    <w:basedOn w:val="a0"/>
    <w:link w:val="HTML0"/>
    <w:uiPriority w:val="99"/>
    <w:semiHidden/>
    <w:unhideWhenUsed/>
    <w:rsid w:val="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uk-UA" w:bidi="ar-SA"/>
    </w:rPr>
  </w:style>
  <w:style w:type="character" w:customStyle="1" w:styleId="HTML0">
    <w:name w:val="Стандартный HTML Знак"/>
    <w:basedOn w:val="a1"/>
    <w:link w:val="HTML"/>
    <w:uiPriority w:val="99"/>
    <w:semiHidden/>
    <w:rsid w:val="00344C40"/>
    <w:rPr>
      <w:rFonts w:ascii="Courier New" w:eastAsia="Times New Roman" w:hAnsi="Courier New" w:cs="Courier New"/>
      <w:sz w:val="20"/>
      <w:szCs w:val="20"/>
      <w:lang w:val="uk-UA" w:eastAsia="uk-UA" w:bidi="ar-SA"/>
    </w:rPr>
  </w:style>
  <w:style w:type="character" w:styleId="HTML1">
    <w:name w:val="HTML Code"/>
    <w:basedOn w:val="a1"/>
    <w:uiPriority w:val="99"/>
    <w:semiHidden/>
    <w:unhideWhenUsed/>
    <w:rsid w:val="00344C40"/>
    <w:rPr>
      <w:rFonts w:ascii="Courier New" w:eastAsia="Times New Roman" w:hAnsi="Courier New" w:cs="Courier New"/>
      <w:sz w:val="20"/>
      <w:szCs w:val="20"/>
    </w:rPr>
  </w:style>
  <w:style w:type="character" w:customStyle="1" w:styleId="nt">
    <w:name w:val="nt"/>
    <w:basedOn w:val="a1"/>
    <w:rsid w:val="00344C40"/>
  </w:style>
  <w:style w:type="character" w:customStyle="1" w:styleId="na">
    <w:name w:val="na"/>
    <w:basedOn w:val="a1"/>
    <w:rsid w:val="00344C40"/>
  </w:style>
  <w:style w:type="character" w:customStyle="1" w:styleId="s">
    <w:name w:val="s"/>
    <w:basedOn w:val="a1"/>
    <w:rsid w:val="00344C40"/>
  </w:style>
  <w:style w:type="character" w:customStyle="1" w:styleId="hps">
    <w:name w:val="hps"/>
    <w:basedOn w:val="a1"/>
    <w:rsid w:val="005577EF"/>
  </w:style>
  <w:style w:type="character" w:styleId="aff7">
    <w:name w:val="Placeholder Text"/>
    <w:basedOn w:val="a1"/>
    <w:uiPriority w:val="99"/>
    <w:semiHidden/>
    <w:rsid w:val="00A201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10075">
      <w:bodyDiv w:val="1"/>
      <w:marLeft w:val="0"/>
      <w:marRight w:val="0"/>
      <w:marTop w:val="0"/>
      <w:marBottom w:val="0"/>
      <w:divBdr>
        <w:top w:val="none" w:sz="0" w:space="0" w:color="auto"/>
        <w:left w:val="none" w:sz="0" w:space="0" w:color="auto"/>
        <w:bottom w:val="none" w:sz="0" w:space="0" w:color="auto"/>
        <w:right w:val="none" w:sz="0" w:space="0" w:color="auto"/>
      </w:divBdr>
    </w:div>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291181868">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365986">
      <w:bodyDiv w:val="1"/>
      <w:marLeft w:val="0"/>
      <w:marRight w:val="0"/>
      <w:marTop w:val="0"/>
      <w:marBottom w:val="0"/>
      <w:divBdr>
        <w:top w:val="none" w:sz="0" w:space="0" w:color="auto"/>
        <w:left w:val="none" w:sz="0" w:space="0" w:color="auto"/>
        <w:bottom w:val="none" w:sz="0" w:space="0" w:color="auto"/>
        <w:right w:val="none" w:sz="0" w:space="0" w:color="auto"/>
      </w:divBdr>
      <w:divsChild>
        <w:div w:id="271790314">
          <w:marLeft w:val="0"/>
          <w:marRight w:val="0"/>
          <w:marTop w:val="0"/>
          <w:marBottom w:val="0"/>
          <w:divBdr>
            <w:top w:val="none" w:sz="0" w:space="0" w:color="auto"/>
            <w:left w:val="none" w:sz="0" w:space="0" w:color="auto"/>
            <w:bottom w:val="none" w:sz="0" w:space="0" w:color="auto"/>
            <w:right w:val="none" w:sz="0" w:space="0" w:color="auto"/>
          </w:divBdr>
          <w:divsChild>
            <w:div w:id="15137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5122">
      <w:bodyDiv w:val="1"/>
      <w:marLeft w:val="0"/>
      <w:marRight w:val="0"/>
      <w:marTop w:val="0"/>
      <w:marBottom w:val="0"/>
      <w:divBdr>
        <w:top w:val="none" w:sz="0" w:space="0" w:color="auto"/>
        <w:left w:val="none" w:sz="0" w:space="0" w:color="auto"/>
        <w:bottom w:val="none" w:sz="0" w:space="0" w:color="auto"/>
        <w:right w:val="none" w:sz="0" w:space="0" w:color="auto"/>
      </w:divBdr>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65604822">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655496">
      <w:bodyDiv w:val="1"/>
      <w:marLeft w:val="0"/>
      <w:marRight w:val="0"/>
      <w:marTop w:val="0"/>
      <w:marBottom w:val="0"/>
      <w:divBdr>
        <w:top w:val="none" w:sz="0" w:space="0" w:color="auto"/>
        <w:left w:val="none" w:sz="0" w:space="0" w:color="auto"/>
        <w:bottom w:val="none" w:sz="0" w:space="0" w:color="auto"/>
        <w:right w:val="none" w:sz="0" w:space="0" w:color="auto"/>
      </w:divBdr>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30235">
      <w:bodyDiv w:val="1"/>
      <w:marLeft w:val="0"/>
      <w:marRight w:val="0"/>
      <w:marTop w:val="0"/>
      <w:marBottom w:val="0"/>
      <w:divBdr>
        <w:top w:val="none" w:sz="0" w:space="0" w:color="auto"/>
        <w:left w:val="none" w:sz="0" w:space="0" w:color="auto"/>
        <w:bottom w:val="none" w:sz="0" w:space="0" w:color="auto"/>
        <w:right w:val="none" w:sz="0" w:space="0" w:color="auto"/>
      </w:divBdr>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88722">
      <w:bodyDiv w:val="1"/>
      <w:marLeft w:val="0"/>
      <w:marRight w:val="0"/>
      <w:marTop w:val="0"/>
      <w:marBottom w:val="0"/>
      <w:divBdr>
        <w:top w:val="none" w:sz="0" w:space="0" w:color="auto"/>
        <w:left w:val="none" w:sz="0" w:space="0" w:color="auto"/>
        <w:bottom w:val="none" w:sz="0" w:space="0" w:color="auto"/>
        <w:right w:val="none" w:sz="0" w:space="0" w:color="auto"/>
      </w:divBdr>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417984">
      <w:bodyDiv w:val="1"/>
      <w:marLeft w:val="0"/>
      <w:marRight w:val="0"/>
      <w:marTop w:val="0"/>
      <w:marBottom w:val="0"/>
      <w:divBdr>
        <w:top w:val="none" w:sz="0" w:space="0" w:color="auto"/>
        <w:left w:val="none" w:sz="0" w:space="0" w:color="auto"/>
        <w:bottom w:val="none" w:sz="0" w:space="0" w:color="auto"/>
        <w:right w:val="none" w:sz="0" w:space="0" w:color="auto"/>
      </w:divBdr>
      <w:divsChild>
        <w:div w:id="472605344">
          <w:marLeft w:val="0"/>
          <w:marRight w:val="0"/>
          <w:marTop w:val="0"/>
          <w:marBottom w:val="0"/>
          <w:divBdr>
            <w:top w:val="none" w:sz="0" w:space="0" w:color="auto"/>
            <w:left w:val="none" w:sz="0" w:space="0" w:color="auto"/>
            <w:bottom w:val="none" w:sz="0" w:space="0" w:color="auto"/>
            <w:right w:val="none" w:sz="0" w:space="0" w:color="auto"/>
          </w:divBdr>
          <w:divsChild>
            <w:div w:id="438530867">
              <w:marLeft w:val="0"/>
              <w:marRight w:val="0"/>
              <w:marTop w:val="0"/>
              <w:marBottom w:val="0"/>
              <w:divBdr>
                <w:top w:val="none" w:sz="0" w:space="0" w:color="auto"/>
                <w:left w:val="none" w:sz="0" w:space="0" w:color="auto"/>
                <w:bottom w:val="none" w:sz="0" w:space="0" w:color="auto"/>
                <w:right w:val="none" w:sz="0" w:space="0" w:color="auto"/>
              </w:divBdr>
              <w:divsChild>
                <w:div w:id="1927230505">
                  <w:marLeft w:val="0"/>
                  <w:marRight w:val="0"/>
                  <w:marTop w:val="0"/>
                  <w:marBottom w:val="0"/>
                  <w:divBdr>
                    <w:top w:val="none" w:sz="0" w:space="0" w:color="auto"/>
                    <w:left w:val="none" w:sz="0" w:space="0" w:color="auto"/>
                    <w:bottom w:val="none" w:sz="0" w:space="0" w:color="auto"/>
                    <w:right w:val="none" w:sz="0" w:space="0" w:color="auto"/>
                  </w:divBdr>
                  <w:divsChild>
                    <w:div w:id="454829655">
                      <w:marLeft w:val="0"/>
                      <w:marRight w:val="0"/>
                      <w:marTop w:val="0"/>
                      <w:marBottom w:val="0"/>
                      <w:divBdr>
                        <w:top w:val="none" w:sz="0" w:space="0" w:color="auto"/>
                        <w:left w:val="none" w:sz="0" w:space="0" w:color="auto"/>
                        <w:bottom w:val="none" w:sz="0" w:space="0" w:color="auto"/>
                        <w:right w:val="none" w:sz="0" w:space="0" w:color="auto"/>
                      </w:divBdr>
                      <w:divsChild>
                        <w:div w:id="894319844">
                          <w:marLeft w:val="0"/>
                          <w:marRight w:val="0"/>
                          <w:marTop w:val="0"/>
                          <w:marBottom w:val="0"/>
                          <w:divBdr>
                            <w:top w:val="none" w:sz="0" w:space="0" w:color="auto"/>
                            <w:left w:val="none" w:sz="0" w:space="0" w:color="auto"/>
                            <w:bottom w:val="none" w:sz="0" w:space="0" w:color="auto"/>
                            <w:right w:val="none" w:sz="0" w:space="0" w:color="auto"/>
                          </w:divBdr>
                          <w:divsChild>
                            <w:div w:id="1221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47454">
      <w:bodyDiv w:val="1"/>
      <w:marLeft w:val="0"/>
      <w:marRight w:val="0"/>
      <w:marTop w:val="0"/>
      <w:marBottom w:val="0"/>
      <w:divBdr>
        <w:top w:val="none" w:sz="0" w:space="0" w:color="auto"/>
        <w:left w:val="none" w:sz="0" w:space="0" w:color="auto"/>
        <w:bottom w:val="none" w:sz="0" w:space="0" w:color="auto"/>
        <w:right w:val="none" w:sz="0" w:space="0" w:color="auto"/>
      </w:divBdr>
      <w:divsChild>
        <w:div w:id="1850174759">
          <w:marLeft w:val="0"/>
          <w:marRight w:val="0"/>
          <w:marTop w:val="0"/>
          <w:marBottom w:val="0"/>
          <w:divBdr>
            <w:top w:val="none" w:sz="0" w:space="0" w:color="auto"/>
            <w:left w:val="none" w:sz="0" w:space="0" w:color="auto"/>
            <w:bottom w:val="none" w:sz="0" w:space="0" w:color="auto"/>
            <w:right w:val="none" w:sz="0" w:space="0" w:color="auto"/>
          </w:divBdr>
          <w:divsChild>
            <w:div w:id="2042169634">
              <w:marLeft w:val="0"/>
              <w:marRight w:val="0"/>
              <w:marTop w:val="0"/>
              <w:marBottom w:val="0"/>
              <w:divBdr>
                <w:top w:val="none" w:sz="0" w:space="0" w:color="auto"/>
                <w:left w:val="none" w:sz="0" w:space="0" w:color="auto"/>
                <w:bottom w:val="none" w:sz="0" w:space="0" w:color="auto"/>
                <w:right w:val="none" w:sz="0" w:space="0" w:color="auto"/>
              </w:divBdr>
              <w:divsChild>
                <w:div w:id="726034703">
                  <w:marLeft w:val="0"/>
                  <w:marRight w:val="0"/>
                  <w:marTop w:val="0"/>
                  <w:marBottom w:val="0"/>
                  <w:divBdr>
                    <w:top w:val="none" w:sz="0" w:space="0" w:color="auto"/>
                    <w:left w:val="none" w:sz="0" w:space="0" w:color="auto"/>
                    <w:bottom w:val="none" w:sz="0" w:space="0" w:color="auto"/>
                    <w:right w:val="none" w:sz="0" w:space="0" w:color="auto"/>
                  </w:divBdr>
                  <w:divsChild>
                    <w:div w:id="19843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565608">
          <w:marLeft w:val="0"/>
          <w:marRight w:val="0"/>
          <w:marTop w:val="0"/>
          <w:marBottom w:val="0"/>
          <w:divBdr>
            <w:top w:val="none" w:sz="0" w:space="0" w:color="auto"/>
            <w:left w:val="none" w:sz="0" w:space="0" w:color="auto"/>
            <w:bottom w:val="none" w:sz="0" w:space="0" w:color="auto"/>
            <w:right w:val="none" w:sz="0" w:space="0" w:color="auto"/>
          </w:divBdr>
          <w:divsChild>
            <w:div w:id="914586821">
              <w:marLeft w:val="0"/>
              <w:marRight w:val="0"/>
              <w:marTop w:val="0"/>
              <w:marBottom w:val="0"/>
              <w:divBdr>
                <w:top w:val="none" w:sz="0" w:space="0" w:color="auto"/>
                <w:left w:val="none" w:sz="0" w:space="0" w:color="auto"/>
                <w:bottom w:val="none" w:sz="0" w:space="0" w:color="auto"/>
                <w:right w:val="none" w:sz="0" w:space="0" w:color="auto"/>
              </w:divBdr>
              <w:divsChild>
                <w:div w:id="493228228">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744691759">
                          <w:marLeft w:val="0"/>
                          <w:marRight w:val="0"/>
                          <w:marTop w:val="0"/>
                          <w:marBottom w:val="0"/>
                          <w:divBdr>
                            <w:top w:val="none" w:sz="0" w:space="0" w:color="auto"/>
                            <w:left w:val="none" w:sz="0" w:space="0" w:color="auto"/>
                            <w:bottom w:val="none" w:sz="0" w:space="0" w:color="auto"/>
                            <w:right w:val="none" w:sz="0" w:space="0" w:color="auto"/>
                          </w:divBdr>
                          <w:divsChild>
                            <w:div w:id="1145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039885612">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3.wmf"/><Relationship Id="rId21" Type="http://schemas.openxmlformats.org/officeDocument/2006/relationships/hyperlink" Target="http://www.denwer.ru/"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wmf"/><Relationship Id="rId68" Type="http://schemas.openxmlformats.org/officeDocument/2006/relationships/oleObject" Target="embeddings/oleObject4.bin"/><Relationship Id="rId84" Type="http://schemas.openxmlformats.org/officeDocument/2006/relationships/image" Target="media/image58.wmf"/><Relationship Id="rId89" Type="http://schemas.openxmlformats.org/officeDocument/2006/relationships/oleObject" Target="embeddings/oleObject17.bin"/><Relationship Id="rId112" Type="http://schemas.openxmlformats.org/officeDocument/2006/relationships/image" Target="media/image71.wmf"/><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oleObject" Target="embeddings/oleObject27.bin"/><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oleObject" Target="embeddings/oleObject7.bin"/><Relationship Id="rId79" Type="http://schemas.openxmlformats.org/officeDocument/2006/relationships/oleObject" Target="embeddings/oleObject10.bin"/><Relationship Id="rId102" Type="http://schemas.openxmlformats.org/officeDocument/2006/relationships/image" Target="media/image66.wmf"/><Relationship Id="rId123" Type="http://schemas.openxmlformats.org/officeDocument/2006/relationships/image" Target="media/image76.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oleObject" Target="embeddings/oleObject2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oleObject" Target="embeddings/oleObject2.bin"/><Relationship Id="rId69" Type="http://schemas.openxmlformats.org/officeDocument/2006/relationships/image" Target="media/image53.png"/><Relationship Id="rId77" Type="http://schemas.openxmlformats.org/officeDocument/2006/relationships/image" Target="media/image57.wmf"/><Relationship Id="rId100" Type="http://schemas.openxmlformats.org/officeDocument/2006/relationships/image" Target="media/image65.wmf"/><Relationship Id="rId105" Type="http://schemas.openxmlformats.org/officeDocument/2006/relationships/oleObject" Target="embeddings/oleObject26.bin"/><Relationship Id="rId113" Type="http://schemas.openxmlformats.org/officeDocument/2006/relationships/oleObject" Target="embeddings/oleObject30.bin"/><Relationship Id="rId118" Type="http://schemas.openxmlformats.org/officeDocument/2006/relationships/oleObject" Target="embeddings/oleObject33.bin"/><Relationship Id="rId126" Type="http://schemas.openxmlformats.org/officeDocument/2006/relationships/image" Target="media/image78.png"/><Relationship Id="rId8" Type="http://schemas.openxmlformats.org/officeDocument/2006/relationships/hyperlink" Target="http://www.best-wedding.com.ua/" TargetMode="External"/><Relationship Id="rId51" Type="http://schemas.openxmlformats.org/officeDocument/2006/relationships/image" Target="media/image39.png"/><Relationship Id="rId72" Type="http://schemas.openxmlformats.org/officeDocument/2006/relationships/oleObject" Target="embeddings/oleObject6.bin"/><Relationship Id="rId80" Type="http://schemas.openxmlformats.org/officeDocument/2006/relationships/oleObject" Target="embeddings/oleObject11.bin"/><Relationship Id="rId85" Type="http://schemas.openxmlformats.org/officeDocument/2006/relationships/oleObject" Target="embeddings/oleObject15.bin"/><Relationship Id="rId93" Type="http://schemas.openxmlformats.org/officeDocument/2006/relationships/image" Target="media/image62.wmf"/><Relationship Id="rId98" Type="http://schemas.openxmlformats.org/officeDocument/2006/relationships/image" Target="media/image64.wmf"/><Relationship Id="rId121"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103" Type="http://schemas.openxmlformats.org/officeDocument/2006/relationships/oleObject" Target="embeddings/oleObject25.bin"/><Relationship Id="rId108" Type="http://schemas.openxmlformats.org/officeDocument/2006/relationships/image" Target="media/image69.wmf"/><Relationship Id="rId116" Type="http://schemas.openxmlformats.org/officeDocument/2006/relationships/oleObject" Target="embeddings/oleObject32.bin"/><Relationship Id="rId124" Type="http://schemas.openxmlformats.org/officeDocument/2006/relationships/oleObject" Target="embeddings/oleObject36.bin"/><Relationship Id="rId12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oleObject" Target="embeddings/oleObject1.bin"/><Relationship Id="rId70" Type="http://schemas.openxmlformats.org/officeDocument/2006/relationships/oleObject" Target="embeddings/oleObject5.bin"/><Relationship Id="rId75" Type="http://schemas.openxmlformats.org/officeDocument/2006/relationships/image" Target="media/image56.wmf"/><Relationship Id="rId83" Type="http://schemas.openxmlformats.org/officeDocument/2006/relationships/oleObject" Target="embeddings/oleObject14.bin"/><Relationship Id="rId88" Type="http://schemas.openxmlformats.org/officeDocument/2006/relationships/image" Target="media/image60.wmf"/><Relationship Id="rId91" Type="http://schemas.openxmlformats.org/officeDocument/2006/relationships/image" Target="media/image61.wmf"/><Relationship Id="rId96" Type="http://schemas.openxmlformats.org/officeDocument/2006/relationships/image" Target="media/image63.wmf"/><Relationship Id="rId111" Type="http://schemas.openxmlformats.org/officeDocument/2006/relationships/oleObject" Target="embeddings/oleObject29.bin"/><Relationship Id="rId13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twbs.docs.org.ua/" TargetMode="External"/><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68.wmf"/><Relationship Id="rId114" Type="http://schemas.openxmlformats.org/officeDocument/2006/relationships/image" Target="media/image72.wmf"/><Relationship Id="rId119" Type="http://schemas.openxmlformats.org/officeDocument/2006/relationships/image" Target="media/image74.wmf"/><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5.png"/><Relationship Id="rId78" Type="http://schemas.openxmlformats.org/officeDocument/2006/relationships/oleObject" Target="embeddings/oleObject9.bin"/><Relationship Id="rId81" Type="http://schemas.openxmlformats.org/officeDocument/2006/relationships/oleObject" Target="embeddings/oleObject12.bin"/><Relationship Id="rId86" Type="http://schemas.openxmlformats.org/officeDocument/2006/relationships/image" Target="media/image59.wmf"/><Relationship Id="rId94" Type="http://schemas.openxmlformats.org/officeDocument/2006/relationships/oleObject" Target="embeddings/oleObject20.bin"/><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oleObject" Target="embeddings/oleObject35.bin"/><Relationship Id="rId13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nataliakabliuk.com/"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oleObject" Target="embeddings/oleObject28.bin"/><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8.bin"/><Relationship Id="rId97" Type="http://schemas.openxmlformats.org/officeDocument/2006/relationships/oleObject" Target="embeddings/oleObject22.bin"/><Relationship Id="rId104" Type="http://schemas.openxmlformats.org/officeDocument/2006/relationships/image" Target="media/image67.wmf"/><Relationship Id="rId120" Type="http://schemas.openxmlformats.org/officeDocument/2006/relationships/oleObject" Target="embeddings/oleObject34.bin"/><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kohanaframework.or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3.bin"/><Relationship Id="rId87" Type="http://schemas.openxmlformats.org/officeDocument/2006/relationships/oleObject" Target="embeddings/oleObject16.bin"/><Relationship Id="rId110" Type="http://schemas.openxmlformats.org/officeDocument/2006/relationships/image" Target="media/image70.wmf"/><Relationship Id="rId115" Type="http://schemas.openxmlformats.org/officeDocument/2006/relationships/oleObject" Target="embeddings/oleObject31.bin"/><Relationship Id="rId131" Type="http://schemas.openxmlformats.org/officeDocument/2006/relationships/fontTable" Target="fontTable.xml"/><Relationship Id="rId61" Type="http://schemas.openxmlformats.org/officeDocument/2006/relationships/image" Target="media/image49.wmf"/><Relationship Id="rId82" Type="http://schemas.openxmlformats.org/officeDocument/2006/relationships/oleObject" Target="embeddings/oleObject13.bin"/><Relationship Id="rId19"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736733-06C0-482B-8117-60B756239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TotalTime>
  <Pages>1</Pages>
  <Words>91945</Words>
  <Characters>52410</Characters>
  <Application>Microsoft Office Word</Application>
  <DocSecurity>0</DocSecurity>
  <Lines>436</Lines>
  <Paragraphs>288</Paragraphs>
  <ScaleCrop>false</ScaleCrop>
  <HeadingPairs>
    <vt:vector size="2" baseType="variant">
      <vt:variant>
        <vt:lpstr>Название</vt:lpstr>
      </vt:variant>
      <vt:variant>
        <vt:i4>1</vt:i4>
      </vt:variant>
    </vt:vector>
  </HeadingPairs>
  <TitlesOfParts>
    <vt:vector size="1" baseType="lpstr">
      <vt:lpstr>СТРУКТУРА ДИПЛОМПНОГО ПРОЕКТУ</vt:lpstr>
    </vt:vector>
  </TitlesOfParts>
  <Company>Reanimator Extreme Edition</Company>
  <LinksUpToDate>false</LinksUpToDate>
  <CharactersWithSpaces>144067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162</cp:revision>
  <cp:lastPrinted>2015-05-19T14:18:00Z</cp:lastPrinted>
  <dcterms:created xsi:type="dcterms:W3CDTF">2015-05-13T16:48:00Z</dcterms:created>
  <dcterms:modified xsi:type="dcterms:W3CDTF">2015-05-21T10:31:00Z</dcterms:modified>
</cp:coreProperties>
</file>