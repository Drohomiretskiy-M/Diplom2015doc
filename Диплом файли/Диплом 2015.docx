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F77417" w:rsidRDefault="00C60C60">
      <w:pPr>
        <w:pStyle w:val="11"/>
        <w:rPr>
          <w:rFonts w:asciiTheme="minorHAnsi" w:hAnsiTheme="minorHAnsi" w:cstheme="minorBidi"/>
          <w:b w:val="0"/>
          <w:noProof/>
          <w:sz w:val="22"/>
          <w:szCs w:val="22"/>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80972" w:history="1">
        <w:r w:rsidR="00F77417" w:rsidRPr="00C60ACC">
          <w:rPr>
            <w:rStyle w:val="af0"/>
            <w:noProof/>
          </w:rPr>
          <w:t>ПЕРЕЛІК УМОВНИХ СКОРОЧЕНЬ</w:t>
        </w:r>
        <w:r w:rsidR="00F77417">
          <w:rPr>
            <w:noProof/>
            <w:webHidden/>
          </w:rPr>
          <w:tab/>
        </w:r>
        <w:r w:rsidR="00F77417">
          <w:rPr>
            <w:noProof/>
            <w:webHidden/>
          </w:rPr>
          <w:fldChar w:fldCharType="begin"/>
        </w:r>
        <w:r w:rsidR="00F77417">
          <w:rPr>
            <w:noProof/>
            <w:webHidden/>
          </w:rPr>
          <w:instrText xml:space="preserve"> PAGEREF _Toc419480972 \h </w:instrText>
        </w:r>
        <w:r w:rsidR="00F77417">
          <w:rPr>
            <w:noProof/>
            <w:webHidden/>
          </w:rPr>
        </w:r>
        <w:r w:rsidR="00F77417">
          <w:rPr>
            <w:noProof/>
            <w:webHidden/>
          </w:rPr>
          <w:fldChar w:fldCharType="separate"/>
        </w:r>
        <w:r w:rsidR="00F77417">
          <w:rPr>
            <w:noProof/>
            <w:webHidden/>
          </w:rPr>
          <w:t>8</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3" w:history="1">
        <w:r w:rsidR="00F77417" w:rsidRPr="00C60ACC">
          <w:rPr>
            <w:rStyle w:val="af0"/>
            <w:noProof/>
          </w:rPr>
          <w:t>ВСТУП</w:t>
        </w:r>
        <w:r w:rsidR="00F77417">
          <w:rPr>
            <w:noProof/>
            <w:webHidden/>
          </w:rPr>
          <w:tab/>
        </w:r>
        <w:r w:rsidR="00F77417">
          <w:rPr>
            <w:noProof/>
            <w:webHidden/>
          </w:rPr>
          <w:fldChar w:fldCharType="begin"/>
        </w:r>
        <w:r w:rsidR="00F77417">
          <w:rPr>
            <w:noProof/>
            <w:webHidden/>
          </w:rPr>
          <w:instrText xml:space="preserve"> PAGEREF _Toc419480973 \h </w:instrText>
        </w:r>
        <w:r w:rsidR="00F77417">
          <w:rPr>
            <w:noProof/>
            <w:webHidden/>
          </w:rPr>
        </w:r>
        <w:r w:rsidR="00F77417">
          <w:rPr>
            <w:noProof/>
            <w:webHidden/>
          </w:rPr>
          <w:fldChar w:fldCharType="separate"/>
        </w:r>
        <w:r w:rsidR="00F77417">
          <w:rPr>
            <w:noProof/>
            <w:webHidden/>
          </w:rPr>
          <w:t>9</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4" w:history="1">
        <w:r w:rsidR="00F77417" w:rsidRPr="00C60ACC">
          <w:rPr>
            <w:rStyle w:val="af0"/>
            <w:noProof/>
          </w:rPr>
          <w:t>1 ФОТОГРАФІЯ. АНАЛІЗ ТА ДОСЛІДЖЕННЯ ІСНУЮЧИХ ПРОГРАМНИХ РІШЕНЬ ПРЕДСТАВЛЕННЯ ФОТО РОБІТ</w:t>
        </w:r>
        <w:r w:rsidR="00F77417">
          <w:rPr>
            <w:noProof/>
            <w:webHidden/>
          </w:rPr>
          <w:tab/>
        </w:r>
        <w:r w:rsidR="00F77417">
          <w:rPr>
            <w:noProof/>
            <w:webHidden/>
          </w:rPr>
          <w:fldChar w:fldCharType="begin"/>
        </w:r>
        <w:r w:rsidR="00F77417">
          <w:rPr>
            <w:noProof/>
            <w:webHidden/>
          </w:rPr>
          <w:instrText xml:space="preserve"> PAGEREF _Toc419480974 \h </w:instrText>
        </w:r>
        <w:r w:rsidR="00F77417">
          <w:rPr>
            <w:noProof/>
            <w:webHidden/>
          </w:rPr>
        </w:r>
        <w:r w:rsidR="00F77417">
          <w:rPr>
            <w:noProof/>
            <w:webHidden/>
          </w:rPr>
          <w:fldChar w:fldCharType="separate"/>
        </w:r>
        <w:r w:rsidR="00F77417">
          <w:rPr>
            <w:noProof/>
            <w:webHidden/>
          </w:rPr>
          <w:t>10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5" w:history="1">
        <w:r w:rsidR="00F77417" w:rsidRPr="00C60ACC">
          <w:rPr>
            <w:rStyle w:val="af0"/>
            <w:noProof/>
          </w:rPr>
          <w:t>1.2 Мистецтво фотографії та процес її виникнення</w:t>
        </w:r>
        <w:r w:rsidR="00F77417">
          <w:rPr>
            <w:noProof/>
            <w:webHidden/>
          </w:rPr>
          <w:tab/>
        </w:r>
        <w:r w:rsidR="00F77417">
          <w:rPr>
            <w:noProof/>
            <w:webHidden/>
          </w:rPr>
          <w:fldChar w:fldCharType="begin"/>
        </w:r>
        <w:r w:rsidR="00F77417">
          <w:rPr>
            <w:noProof/>
            <w:webHidden/>
          </w:rPr>
          <w:instrText xml:space="preserve"> PAGEREF _Toc419480975 \h </w:instrText>
        </w:r>
        <w:r w:rsidR="00F77417">
          <w:rPr>
            <w:noProof/>
            <w:webHidden/>
          </w:rPr>
        </w:r>
        <w:r w:rsidR="00F77417">
          <w:rPr>
            <w:noProof/>
            <w:webHidden/>
          </w:rPr>
          <w:fldChar w:fldCharType="separate"/>
        </w:r>
        <w:r w:rsidR="00F77417">
          <w:rPr>
            <w:noProof/>
            <w:webHidden/>
          </w:rPr>
          <w:t>10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6" w:history="1">
        <w:r w:rsidR="00F77417" w:rsidRPr="00C60ACC">
          <w:rPr>
            <w:rStyle w:val="af0"/>
            <w:noProof/>
          </w:rPr>
          <w:t>1.2 Аналіз веб ресурсу BEST-WEDDING</w:t>
        </w:r>
        <w:r w:rsidR="00F77417">
          <w:rPr>
            <w:noProof/>
            <w:webHidden/>
          </w:rPr>
          <w:tab/>
        </w:r>
        <w:r w:rsidR="00F77417">
          <w:rPr>
            <w:noProof/>
            <w:webHidden/>
          </w:rPr>
          <w:fldChar w:fldCharType="begin"/>
        </w:r>
        <w:r w:rsidR="00F77417">
          <w:rPr>
            <w:noProof/>
            <w:webHidden/>
          </w:rPr>
          <w:instrText xml:space="preserve"> PAGEREF _Toc419480976 \h </w:instrText>
        </w:r>
        <w:r w:rsidR="00F77417">
          <w:rPr>
            <w:noProof/>
            <w:webHidden/>
          </w:rPr>
        </w:r>
        <w:r w:rsidR="00F77417">
          <w:rPr>
            <w:noProof/>
            <w:webHidden/>
          </w:rPr>
          <w:fldChar w:fldCharType="separate"/>
        </w:r>
        <w:r w:rsidR="00F77417">
          <w:rPr>
            <w:noProof/>
            <w:webHidden/>
          </w:rPr>
          <w:t>17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7" w:history="1">
        <w:r w:rsidR="00F77417" w:rsidRPr="00C60ACC">
          <w:rPr>
            <w:rStyle w:val="af0"/>
            <w:noProof/>
          </w:rPr>
          <w:t>1.3 Огляд персональних сайтів, переваги та їх недоліки</w:t>
        </w:r>
        <w:r w:rsidR="00F77417">
          <w:rPr>
            <w:noProof/>
            <w:webHidden/>
          </w:rPr>
          <w:tab/>
        </w:r>
        <w:r w:rsidR="00F77417">
          <w:rPr>
            <w:noProof/>
            <w:webHidden/>
          </w:rPr>
          <w:fldChar w:fldCharType="begin"/>
        </w:r>
        <w:r w:rsidR="00F77417">
          <w:rPr>
            <w:noProof/>
            <w:webHidden/>
          </w:rPr>
          <w:instrText xml:space="preserve"> PAGEREF _Toc419480977 \h </w:instrText>
        </w:r>
        <w:r w:rsidR="00F77417">
          <w:rPr>
            <w:noProof/>
            <w:webHidden/>
          </w:rPr>
        </w:r>
        <w:r w:rsidR="00F77417">
          <w:rPr>
            <w:noProof/>
            <w:webHidden/>
          </w:rPr>
          <w:fldChar w:fldCharType="separate"/>
        </w:r>
        <w:r w:rsidR="00F77417">
          <w:rPr>
            <w:noProof/>
            <w:webHidden/>
          </w:rPr>
          <w:t>20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78" w:history="1">
        <w:r w:rsidR="00F77417" w:rsidRPr="00C60ACC">
          <w:rPr>
            <w:rStyle w:val="af0"/>
            <w:noProof/>
          </w:rPr>
          <w:t>1.4 Аналіз спеціалізованих інтернет спільнот</w:t>
        </w:r>
        <w:r w:rsidR="00F77417">
          <w:rPr>
            <w:noProof/>
            <w:webHidden/>
          </w:rPr>
          <w:tab/>
        </w:r>
        <w:r w:rsidR="00F77417">
          <w:rPr>
            <w:noProof/>
            <w:webHidden/>
          </w:rPr>
          <w:fldChar w:fldCharType="begin"/>
        </w:r>
        <w:r w:rsidR="00F77417">
          <w:rPr>
            <w:noProof/>
            <w:webHidden/>
          </w:rPr>
          <w:instrText xml:space="preserve"> PAGEREF _Toc419480978 \h </w:instrText>
        </w:r>
        <w:r w:rsidR="00F77417">
          <w:rPr>
            <w:noProof/>
            <w:webHidden/>
          </w:rPr>
        </w:r>
        <w:r w:rsidR="00F77417">
          <w:rPr>
            <w:noProof/>
            <w:webHidden/>
          </w:rPr>
          <w:fldChar w:fldCharType="separate"/>
        </w:r>
        <w:r w:rsidR="00F77417">
          <w:rPr>
            <w:noProof/>
            <w:webHidden/>
          </w:rPr>
          <w:t>24</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79" w:history="1">
        <w:r w:rsidR="00F77417" w:rsidRPr="00C60ACC">
          <w:rPr>
            <w:rStyle w:val="af0"/>
            <w:noProof/>
          </w:rPr>
          <w:t>2 ОГЛЯД  ІНСТРУМЕНТІВ ТА ЗАСОБІВ WEB РОЗРОБКИ</w:t>
        </w:r>
        <w:r w:rsidR="00F77417">
          <w:rPr>
            <w:noProof/>
            <w:webHidden/>
          </w:rPr>
          <w:tab/>
        </w:r>
        <w:r w:rsidR="00F77417">
          <w:rPr>
            <w:noProof/>
            <w:webHidden/>
          </w:rPr>
          <w:fldChar w:fldCharType="begin"/>
        </w:r>
        <w:r w:rsidR="00F77417">
          <w:rPr>
            <w:noProof/>
            <w:webHidden/>
          </w:rPr>
          <w:instrText xml:space="preserve"> PAGEREF _Toc419480979 \h </w:instrText>
        </w:r>
        <w:r w:rsidR="00F77417">
          <w:rPr>
            <w:noProof/>
            <w:webHidden/>
          </w:rPr>
        </w:r>
        <w:r w:rsidR="00F77417">
          <w:rPr>
            <w:noProof/>
            <w:webHidden/>
          </w:rPr>
          <w:fldChar w:fldCharType="separate"/>
        </w:r>
        <w:r w:rsidR="00F77417">
          <w:rPr>
            <w:noProof/>
            <w:webHidden/>
          </w:rPr>
          <w:t>26</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0" w:history="1">
        <w:r w:rsidR="00F77417" w:rsidRPr="00C60ACC">
          <w:rPr>
            <w:rStyle w:val="af0"/>
            <w:noProof/>
          </w:rPr>
          <w:t>2.1 Базові відомості про Internet та WEB</w:t>
        </w:r>
        <w:r w:rsidR="00F77417">
          <w:rPr>
            <w:noProof/>
            <w:webHidden/>
          </w:rPr>
          <w:tab/>
        </w:r>
        <w:r w:rsidR="00F77417">
          <w:rPr>
            <w:noProof/>
            <w:webHidden/>
          </w:rPr>
          <w:fldChar w:fldCharType="begin"/>
        </w:r>
        <w:r w:rsidR="00F77417">
          <w:rPr>
            <w:noProof/>
            <w:webHidden/>
          </w:rPr>
          <w:instrText xml:space="preserve"> PAGEREF _Toc419480980 \h </w:instrText>
        </w:r>
        <w:r w:rsidR="00F77417">
          <w:rPr>
            <w:noProof/>
            <w:webHidden/>
          </w:rPr>
        </w:r>
        <w:r w:rsidR="00F77417">
          <w:rPr>
            <w:noProof/>
            <w:webHidden/>
          </w:rPr>
          <w:fldChar w:fldCharType="separate"/>
        </w:r>
        <w:r w:rsidR="00F77417">
          <w:rPr>
            <w:noProof/>
            <w:webHidden/>
          </w:rPr>
          <w:t>26</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1" w:history="1">
        <w:r w:rsidR="00F77417" w:rsidRPr="00C60ACC">
          <w:rPr>
            <w:rStyle w:val="af0"/>
            <w:noProof/>
          </w:rPr>
          <w:t>2.2 Скриптова мова програмування PHP</w:t>
        </w:r>
        <w:r w:rsidR="00F77417">
          <w:rPr>
            <w:noProof/>
            <w:webHidden/>
          </w:rPr>
          <w:tab/>
        </w:r>
        <w:r w:rsidR="00F77417">
          <w:rPr>
            <w:noProof/>
            <w:webHidden/>
          </w:rPr>
          <w:fldChar w:fldCharType="begin"/>
        </w:r>
        <w:r w:rsidR="00F77417">
          <w:rPr>
            <w:noProof/>
            <w:webHidden/>
          </w:rPr>
          <w:instrText xml:space="preserve"> PAGEREF _Toc419480981 \h </w:instrText>
        </w:r>
        <w:r w:rsidR="00F77417">
          <w:rPr>
            <w:noProof/>
            <w:webHidden/>
          </w:rPr>
        </w:r>
        <w:r w:rsidR="00F77417">
          <w:rPr>
            <w:noProof/>
            <w:webHidden/>
          </w:rPr>
          <w:fldChar w:fldCharType="separate"/>
        </w:r>
        <w:r w:rsidR="00F77417">
          <w:rPr>
            <w:noProof/>
            <w:webHidden/>
          </w:rPr>
          <w:t>32</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2" w:history="1">
        <w:r w:rsidR="00F77417" w:rsidRPr="00C60ACC">
          <w:rPr>
            <w:rStyle w:val="af0"/>
            <w:noProof/>
          </w:rPr>
          <w:t>2.3 Каскадні таблиці стилів CSS</w:t>
        </w:r>
        <w:r w:rsidR="00F77417">
          <w:rPr>
            <w:noProof/>
            <w:webHidden/>
          </w:rPr>
          <w:tab/>
        </w:r>
        <w:r w:rsidR="00F77417">
          <w:rPr>
            <w:noProof/>
            <w:webHidden/>
          </w:rPr>
          <w:fldChar w:fldCharType="begin"/>
        </w:r>
        <w:r w:rsidR="00F77417">
          <w:rPr>
            <w:noProof/>
            <w:webHidden/>
          </w:rPr>
          <w:instrText xml:space="preserve"> PAGEREF _Toc419480982 \h </w:instrText>
        </w:r>
        <w:r w:rsidR="00F77417">
          <w:rPr>
            <w:noProof/>
            <w:webHidden/>
          </w:rPr>
        </w:r>
        <w:r w:rsidR="00F77417">
          <w:rPr>
            <w:noProof/>
            <w:webHidden/>
          </w:rPr>
          <w:fldChar w:fldCharType="separate"/>
        </w:r>
        <w:r w:rsidR="00F77417">
          <w:rPr>
            <w:noProof/>
            <w:webHidden/>
          </w:rPr>
          <w:t>43</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3" w:history="1">
        <w:r w:rsidR="00F77417" w:rsidRPr="00C60ACC">
          <w:rPr>
            <w:rStyle w:val="af0"/>
            <w:noProof/>
          </w:rPr>
          <w:t>2.4 Twitter Bootstrap</w:t>
        </w:r>
        <w:r w:rsidR="00F77417">
          <w:rPr>
            <w:noProof/>
            <w:webHidden/>
          </w:rPr>
          <w:tab/>
        </w:r>
        <w:r w:rsidR="00F77417">
          <w:rPr>
            <w:noProof/>
            <w:webHidden/>
          </w:rPr>
          <w:fldChar w:fldCharType="begin"/>
        </w:r>
        <w:r w:rsidR="00F77417">
          <w:rPr>
            <w:noProof/>
            <w:webHidden/>
          </w:rPr>
          <w:instrText xml:space="preserve"> PAGEREF _Toc419480983 \h </w:instrText>
        </w:r>
        <w:r w:rsidR="00F77417">
          <w:rPr>
            <w:noProof/>
            <w:webHidden/>
          </w:rPr>
        </w:r>
        <w:r w:rsidR="00F77417">
          <w:rPr>
            <w:noProof/>
            <w:webHidden/>
          </w:rPr>
          <w:fldChar w:fldCharType="separate"/>
        </w:r>
        <w:r w:rsidR="00F77417">
          <w:rPr>
            <w:noProof/>
            <w:webHidden/>
          </w:rPr>
          <w:t>45</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84" w:history="1">
        <w:r w:rsidR="00F77417" w:rsidRPr="00C60ACC">
          <w:rPr>
            <w:rStyle w:val="af0"/>
            <w:noProof/>
          </w:rPr>
          <w:t>3 РОЗРОБКА ВЕБ-РЕСУРСУ ФОРМУВАННЯ РЕЙТИНГУ ПРОФЕСІЙНИХ ФОТОГРАФІВ ТА ЇХ РОБІТ</w:t>
        </w:r>
        <w:r w:rsidR="00F77417">
          <w:rPr>
            <w:noProof/>
            <w:webHidden/>
          </w:rPr>
          <w:tab/>
        </w:r>
        <w:r w:rsidR="00F77417">
          <w:rPr>
            <w:noProof/>
            <w:webHidden/>
          </w:rPr>
          <w:fldChar w:fldCharType="begin"/>
        </w:r>
        <w:r w:rsidR="00F77417">
          <w:rPr>
            <w:noProof/>
            <w:webHidden/>
          </w:rPr>
          <w:instrText xml:space="preserve"> PAGEREF _Toc419480984 \h </w:instrText>
        </w:r>
        <w:r w:rsidR="00F77417">
          <w:rPr>
            <w:noProof/>
            <w:webHidden/>
          </w:rPr>
        </w:r>
        <w:r w:rsidR="00F77417">
          <w:rPr>
            <w:noProof/>
            <w:webHidden/>
          </w:rPr>
          <w:fldChar w:fldCharType="separate"/>
        </w:r>
        <w:r w:rsidR="00F77417">
          <w:rPr>
            <w:noProof/>
            <w:webHidden/>
          </w:rPr>
          <w:t>47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5" w:history="1">
        <w:r w:rsidR="00F77417">
          <w:rPr>
            <w:rStyle w:val="af0"/>
            <w:noProof/>
          </w:rPr>
          <w:t>3.1. Основні етапи розробки сайту</w:t>
        </w:r>
        <w:r w:rsidR="00F77417" w:rsidRPr="00C60ACC">
          <w:rPr>
            <w:rStyle w:val="af0"/>
            <w:noProof/>
          </w:rPr>
          <w:t>. Налаштування робочого місця</w:t>
        </w:r>
        <w:r w:rsidR="00F77417">
          <w:rPr>
            <w:noProof/>
            <w:webHidden/>
          </w:rPr>
          <w:tab/>
        </w:r>
        <w:r w:rsidR="00F77417">
          <w:rPr>
            <w:noProof/>
            <w:webHidden/>
          </w:rPr>
          <w:fldChar w:fldCharType="begin"/>
        </w:r>
        <w:r w:rsidR="00F77417">
          <w:rPr>
            <w:noProof/>
            <w:webHidden/>
          </w:rPr>
          <w:instrText xml:space="preserve"> PAGEREF _Toc419480985 \h </w:instrText>
        </w:r>
        <w:r w:rsidR="00F77417">
          <w:rPr>
            <w:noProof/>
            <w:webHidden/>
          </w:rPr>
        </w:r>
        <w:r w:rsidR="00F77417">
          <w:rPr>
            <w:noProof/>
            <w:webHidden/>
          </w:rPr>
          <w:fldChar w:fldCharType="separate"/>
        </w:r>
        <w:r w:rsidR="00F77417">
          <w:rPr>
            <w:noProof/>
            <w:webHidden/>
          </w:rPr>
          <w:t>47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6" w:history="1">
        <w:r w:rsidR="00F77417" w:rsidRPr="00F77417">
          <w:rPr>
            <w:rStyle w:val="af0"/>
            <w:noProof/>
          </w:rPr>
          <w:t>3.2 Розробка та програмування веб-сайту</w:t>
        </w:r>
        <w:r w:rsidR="00F77417">
          <w:rPr>
            <w:noProof/>
            <w:webHidden/>
          </w:rPr>
          <w:tab/>
        </w:r>
        <w:r w:rsidR="00F77417">
          <w:rPr>
            <w:noProof/>
            <w:webHidden/>
          </w:rPr>
          <w:fldChar w:fldCharType="begin"/>
        </w:r>
        <w:r w:rsidR="00F77417">
          <w:rPr>
            <w:noProof/>
            <w:webHidden/>
          </w:rPr>
          <w:instrText xml:space="preserve"> PAGEREF _Toc419480986 \h </w:instrText>
        </w:r>
        <w:r w:rsidR="00F77417">
          <w:rPr>
            <w:noProof/>
            <w:webHidden/>
          </w:rPr>
        </w:r>
        <w:r w:rsidR="00F77417">
          <w:rPr>
            <w:noProof/>
            <w:webHidden/>
          </w:rPr>
          <w:fldChar w:fldCharType="separate"/>
        </w:r>
        <w:r w:rsidR="00F77417">
          <w:rPr>
            <w:noProof/>
            <w:webHidden/>
          </w:rPr>
          <w:t>54</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7" w:history="1">
        <w:r w:rsidR="00F77417" w:rsidRPr="00C60ACC">
          <w:rPr>
            <w:rStyle w:val="af0"/>
            <w:noProof/>
          </w:rPr>
          <w:t>3.2 Верстання адаптивного  інтерфейсу засобами веб розробки</w:t>
        </w:r>
        <w:r w:rsidR="00F77417">
          <w:rPr>
            <w:noProof/>
            <w:webHidden/>
          </w:rPr>
          <w:tab/>
        </w:r>
        <w:r w:rsidR="00F77417">
          <w:rPr>
            <w:noProof/>
            <w:webHidden/>
          </w:rPr>
          <w:fldChar w:fldCharType="begin"/>
        </w:r>
        <w:r w:rsidR="00F77417">
          <w:rPr>
            <w:noProof/>
            <w:webHidden/>
          </w:rPr>
          <w:instrText xml:space="preserve"> PAGEREF _Toc419480987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8" w:history="1">
        <w:r w:rsidR="00F77417" w:rsidRPr="00C60ACC">
          <w:rPr>
            <w:rStyle w:val="af0"/>
            <w:noProof/>
          </w:rPr>
          <w:t>3.3 Створення та програмування БД ресурсу</w:t>
        </w:r>
        <w:r w:rsidR="00F77417">
          <w:rPr>
            <w:noProof/>
            <w:webHidden/>
          </w:rPr>
          <w:tab/>
        </w:r>
        <w:r w:rsidR="00F77417">
          <w:rPr>
            <w:noProof/>
            <w:webHidden/>
          </w:rPr>
          <w:fldChar w:fldCharType="begin"/>
        </w:r>
        <w:r w:rsidR="00F77417">
          <w:rPr>
            <w:noProof/>
            <w:webHidden/>
          </w:rPr>
          <w:instrText xml:space="preserve"> PAGEREF _Toc419480988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89" w:history="1">
        <w:r w:rsidR="00F77417" w:rsidRPr="00C60ACC">
          <w:rPr>
            <w:rStyle w:val="af0"/>
            <w:noProof/>
          </w:rPr>
          <w:t>3.4 Розробка функціональної частини проектованого продукту</w:t>
        </w:r>
        <w:r w:rsidR="00F77417">
          <w:rPr>
            <w:noProof/>
            <w:webHidden/>
          </w:rPr>
          <w:tab/>
        </w:r>
        <w:r w:rsidR="00F77417">
          <w:rPr>
            <w:noProof/>
            <w:webHidden/>
          </w:rPr>
          <w:fldChar w:fldCharType="begin"/>
        </w:r>
        <w:r w:rsidR="00F77417">
          <w:rPr>
            <w:noProof/>
            <w:webHidden/>
          </w:rPr>
          <w:instrText xml:space="preserve"> PAGEREF _Toc419480989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0" w:history="1">
        <w:r w:rsidR="00F77417" w:rsidRPr="00C60ACC">
          <w:rPr>
            <w:rStyle w:val="af0"/>
            <w:noProof/>
          </w:rPr>
          <w:t>3.5 Опис функціональних можливостей  та ілюстрація роботи створеного веб додатку</w:t>
        </w:r>
        <w:r w:rsidR="00F77417">
          <w:rPr>
            <w:noProof/>
            <w:webHidden/>
          </w:rPr>
          <w:tab/>
        </w:r>
        <w:r w:rsidR="00F77417">
          <w:rPr>
            <w:noProof/>
            <w:webHidden/>
          </w:rPr>
          <w:fldChar w:fldCharType="begin"/>
        </w:r>
        <w:r w:rsidR="00F77417">
          <w:rPr>
            <w:noProof/>
            <w:webHidden/>
          </w:rPr>
          <w:instrText xml:space="preserve"> PAGEREF _Toc419480990 \h </w:instrText>
        </w:r>
        <w:r w:rsidR="00F77417">
          <w:rPr>
            <w:noProof/>
            <w:webHidden/>
          </w:rPr>
        </w:r>
        <w:r w:rsidR="00F77417">
          <w:rPr>
            <w:noProof/>
            <w:webHidden/>
          </w:rPr>
          <w:fldChar w:fldCharType="separate"/>
        </w:r>
        <w:r w:rsidR="00F77417">
          <w:rPr>
            <w:noProof/>
            <w:webHidden/>
          </w:rPr>
          <w:t>70</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91" w:history="1">
        <w:r w:rsidR="00F77417" w:rsidRPr="00C60ACC">
          <w:rPr>
            <w:rStyle w:val="af0"/>
            <w:noProof/>
            <w:highlight w:val="white"/>
          </w:rPr>
          <w:t xml:space="preserve">4. ЕКОНОМІЧНА ДОЦІЛЬНІСТЬ РОЗРОБКИ ТА ВИКОРИСТАННЯ </w:t>
        </w:r>
        <w:r w:rsidR="00F77417" w:rsidRPr="00C60ACC">
          <w:rPr>
            <w:rStyle w:val="af0"/>
            <w:noProof/>
            <w:spacing w:val="-2"/>
            <w:highlight w:val="white"/>
          </w:rPr>
          <w:t xml:space="preserve"> ПРОГРАМНОГО ЗАБЕЗПЕЧЕННЯ</w:t>
        </w:r>
        <w:r w:rsidR="00F77417">
          <w:rPr>
            <w:noProof/>
            <w:webHidden/>
          </w:rPr>
          <w:tab/>
        </w:r>
        <w:r w:rsidR="00F77417">
          <w:rPr>
            <w:noProof/>
            <w:webHidden/>
          </w:rPr>
          <w:fldChar w:fldCharType="begin"/>
        </w:r>
        <w:r w:rsidR="00F77417">
          <w:rPr>
            <w:noProof/>
            <w:webHidden/>
          </w:rPr>
          <w:instrText xml:space="preserve"> PAGEREF _Toc419480991 \h </w:instrText>
        </w:r>
        <w:r w:rsidR="00F77417">
          <w:rPr>
            <w:noProof/>
            <w:webHidden/>
          </w:rPr>
        </w:r>
        <w:r w:rsidR="00F77417">
          <w:rPr>
            <w:noProof/>
            <w:webHidden/>
          </w:rPr>
          <w:fldChar w:fldCharType="separate"/>
        </w:r>
        <w:r w:rsidR="00F77417">
          <w:rPr>
            <w:noProof/>
            <w:webHidden/>
          </w:rPr>
          <w:t>71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2" w:history="1">
        <w:r w:rsidR="00F77417" w:rsidRPr="00C60ACC">
          <w:rPr>
            <w:rStyle w:val="af0"/>
            <w:noProof/>
            <w:highlight w:val="white"/>
          </w:rPr>
          <w:t>4.1.  Обґрунтування ринкової доцільності розробки веб ресурсу</w:t>
        </w:r>
        <w:r w:rsidR="00F77417">
          <w:rPr>
            <w:noProof/>
            <w:webHidden/>
          </w:rPr>
          <w:tab/>
        </w:r>
        <w:r w:rsidR="00F77417">
          <w:rPr>
            <w:noProof/>
            <w:webHidden/>
          </w:rPr>
          <w:fldChar w:fldCharType="begin"/>
        </w:r>
        <w:r w:rsidR="00F77417">
          <w:rPr>
            <w:noProof/>
            <w:webHidden/>
          </w:rPr>
          <w:instrText xml:space="preserve"> PAGEREF _Toc419480992 \h </w:instrText>
        </w:r>
        <w:r w:rsidR="00F77417">
          <w:rPr>
            <w:noProof/>
            <w:webHidden/>
          </w:rPr>
        </w:r>
        <w:r w:rsidR="00F77417">
          <w:rPr>
            <w:noProof/>
            <w:webHidden/>
          </w:rPr>
          <w:fldChar w:fldCharType="separate"/>
        </w:r>
        <w:r w:rsidR="00F77417">
          <w:rPr>
            <w:noProof/>
            <w:webHidden/>
          </w:rPr>
          <w:t>71</w:t>
        </w:r>
        <w:r w:rsidR="00F77417">
          <w:rPr>
            <w:noProof/>
            <w:webHidden/>
          </w:rPr>
          <w:fldChar w:fldCharType="end"/>
        </w:r>
      </w:hyperlink>
    </w:p>
    <w:p w:rsidR="00F77417" w:rsidRDefault="00F77417">
      <w:pPr>
        <w:spacing w:after="200" w:line="276" w:lineRule="auto"/>
        <w:jc w:val="left"/>
        <w:rPr>
          <w:rStyle w:val="af0"/>
          <w:noProof/>
        </w:rPr>
      </w:pPr>
      <w:r>
        <w:rPr>
          <w:rStyle w:val="af0"/>
          <w:noProof/>
        </w:rPr>
        <w:br w:type="page"/>
      </w:r>
    </w:p>
    <w:p w:rsidR="00F77417" w:rsidRDefault="00665973">
      <w:pPr>
        <w:pStyle w:val="23"/>
        <w:rPr>
          <w:rFonts w:asciiTheme="minorHAnsi" w:hAnsiTheme="minorHAnsi" w:cstheme="minorBidi"/>
          <w:noProof/>
          <w:sz w:val="22"/>
          <w:szCs w:val="22"/>
          <w:lang w:eastAsia="uk-UA" w:bidi="ar-SA"/>
        </w:rPr>
      </w:pPr>
      <w:hyperlink w:anchor="_Toc419480993" w:history="1">
        <w:r w:rsidR="00F77417" w:rsidRPr="00C60ACC">
          <w:rPr>
            <w:rStyle w:val="af0"/>
            <w:noProof/>
            <w:highlight w:val="white"/>
          </w:rPr>
          <w:t xml:space="preserve">4.2. Розрахунок собівартості й ціни розробки </w:t>
        </w:r>
        <w:r w:rsidR="00F77417" w:rsidRPr="00C60ACC">
          <w:rPr>
            <w:rStyle w:val="af0"/>
            <w:noProof/>
            <w:spacing w:val="-2"/>
            <w:highlight w:val="white"/>
          </w:rPr>
          <w:t>веб додатку</w:t>
        </w:r>
        <w:r w:rsidR="00F77417">
          <w:rPr>
            <w:noProof/>
            <w:webHidden/>
          </w:rPr>
          <w:tab/>
        </w:r>
        <w:r w:rsidR="00F77417">
          <w:rPr>
            <w:noProof/>
            <w:webHidden/>
          </w:rPr>
          <w:fldChar w:fldCharType="begin"/>
        </w:r>
        <w:r w:rsidR="00F77417">
          <w:rPr>
            <w:noProof/>
            <w:webHidden/>
          </w:rPr>
          <w:instrText xml:space="preserve"> PAGEREF _Toc419480993 \h </w:instrText>
        </w:r>
        <w:r w:rsidR="00F77417">
          <w:rPr>
            <w:noProof/>
            <w:webHidden/>
          </w:rPr>
        </w:r>
        <w:r w:rsidR="00F77417">
          <w:rPr>
            <w:noProof/>
            <w:webHidden/>
          </w:rPr>
          <w:fldChar w:fldCharType="separate"/>
        </w:r>
        <w:r w:rsidR="00F77417">
          <w:rPr>
            <w:noProof/>
            <w:webHidden/>
          </w:rPr>
          <w:t>73</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4" w:history="1">
        <w:r w:rsidR="00F77417" w:rsidRPr="00C60ACC">
          <w:rPr>
            <w:rStyle w:val="af0"/>
            <w:noProof/>
            <w:highlight w:val="white"/>
          </w:rPr>
          <w:t>4.3. Розрахунок можливого прибутку фірми-розробника та терміну окупності розробки.</w:t>
        </w:r>
        <w:r w:rsidR="00F77417">
          <w:rPr>
            <w:noProof/>
            <w:webHidden/>
          </w:rPr>
          <w:tab/>
        </w:r>
        <w:r w:rsidR="00F77417">
          <w:rPr>
            <w:noProof/>
            <w:webHidden/>
          </w:rPr>
          <w:fldChar w:fldCharType="begin"/>
        </w:r>
        <w:r w:rsidR="00F77417">
          <w:rPr>
            <w:noProof/>
            <w:webHidden/>
          </w:rPr>
          <w:instrText xml:space="preserve"> PAGEREF _Toc419480994 \h </w:instrText>
        </w:r>
        <w:r w:rsidR="00F77417">
          <w:rPr>
            <w:noProof/>
            <w:webHidden/>
          </w:rPr>
        </w:r>
        <w:r w:rsidR="00F77417">
          <w:rPr>
            <w:noProof/>
            <w:webHidden/>
          </w:rPr>
          <w:fldChar w:fldCharType="separate"/>
        </w:r>
        <w:r w:rsidR="00F77417">
          <w:rPr>
            <w:noProof/>
            <w:webHidden/>
          </w:rPr>
          <w:t>77</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5" w:history="1">
        <w:r w:rsidR="00F77417" w:rsidRPr="00C60ACC">
          <w:rPr>
            <w:rStyle w:val="af0"/>
            <w:noProof/>
            <w:highlight w:val="white"/>
          </w:rPr>
          <w:t>4.4 . Аналіз конкурентоспроможності розробки веб сайту</w:t>
        </w:r>
        <w:r w:rsidR="00F77417">
          <w:rPr>
            <w:noProof/>
            <w:webHidden/>
          </w:rPr>
          <w:tab/>
        </w:r>
        <w:r w:rsidR="00F77417">
          <w:rPr>
            <w:noProof/>
            <w:webHidden/>
          </w:rPr>
          <w:fldChar w:fldCharType="begin"/>
        </w:r>
        <w:r w:rsidR="00F77417">
          <w:rPr>
            <w:noProof/>
            <w:webHidden/>
          </w:rPr>
          <w:instrText xml:space="preserve"> PAGEREF _Toc419480995 \h </w:instrText>
        </w:r>
        <w:r w:rsidR="00F77417">
          <w:rPr>
            <w:noProof/>
            <w:webHidden/>
          </w:rPr>
        </w:r>
        <w:r w:rsidR="00F77417">
          <w:rPr>
            <w:noProof/>
            <w:webHidden/>
          </w:rPr>
          <w:fldChar w:fldCharType="separate"/>
        </w:r>
        <w:r w:rsidR="00F77417">
          <w:rPr>
            <w:noProof/>
            <w:webHidden/>
          </w:rPr>
          <w:t>79</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0996" w:history="1">
        <w:r w:rsidR="00F77417" w:rsidRPr="00C60ACC">
          <w:rPr>
            <w:rStyle w:val="af0"/>
            <w:noProof/>
          </w:rPr>
          <w:t>5 ОХОРОНА ПРАЦІ</w:t>
        </w:r>
        <w:r w:rsidR="00F77417">
          <w:rPr>
            <w:noProof/>
            <w:webHidden/>
          </w:rPr>
          <w:tab/>
        </w:r>
        <w:r w:rsidR="00F77417">
          <w:rPr>
            <w:noProof/>
            <w:webHidden/>
          </w:rPr>
          <w:fldChar w:fldCharType="begin"/>
        </w:r>
        <w:r w:rsidR="00F77417">
          <w:rPr>
            <w:noProof/>
            <w:webHidden/>
          </w:rPr>
          <w:instrText xml:space="preserve"> PAGEREF _Toc419480996 \h </w:instrText>
        </w:r>
        <w:r w:rsidR="00F77417">
          <w:rPr>
            <w:noProof/>
            <w:webHidden/>
          </w:rPr>
        </w:r>
        <w:r w:rsidR="00F77417">
          <w:rPr>
            <w:noProof/>
            <w:webHidden/>
          </w:rPr>
          <w:fldChar w:fldCharType="separate"/>
        </w:r>
        <w:r w:rsidR="00F77417">
          <w:rPr>
            <w:noProof/>
            <w:webHidden/>
          </w:rPr>
          <w:t>81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7" w:history="1">
        <w:r w:rsidR="00F77417" w:rsidRPr="00C60ACC">
          <w:rPr>
            <w:rStyle w:val="af0"/>
            <w:noProof/>
          </w:rPr>
          <w:t>5.1 Значення охорони праці для користувачів ПК</w:t>
        </w:r>
        <w:r w:rsidR="00F77417">
          <w:rPr>
            <w:noProof/>
            <w:webHidden/>
          </w:rPr>
          <w:tab/>
        </w:r>
        <w:r w:rsidR="00F77417">
          <w:rPr>
            <w:noProof/>
            <w:webHidden/>
          </w:rPr>
          <w:fldChar w:fldCharType="begin"/>
        </w:r>
        <w:r w:rsidR="00F77417">
          <w:rPr>
            <w:noProof/>
            <w:webHidden/>
          </w:rPr>
          <w:instrText xml:space="preserve"> PAGEREF _Toc419480997 \h </w:instrText>
        </w:r>
        <w:r w:rsidR="00F77417">
          <w:rPr>
            <w:noProof/>
            <w:webHidden/>
          </w:rPr>
        </w:r>
        <w:r w:rsidR="00F77417">
          <w:rPr>
            <w:noProof/>
            <w:webHidden/>
          </w:rPr>
          <w:fldChar w:fldCharType="separate"/>
        </w:r>
        <w:r w:rsidR="00F77417">
          <w:rPr>
            <w:noProof/>
            <w:webHidden/>
          </w:rPr>
          <w:t>81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8" w:history="1">
        <w:r w:rsidR="00F77417" w:rsidRPr="00C60ACC">
          <w:rPr>
            <w:rStyle w:val="af0"/>
            <w:noProof/>
          </w:rPr>
          <w:t>5.2 Забезпечення нормальних умов праці та Розрахунок освітленості робочого місця</w:t>
        </w:r>
        <w:r w:rsidR="00F77417">
          <w:rPr>
            <w:noProof/>
            <w:webHidden/>
          </w:rPr>
          <w:tab/>
        </w:r>
        <w:r w:rsidR="00F77417">
          <w:rPr>
            <w:noProof/>
            <w:webHidden/>
          </w:rPr>
          <w:fldChar w:fldCharType="begin"/>
        </w:r>
        <w:r w:rsidR="00F77417">
          <w:rPr>
            <w:noProof/>
            <w:webHidden/>
          </w:rPr>
          <w:instrText xml:space="preserve"> PAGEREF _Toc419480998 \h </w:instrText>
        </w:r>
        <w:r w:rsidR="00F77417">
          <w:rPr>
            <w:noProof/>
            <w:webHidden/>
          </w:rPr>
        </w:r>
        <w:r w:rsidR="00F77417">
          <w:rPr>
            <w:noProof/>
            <w:webHidden/>
          </w:rPr>
          <w:fldChar w:fldCharType="separate"/>
        </w:r>
        <w:r w:rsidR="00F77417">
          <w:rPr>
            <w:noProof/>
            <w:webHidden/>
          </w:rPr>
          <w:t>85</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0999" w:history="1">
        <w:r w:rsidR="00F77417" w:rsidRPr="00C60ACC">
          <w:rPr>
            <w:rStyle w:val="af0"/>
            <w:noProof/>
          </w:rPr>
          <w:t>5.3 Забезпечення електробезпеки</w:t>
        </w:r>
        <w:r w:rsidR="00F77417">
          <w:rPr>
            <w:noProof/>
            <w:webHidden/>
          </w:rPr>
          <w:tab/>
        </w:r>
        <w:r w:rsidR="00F77417">
          <w:rPr>
            <w:noProof/>
            <w:webHidden/>
          </w:rPr>
          <w:fldChar w:fldCharType="begin"/>
        </w:r>
        <w:r w:rsidR="00F77417">
          <w:rPr>
            <w:noProof/>
            <w:webHidden/>
          </w:rPr>
          <w:instrText xml:space="preserve"> PAGEREF _Toc419480999 \h </w:instrText>
        </w:r>
        <w:r w:rsidR="00F77417">
          <w:rPr>
            <w:noProof/>
            <w:webHidden/>
          </w:rPr>
        </w:r>
        <w:r w:rsidR="00F77417">
          <w:rPr>
            <w:noProof/>
            <w:webHidden/>
          </w:rPr>
          <w:fldChar w:fldCharType="separate"/>
        </w:r>
        <w:r w:rsidR="00F77417">
          <w:rPr>
            <w:noProof/>
            <w:webHidden/>
          </w:rPr>
          <w:t>91</w:t>
        </w:r>
        <w:r w:rsidR="00F77417">
          <w:rPr>
            <w:noProof/>
            <w:webHidden/>
          </w:rPr>
          <w:fldChar w:fldCharType="end"/>
        </w:r>
      </w:hyperlink>
    </w:p>
    <w:p w:rsidR="00F77417" w:rsidRDefault="00665973">
      <w:pPr>
        <w:pStyle w:val="23"/>
        <w:rPr>
          <w:rFonts w:asciiTheme="minorHAnsi" w:hAnsiTheme="minorHAnsi" w:cstheme="minorBidi"/>
          <w:noProof/>
          <w:sz w:val="22"/>
          <w:szCs w:val="22"/>
          <w:lang w:eastAsia="uk-UA" w:bidi="ar-SA"/>
        </w:rPr>
      </w:pPr>
      <w:hyperlink w:anchor="_Toc419481000" w:history="1">
        <w:r w:rsidR="00F77417" w:rsidRPr="00C60ACC">
          <w:rPr>
            <w:rStyle w:val="af0"/>
            <w:noProof/>
          </w:rPr>
          <w:t>5.4 Пожежна безпека</w:t>
        </w:r>
        <w:r w:rsidR="00F77417">
          <w:rPr>
            <w:noProof/>
            <w:webHidden/>
          </w:rPr>
          <w:tab/>
        </w:r>
        <w:r w:rsidR="00F77417">
          <w:rPr>
            <w:noProof/>
            <w:webHidden/>
          </w:rPr>
          <w:fldChar w:fldCharType="begin"/>
        </w:r>
        <w:r w:rsidR="00F77417">
          <w:rPr>
            <w:noProof/>
            <w:webHidden/>
          </w:rPr>
          <w:instrText xml:space="preserve"> PAGEREF _Toc419481000 \h </w:instrText>
        </w:r>
        <w:r w:rsidR="00F77417">
          <w:rPr>
            <w:noProof/>
            <w:webHidden/>
          </w:rPr>
        </w:r>
        <w:r w:rsidR="00F77417">
          <w:rPr>
            <w:noProof/>
            <w:webHidden/>
          </w:rPr>
          <w:fldChar w:fldCharType="separate"/>
        </w:r>
        <w:r w:rsidR="00F77417">
          <w:rPr>
            <w:noProof/>
            <w:webHidden/>
          </w:rPr>
          <w:t>92</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1" w:history="1">
        <w:r w:rsidR="00F77417" w:rsidRPr="00C60ACC">
          <w:rPr>
            <w:rStyle w:val="af0"/>
            <w:noProof/>
          </w:rPr>
          <w:t>ВИСНОВКИ</w:t>
        </w:r>
        <w:r w:rsidR="00F77417">
          <w:rPr>
            <w:noProof/>
            <w:webHidden/>
          </w:rPr>
          <w:tab/>
        </w:r>
        <w:r w:rsidR="00F77417">
          <w:rPr>
            <w:noProof/>
            <w:webHidden/>
          </w:rPr>
          <w:fldChar w:fldCharType="begin"/>
        </w:r>
        <w:r w:rsidR="00F77417">
          <w:rPr>
            <w:noProof/>
            <w:webHidden/>
          </w:rPr>
          <w:instrText xml:space="preserve"> PAGEREF _Toc419481001 \h </w:instrText>
        </w:r>
        <w:r w:rsidR="00F77417">
          <w:rPr>
            <w:noProof/>
            <w:webHidden/>
          </w:rPr>
        </w:r>
        <w:r w:rsidR="00F77417">
          <w:rPr>
            <w:noProof/>
            <w:webHidden/>
          </w:rPr>
          <w:fldChar w:fldCharType="separate"/>
        </w:r>
        <w:r w:rsidR="00F77417">
          <w:rPr>
            <w:noProof/>
            <w:webHidden/>
          </w:rPr>
          <w:t>95</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2" w:history="1">
        <w:r w:rsidR="00F77417" w:rsidRPr="00C60ACC">
          <w:rPr>
            <w:rStyle w:val="af0"/>
            <w:noProof/>
          </w:rPr>
          <w:t>СПИСОК ПОСИЛАНЬ НА ДЖЕРЕЛА</w:t>
        </w:r>
        <w:r w:rsidR="00F77417">
          <w:rPr>
            <w:noProof/>
            <w:webHidden/>
          </w:rPr>
          <w:tab/>
        </w:r>
        <w:r w:rsidR="00F77417">
          <w:rPr>
            <w:noProof/>
            <w:webHidden/>
          </w:rPr>
          <w:fldChar w:fldCharType="begin"/>
        </w:r>
        <w:r w:rsidR="00F77417">
          <w:rPr>
            <w:noProof/>
            <w:webHidden/>
          </w:rPr>
          <w:instrText xml:space="preserve"> PAGEREF _Toc419481002 \h </w:instrText>
        </w:r>
        <w:r w:rsidR="00F77417">
          <w:rPr>
            <w:noProof/>
            <w:webHidden/>
          </w:rPr>
        </w:r>
        <w:r w:rsidR="00F77417">
          <w:rPr>
            <w:noProof/>
            <w:webHidden/>
          </w:rPr>
          <w:fldChar w:fldCharType="separate"/>
        </w:r>
        <w:r w:rsidR="00F77417">
          <w:rPr>
            <w:noProof/>
            <w:webHidden/>
          </w:rPr>
          <w:t>96</w:t>
        </w:r>
        <w:r w:rsidR="00F77417">
          <w:rPr>
            <w:noProof/>
            <w:webHidden/>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3" w:history="1">
        <w:r w:rsidR="00F77417" w:rsidRPr="00C60ACC">
          <w:rPr>
            <w:rStyle w:val="af0"/>
            <w:noProof/>
          </w:rPr>
          <w:t>ДОДАТКИ</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_Toc419481003 \h </w:instrText>
        </w:r>
        <w:r w:rsidR="00F77417" w:rsidRPr="00F77417">
          <w:rPr>
            <w:noProof/>
            <w:webHidden/>
            <w:highlight w:val="yellow"/>
          </w:rPr>
        </w:r>
        <w:r w:rsidR="00F77417" w:rsidRPr="00F77417">
          <w:rPr>
            <w:noProof/>
            <w:webHidden/>
            <w:highlight w:val="yellow"/>
          </w:rPr>
          <w:fldChar w:fldCharType="separate"/>
        </w:r>
        <w:r w:rsidR="00F77417" w:rsidRPr="00F77417">
          <w:rPr>
            <w:noProof/>
            <w:webHidden/>
            <w:highlight w:val="yellow"/>
          </w:rPr>
          <w:t>97</w:t>
        </w:r>
        <w:r w:rsidR="00F77417" w:rsidRPr="00F77417">
          <w:rPr>
            <w:noProof/>
            <w:webHidden/>
            <w:highlight w:val="yellow"/>
          </w:rPr>
          <w:fldChar w:fldCharType="end"/>
        </w:r>
      </w:hyperlink>
    </w:p>
    <w:p w:rsidR="00F77417" w:rsidRDefault="00665973">
      <w:pPr>
        <w:pStyle w:val="11"/>
        <w:rPr>
          <w:rFonts w:asciiTheme="minorHAnsi" w:hAnsiTheme="minorHAnsi" w:cstheme="minorBidi"/>
          <w:b w:val="0"/>
          <w:noProof/>
          <w:sz w:val="22"/>
          <w:szCs w:val="22"/>
          <w:lang w:eastAsia="uk-UA" w:bidi="ar-SA"/>
        </w:rPr>
      </w:pPr>
      <w:hyperlink w:anchor="_Toc419481004" w:history="1">
        <w:r w:rsidR="00F77417" w:rsidRPr="00C60ACC">
          <w:rPr>
            <w:rStyle w:val="af0"/>
            <w:noProof/>
          </w:rPr>
          <w:t>БІБЛІОГРАФІЧНА ДОВІДКА</w:t>
        </w:r>
        <w:r w:rsidR="00F77417">
          <w:rPr>
            <w:noProof/>
            <w:webHidden/>
          </w:rPr>
          <w:tab/>
        </w:r>
        <w:r w:rsidR="00F77417" w:rsidRPr="00F77417">
          <w:rPr>
            <w:noProof/>
            <w:webHidden/>
            <w:highlight w:val="yellow"/>
          </w:rPr>
          <w:fldChar w:fldCharType="begin"/>
        </w:r>
        <w:r w:rsidR="00F77417" w:rsidRPr="00F77417">
          <w:rPr>
            <w:noProof/>
            <w:webHidden/>
            <w:highlight w:val="yellow"/>
          </w:rPr>
          <w:instrText xml:space="preserve"> PAGEREF _Toc419481004 \h </w:instrText>
        </w:r>
        <w:r w:rsidR="00F77417" w:rsidRPr="00F77417">
          <w:rPr>
            <w:noProof/>
            <w:webHidden/>
            <w:highlight w:val="yellow"/>
          </w:rPr>
        </w:r>
        <w:r w:rsidR="00F77417" w:rsidRPr="00F77417">
          <w:rPr>
            <w:noProof/>
            <w:webHidden/>
            <w:highlight w:val="yellow"/>
          </w:rPr>
          <w:fldChar w:fldCharType="separate"/>
        </w:r>
        <w:r w:rsidR="00F77417" w:rsidRPr="00F77417">
          <w:rPr>
            <w:noProof/>
            <w:webHidden/>
            <w:highlight w:val="yellow"/>
          </w:rPr>
          <w:t>98</w:t>
        </w:r>
        <w:r w:rsidR="00F77417" w:rsidRPr="00F77417">
          <w:rPr>
            <w:noProof/>
            <w:webHidden/>
            <w:highlight w:val="yellow"/>
          </w:rPr>
          <w:fldChar w:fldCharType="end"/>
        </w:r>
      </w:hyperlink>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80972"/>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Default="00FF3375" w:rsidP="001E2EC8">
      <w:pPr>
        <w:rPr>
          <w:szCs w:val="28"/>
        </w:rPr>
      </w:pPr>
      <w:r w:rsidRPr="00A60936">
        <w:rPr>
          <w:szCs w:val="28"/>
        </w:rPr>
        <w:t>ПК – Персональний комп’ютер</w:t>
      </w:r>
    </w:p>
    <w:p w:rsidR="00AA3AC8" w:rsidRPr="00A60936" w:rsidRDefault="00AA3AC8" w:rsidP="001E2EC8">
      <w:pPr>
        <w:rPr>
          <w:szCs w:val="28"/>
        </w:rPr>
      </w:pPr>
      <w:r>
        <w:rPr>
          <w:szCs w:val="28"/>
        </w:rPr>
        <w:t>ПП – Програмний продукт</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80973"/>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80974"/>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80975"/>
      <w:r w:rsidRPr="00A60936">
        <w:t xml:space="preserve">1.2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80976"/>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2A39DA">
      <w:pPr>
        <w:ind w:firstLine="360"/>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A60936" w:rsidRDefault="002A39DA" w:rsidP="005E40DC">
      <w:pPr>
        <w:ind w:firstLine="720"/>
        <w:rPr>
          <w:szCs w:val="28"/>
        </w:rPr>
      </w:pP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A60936">
        <w:rPr>
          <w:szCs w:val="28"/>
        </w:rPr>
        <w:t>замовчуванням</w:t>
      </w:r>
      <w:r w:rsidR="004B1D19" w:rsidRPr="00A60936">
        <w:rPr>
          <w:szCs w:val="28"/>
        </w:rPr>
        <w:t xml:space="preserve">. </w:t>
      </w:r>
      <w:r w:rsidR="00442625" w:rsidRPr="00A60936">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586296" w:rsidP="00BE7F00">
      <w:pPr>
        <w:pStyle w:val="afa"/>
        <w:ind w:left="0" w:firstLine="720"/>
        <w:rPr>
          <w:szCs w:val="28"/>
        </w:rPr>
      </w:pPr>
      <w:r w:rsidRPr="00A60936">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1" w:name="_Toc419480977"/>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1"/>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1.1.</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1.1.</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1.2</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1.2.</w:t>
      </w:r>
      <w:r w:rsidRPr="00A60936">
        <w:rPr>
          <w:szCs w:val="28"/>
        </w:rPr>
        <w:t xml:space="preserve"> 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1.3</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1.3.</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3" w:name="_Toc419480978"/>
      <w:r w:rsidRPr="00A60936">
        <w:t>1.4 Аналіз спеціалізованих інтернет спільнот</w:t>
      </w:r>
      <w:bookmarkEnd w:id="13"/>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4" w:name="_Toc419309660"/>
      <w:bookmarkStart w:id="15" w:name="_Toc419480979"/>
      <w:r w:rsidRPr="00A60936">
        <w:rPr>
          <w:szCs w:val="28"/>
        </w:rPr>
        <w:lastRenderedPageBreak/>
        <w:t xml:space="preserve">2 </w:t>
      </w:r>
      <w:r w:rsidR="00927FD2" w:rsidRPr="00A60936">
        <w:rPr>
          <w:szCs w:val="28"/>
        </w:rPr>
        <w:t>ОГЛЯД  ІНСТРУМЕНТІВ ТА ЗАСОБІВ WEB РОЗРОБКИ</w:t>
      </w:r>
      <w:bookmarkEnd w:id="14"/>
      <w:bookmarkEnd w:id="15"/>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6" w:name="_Toc419480980"/>
      <w:r w:rsidRPr="00A60936">
        <w:t>2.1 Базові відомості про Internet та WEB</w:t>
      </w:r>
      <w:bookmarkEnd w:id="16"/>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A60936">
        <w:rPr>
          <w:szCs w:val="28"/>
        </w:rPr>
        <w:t>адресую</w:t>
      </w:r>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17" w:name="_Toc419480981"/>
      <w:r w:rsidRPr="00A60936">
        <w:t>2.2 Скриптова мова програмування PHP</w:t>
      </w:r>
      <w:bookmarkEnd w:id="17"/>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18"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19"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 xml:space="preserve">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w:t>
      </w:r>
      <w:proofErr w:type="spellStart"/>
      <w:r w:rsidRPr="00A60936">
        <w:rPr>
          <w:szCs w:val="28"/>
        </w:rPr>
        <w:t>мовні</w:t>
      </w:r>
      <w:proofErr w:type="spellEnd"/>
      <w:r w:rsidRPr="00A60936">
        <w:rPr>
          <w:szCs w:val="28"/>
        </w:rPr>
        <w:t xml:space="preserve">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 xml:space="preserve">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w:t>
      </w:r>
      <w:proofErr w:type="spellStart"/>
      <w:r w:rsidRPr="00A60936">
        <w:rPr>
          <w:szCs w:val="28"/>
        </w:rPr>
        <w:t>Хьюз</w:t>
      </w:r>
      <w:proofErr w:type="spellEnd"/>
      <w:r w:rsidRPr="00A60936">
        <w:rPr>
          <w:szCs w:val="28"/>
        </w:rPr>
        <w:t xml:space="preserve"> (</w:t>
      </w:r>
      <w:proofErr w:type="spellStart"/>
      <w:r w:rsidRPr="00A60936">
        <w:rPr>
          <w:szCs w:val="28"/>
        </w:rPr>
        <w:t>Sterling</w:t>
      </w:r>
      <w:proofErr w:type="spellEnd"/>
      <w:r w:rsidRPr="00A60936">
        <w:rPr>
          <w:szCs w:val="28"/>
        </w:rPr>
        <w:t xml:space="preserve"> </w:t>
      </w:r>
      <w:proofErr w:type="spellStart"/>
      <w:r w:rsidRPr="00A60936">
        <w:rPr>
          <w:szCs w:val="28"/>
        </w:rPr>
        <w:t>Hughes</w:t>
      </w:r>
      <w:proofErr w:type="spellEnd"/>
      <w:r w:rsidRPr="00A60936">
        <w:rPr>
          <w:szCs w:val="28"/>
        </w:rPr>
        <w:t xml:space="preserve"> ) і </w:t>
      </w:r>
      <w:proofErr w:type="spellStart"/>
      <w:r w:rsidRPr="00A60936">
        <w:rPr>
          <w:szCs w:val="28"/>
        </w:rPr>
        <w:t>Маркус</w:t>
      </w:r>
      <w:proofErr w:type="spellEnd"/>
      <w:r w:rsidRPr="00A60936">
        <w:rPr>
          <w:szCs w:val="28"/>
        </w:rPr>
        <w:t xml:space="preserve"> </w:t>
      </w:r>
      <w:proofErr w:type="spellStart"/>
      <w:r w:rsidRPr="00A60936">
        <w:rPr>
          <w:szCs w:val="28"/>
        </w:rPr>
        <w:t>Бергера</w:t>
      </w:r>
      <w:proofErr w:type="spellEnd"/>
      <w:r w:rsidRPr="00A60936">
        <w:rPr>
          <w:szCs w:val="28"/>
        </w:rPr>
        <w:t xml:space="preserve"> (</w:t>
      </w:r>
      <w:proofErr w:type="spellStart"/>
      <w:r w:rsidRPr="00A60936">
        <w:rPr>
          <w:szCs w:val="28"/>
        </w:rPr>
        <w:t>Marcus</w:t>
      </w:r>
      <w:proofErr w:type="spellEnd"/>
      <w:r w:rsidRPr="00A60936">
        <w:rPr>
          <w:szCs w:val="28"/>
        </w:rPr>
        <w:t xml:space="preserve"> </w:t>
      </w:r>
      <w:proofErr w:type="spellStart"/>
      <w:r w:rsidRPr="00A60936">
        <w:rPr>
          <w:szCs w:val="28"/>
        </w:rPr>
        <w:t>Boerger</w:t>
      </w:r>
      <w:proofErr w:type="spellEnd"/>
      <w:r w:rsidRPr="00A60936">
        <w:rPr>
          <w:szCs w:val="28"/>
        </w:rPr>
        <w:t xml:space="preserve">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 xml:space="preserve">вилам XML. Також можна користуватися скороченим записом: </w:t>
      </w:r>
      <w:r w:rsidRPr="002A39DA">
        <w:rPr>
          <w:rFonts w:ascii="Courier New" w:hAnsi="Courier New" w:cs="Courier New"/>
          <w:szCs w:val="28"/>
        </w:rPr>
        <w:t xml:space="preserve">&lt;? ?&gt; </w:t>
      </w:r>
      <w:r w:rsidRPr="00A60936">
        <w:rPr>
          <w:szCs w:val="28"/>
        </w:rPr>
        <w:t xml:space="preserve">(в php.ini змінна short_open_tag повинна мати значення On) і записом в стилі ASP: </w:t>
      </w:r>
      <w:r w:rsidRPr="002A39DA">
        <w:rPr>
          <w:rFonts w:ascii="Courier New" w:hAnsi="Courier New" w:cs="Courier New"/>
          <w:szCs w:val="28"/>
        </w:rPr>
        <w:t>&lt;% %&gt;</w:t>
      </w:r>
      <w:r w:rsidRPr="00A60936">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proofErr w:type="spellStart"/>
      <w:r w:rsidRPr="00A60936">
        <w:rPr>
          <w:szCs w:val="28"/>
        </w:rPr>
        <w:t>скриптами</w:t>
      </w:r>
      <w:proofErr w:type="spellEnd"/>
      <w:r w:rsidRPr="00A60936">
        <w:rPr>
          <w:szCs w:val="28"/>
        </w:rPr>
        <w:t>,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2A39DA">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2A39DA">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2A39DA">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2A39DA">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2A39DA">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0" w:name="_Toc419309661"/>
      <w:bookmarkStart w:id="21" w:name="_Toc419480982"/>
      <w:r w:rsidRPr="00A60936">
        <w:lastRenderedPageBreak/>
        <w:t>2.</w:t>
      </w:r>
      <w:r w:rsidR="001A2B4A" w:rsidRPr="00A60936">
        <w:t>3</w:t>
      </w:r>
      <w:r w:rsidRPr="00A60936">
        <w:t xml:space="preserve"> Каскадні таблиці стилів CSS</w:t>
      </w:r>
      <w:bookmarkEnd w:id="20"/>
      <w:bookmarkEnd w:id="21"/>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2" w:name="_Toc419480983"/>
      <w:r w:rsidRPr="00A60936">
        <w:t>2.</w:t>
      </w:r>
      <w:r w:rsidR="001A2B4A" w:rsidRPr="00A60936">
        <w:t>4</w:t>
      </w:r>
      <w:r w:rsidRPr="00A60936">
        <w:t xml:space="preserve"> Twitter Bootstrap</w:t>
      </w:r>
      <w:bookmarkEnd w:id="22"/>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 xml:space="preserve">Сумісність з браузерами - Twitter Bootstrap сумісний з Mozilla </w:t>
      </w:r>
      <w:proofErr w:type="spellStart"/>
      <w:r w:rsidRPr="00A60936">
        <w:rPr>
          <w:szCs w:val="28"/>
        </w:rPr>
        <w:t>Firefox</w:t>
      </w:r>
      <w:proofErr w:type="spellEnd"/>
      <w:r w:rsidRPr="00A60936">
        <w:rPr>
          <w:szCs w:val="28"/>
        </w:rPr>
        <w:t>,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3" w:name="_Toc419309662"/>
      <w:bookmarkStart w:id="24" w:name="_Toc419480984"/>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Pr>
          <w:rStyle w:val="af0"/>
          <w:color w:val="auto"/>
          <w:szCs w:val="28"/>
          <w:u w:val="none"/>
        </w:rPr>
        <w:t xml:space="preserve"> </w:t>
      </w:r>
      <w:r w:rsidRPr="00A60936">
        <w:rPr>
          <w:rStyle w:val="af0"/>
          <w:color w:val="auto"/>
          <w:szCs w:val="28"/>
          <w:u w:val="none"/>
        </w:rPr>
        <w:t>РОБІТ</w:t>
      </w:r>
      <w:bookmarkEnd w:id="23"/>
      <w:bookmarkEnd w:id="24"/>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bookmarkStart w:id="25" w:name="_Toc419480985"/>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r w:rsidR="00301FAE">
        <w:t>. Налаштування робочого місця</w:t>
      </w:r>
      <w:bookmarkEnd w:id="25"/>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301FAE">
      <w:pPr>
        <w:numPr>
          <w:ilvl w:val="0"/>
          <w:numId w:val="28"/>
        </w:numPr>
        <w:jc w:val="left"/>
        <w:rPr>
          <w:szCs w:val="28"/>
        </w:rPr>
      </w:pPr>
      <w:r w:rsidRPr="00A60936">
        <w:rPr>
          <w:szCs w:val="28"/>
        </w:rPr>
        <w:t>визначення початкових даних для сайту;</w:t>
      </w:r>
    </w:p>
    <w:p w:rsidR="007B7289" w:rsidRPr="00A60936" w:rsidRDefault="007B7289" w:rsidP="00301FAE">
      <w:pPr>
        <w:numPr>
          <w:ilvl w:val="0"/>
          <w:numId w:val="28"/>
        </w:numPr>
        <w:jc w:val="left"/>
        <w:rPr>
          <w:szCs w:val="28"/>
        </w:rPr>
      </w:pPr>
      <w:r w:rsidRPr="00A60936">
        <w:rPr>
          <w:szCs w:val="28"/>
        </w:rPr>
        <w:t>визначення вимог до зовнішнього вигляду і функціональності;</w:t>
      </w:r>
    </w:p>
    <w:p w:rsidR="007B7289" w:rsidRPr="00A60936" w:rsidRDefault="007B7289" w:rsidP="00301FAE">
      <w:pPr>
        <w:numPr>
          <w:ilvl w:val="0"/>
          <w:numId w:val="28"/>
        </w:numPr>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301FAE">
      <w:pPr>
        <w:pStyle w:val="af3"/>
        <w:numPr>
          <w:ilvl w:val="0"/>
          <w:numId w:val="22"/>
        </w:numPr>
        <w:spacing w:before="0" w:beforeAutospacing="0" w:after="0" w:afterAutospacing="0"/>
        <w:ind w:left="709" w:hanging="283"/>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формування функціоналу сайту.</w:t>
      </w:r>
    </w:p>
    <w:p w:rsidR="006801FB" w:rsidRDefault="00E45B27" w:rsidP="00B66C30">
      <w:pPr>
        <w:ind w:firstLine="709"/>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B66C30">
      <w:pPr>
        <w:ind w:firstLine="709"/>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EE30F6" w:rsidRDefault="00EE30F6" w:rsidP="00A60936">
      <w:pPr>
        <w:rPr>
          <w:szCs w:val="28"/>
        </w:rPr>
      </w:pPr>
      <w:r>
        <w:rPr>
          <w:szCs w:val="28"/>
        </w:rPr>
        <w:t xml:space="preserve"> </w:t>
      </w:r>
      <w:r>
        <w:rPr>
          <w:szCs w:val="28"/>
        </w:rPr>
        <w:tab/>
        <w:t>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Прототип БД сайту розроблявся за</w:t>
      </w:r>
      <w:r w:rsidRPr="00EE30F6">
        <w:rPr>
          <w:szCs w:val="28"/>
        </w:rPr>
        <w:t xml:space="preserve"> </w:t>
      </w:r>
      <w:r>
        <w:rPr>
          <w:szCs w:val="28"/>
        </w:rPr>
        <w:t xml:space="preserve">допомогою безкоштовного онлайн інструменту </w:t>
      </w:r>
      <w:r w:rsidRPr="00EE30F6">
        <w:rPr>
          <w:szCs w:val="28"/>
        </w:rPr>
        <w:t>creately.com</w:t>
      </w:r>
      <w:r>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w:t>
      </w:r>
      <w:r w:rsidR="00301FAE">
        <w:rPr>
          <w:szCs w:val="28"/>
        </w:rPr>
        <w:t xml:space="preserve">для </w:t>
      </w:r>
      <w:r>
        <w:rPr>
          <w:szCs w:val="28"/>
        </w:rPr>
        <w:t xml:space="preserve">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301FAE" w:rsidRDefault="00301FAE" w:rsidP="00A60936">
      <w:pPr>
        <w:rPr>
          <w:szCs w:val="28"/>
        </w:rPr>
      </w:pPr>
      <w:r>
        <w:rPr>
          <w:szCs w:val="28"/>
        </w:rPr>
        <w:lastRenderedPageBreak/>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Pr>
          <w:szCs w:val="28"/>
        </w:rPr>
        <w:t>сайту.</w:t>
      </w:r>
    </w:p>
    <w:p w:rsidR="00DF2408" w:rsidRDefault="00DF2408" w:rsidP="00A60936">
      <w:pPr>
        <w:rPr>
          <w:szCs w:val="28"/>
          <w:lang w:val="ru-RU"/>
        </w:rPr>
      </w:pPr>
      <w:r>
        <w:rPr>
          <w:szCs w:val="28"/>
        </w:rPr>
        <w:tab/>
        <w:t xml:space="preserve">Перший крок налаштування робочого місця був крок з установки локального сервера </w:t>
      </w:r>
      <w:r w:rsidRPr="00DF2408">
        <w:rPr>
          <w:szCs w:val="28"/>
          <w:lang w:val="ru-RU"/>
        </w:rPr>
        <w:t>“</w:t>
      </w:r>
      <w:r>
        <w:rPr>
          <w:szCs w:val="28"/>
          <w:lang w:val="en-US"/>
        </w:rPr>
        <w:t>Denwer</w:t>
      </w:r>
      <w:r w:rsidRPr="00DF2408">
        <w:rPr>
          <w:szCs w:val="28"/>
          <w:lang w:val="ru-RU"/>
        </w:rPr>
        <w:t>”</w:t>
      </w:r>
      <w:r>
        <w:rPr>
          <w:szCs w:val="28"/>
          <w:lang w:val="ru-RU"/>
        </w:rPr>
        <w:t xml:space="preserve">. </w:t>
      </w:r>
    </w:p>
    <w:p w:rsidR="00DF2408" w:rsidRDefault="00DF2408" w:rsidP="00DF2408">
      <w:pPr>
        <w:ind w:firstLine="720"/>
        <w:rPr>
          <w:szCs w:val="28"/>
        </w:rPr>
      </w:pPr>
      <w:r w:rsidRPr="00DF2408">
        <w:rPr>
          <w:szCs w:val="28"/>
        </w:rPr>
        <w:t>Денвер</w:t>
      </w:r>
      <w:r>
        <w:rPr>
          <w:szCs w:val="28"/>
          <w:lang w:val="ru-RU"/>
        </w:rPr>
        <w:t xml:space="preserve"> -</w:t>
      </w:r>
      <w:r w:rsidRPr="00DF2408">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Pr>
          <w:szCs w:val="28"/>
          <w:lang w:val="ru-RU"/>
        </w:rPr>
        <w:t xml:space="preserve"> </w:t>
      </w:r>
      <w:r>
        <w:rPr>
          <w:szCs w:val="28"/>
        </w:rPr>
        <w:t>Вибір цього сервера полягав в тому що даний дистрибутив вміщає наступні елементи:</w:t>
      </w:r>
    </w:p>
    <w:p w:rsidR="00DF2408" w:rsidRPr="00DF2408" w:rsidRDefault="00DF2408" w:rsidP="00DF2408">
      <w:pPr>
        <w:pStyle w:val="afa"/>
        <w:numPr>
          <w:ilvl w:val="0"/>
          <w:numId w:val="29"/>
        </w:numPr>
        <w:rPr>
          <w:szCs w:val="28"/>
        </w:rPr>
      </w:pPr>
      <w:r w:rsidRPr="00DF2408">
        <w:rPr>
          <w:szCs w:val="28"/>
        </w:rPr>
        <w:t xml:space="preserve">Веб-сервер Apache з підтримкою SSI, SSL, </w:t>
      </w:r>
      <w:proofErr w:type="spellStart"/>
      <w:r w:rsidRPr="00DF2408">
        <w:rPr>
          <w:szCs w:val="28"/>
        </w:rPr>
        <w:t>mod_rewrite</w:t>
      </w:r>
      <w:proofErr w:type="spellEnd"/>
      <w:r w:rsidRPr="00DF2408">
        <w:rPr>
          <w:szCs w:val="28"/>
        </w:rPr>
        <w:t xml:space="preserve">, </w:t>
      </w:r>
      <w:proofErr w:type="spellStart"/>
      <w:r w:rsidRPr="00DF2408">
        <w:rPr>
          <w:szCs w:val="28"/>
        </w:rPr>
        <w:t>mod_php</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 xml:space="preserve">Інтерпретатор PHP з підтримкою GD, MySQL, </w:t>
      </w:r>
      <w:proofErr w:type="spellStart"/>
      <w:r w:rsidRPr="00DF2408">
        <w:rPr>
          <w:szCs w:val="28"/>
        </w:rPr>
        <w:t>SQLite</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СУБД MySQL з підтримкою транзакцій (</w:t>
      </w:r>
      <w:proofErr w:type="spellStart"/>
      <w:r w:rsidRPr="00DF2408">
        <w:rPr>
          <w:szCs w:val="28"/>
        </w:rPr>
        <w:t>mysqld-max</w:t>
      </w:r>
      <w:proofErr w:type="spellEnd"/>
      <w:r w:rsidRPr="00DF2408">
        <w:rPr>
          <w:szCs w:val="28"/>
        </w:rPr>
        <w:t>)</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віртуальними хостами, заснована на шаблонах</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запуском і завершенням</w:t>
      </w:r>
      <w:r w:rsidR="00264CD6">
        <w:rPr>
          <w:szCs w:val="28"/>
        </w:rPr>
        <w:t>;</w:t>
      </w:r>
    </w:p>
    <w:p w:rsidR="00DF2408" w:rsidRPr="00DF2408" w:rsidRDefault="00DF2408" w:rsidP="00DF2408">
      <w:pPr>
        <w:pStyle w:val="afa"/>
        <w:numPr>
          <w:ilvl w:val="0"/>
          <w:numId w:val="29"/>
        </w:numPr>
        <w:rPr>
          <w:szCs w:val="28"/>
        </w:rPr>
      </w:pPr>
      <w:r w:rsidRPr="00DF2408">
        <w:rPr>
          <w:szCs w:val="28"/>
        </w:rPr>
        <w:t>Панель phpMyAdmin для адміністрування СУБД</w:t>
      </w:r>
      <w:r w:rsidR="00264CD6">
        <w:rPr>
          <w:szCs w:val="28"/>
        </w:rPr>
        <w:t>;</w:t>
      </w:r>
    </w:p>
    <w:p w:rsidR="00DF2408" w:rsidRDefault="00DF2408" w:rsidP="00DF2408">
      <w:pPr>
        <w:pStyle w:val="afa"/>
        <w:numPr>
          <w:ilvl w:val="0"/>
          <w:numId w:val="29"/>
        </w:numPr>
        <w:rPr>
          <w:szCs w:val="28"/>
        </w:rPr>
      </w:pPr>
      <w:r w:rsidRPr="00DF2408">
        <w:rPr>
          <w:szCs w:val="28"/>
        </w:rPr>
        <w:t xml:space="preserve">Інсталятор.  </w:t>
      </w:r>
    </w:p>
    <w:p w:rsidR="00806BE4" w:rsidRDefault="00264CD6" w:rsidP="00806BE4">
      <w:pPr>
        <w:ind w:firstLine="709"/>
        <w:rPr>
          <w:szCs w:val="28"/>
        </w:rPr>
      </w:pPr>
      <w:r>
        <w:rPr>
          <w:szCs w:val="28"/>
        </w:rPr>
        <w:t>Всі компоненти були необхідні для подальшої роботи над проектом.</w:t>
      </w:r>
      <w:r w:rsidR="00806BE4">
        <w:rPr>
          <w:szCs w:val="28"/>
        </w:rPr>
        <w:t xml:space="preserve"> </w:t>
      </w:r>
    </w:p>
    <w:p w:rsidR="00806BE4" w:rsidRDefault="00806BE4" w:rsidP="00806BE4">
      <w:pPr>
        <w:ind w:firstLine="709"/>
        <w:rPr>
          <w:szCs w:val="28"/>
        </w:rPr>
      </w:pPr>
      <w:r>
        <w:rPr>
          <w:szCs w:val="28"/>
        </w:rPr>
        <w:t>Отже для встановлення даного сервера необхідно було перейти на його офіційну сторінку</w:t>
      </w:r>
      <w:r w:rsidR="00264CD6">
        <w:rPr>
          <w:szCs w:val="28"/>
        </w:rPr>
        <w:t xml:space="preserve"> </w:t>
      </w:r>
      <w:r>
        <w:rPr>
          <w:szCs w:val="28"/>
        </w:rPr>
        <w:t xml:space="preserve">за адресую </w:t>
      </w:r>
      <w:hyperlink r:id="rId21" w:history="1">
        <w:r w:rsidRPr="00806BE4">
          <w:rPr>
            <w:rStyle w:val="af0"/>
            <w:color w:val="auto"/>
            <w:szCs w:val="28"/>
            <w:u w:val="none"/>
          </w:rPr>
          <w:t>http://www.denwer.ru/</w:t>
        </w:r>
      </w:hyperlink>
      <w:r>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Default="00432B0D" w:rsidP="00806BE4">
      <w:pPr>
        <w:ind w:firstLine="709"/>
        <w:rPr>
          <w:noProof/>
          <w:lang w:eastAsia="uk-UA" w:bidi="ar-SA"/>
        </w:rPr>
      </w:pPr>
    </w:p>
    <w:p w:rsidR="00806BE4" w:rsidRDefault="00432B0D" w:rsidP="00432B0D">
      <w:pPr>
        <w:ind w:firstLine="709"/>
        <w:jc w:val="center"/>
        <w:rPr>
          <w:szCs w:val="28"/>
        </w:rPr>
      </w:pPr>
      <w:r>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Pr>
          <w:szCs w:val="28"/>
        </w:rPr>
        <w:t>Рисунок 3.4 – Вигляд головної сторінки</w:t>
      </w:r>
    </w:p>
    <w:p w:rsidR="00701751" w:rsidRDefault="00701751" w:rsidP="00701751">
      <w:pPr>
        <w:ind w:firstLine="709"/>
        <w:rPr>
          <w:szCs w:val="28"/>
        </w:rPr>
      </w:pPr>
      <w:r>
        <w:rPr>
          <w:szCs w:val="28"/>
        </w:rPr>
        <w:lastRenderedPageBreak/>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Default="00701751" w:rsidP="00701751">
      <w:pPr>
        <w:ind w:firstLine="709"/>
        <w:jc w:val="center"/>
        <w:rPr>
          <w:noProof/>
          <w:lang w:eastAsia="uk-UA" w:bidi="ar-SA"/>
        </w:rPr>
      </w:pPr>
    </w:p>
    <w:p w:rsidR="00701751" w:rsidRDefault="00701751" w:rsidP="00701751">
      <w:pPr>
        <w:ind w:firstLine="709"/>
        <w:jc w:val="center"/>
        <w:rPr>
          <w:szCs w:val="28"/>
        </w:rPr>
      </w:pPr>
      <w:r>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Default="00701751" w:rsidP="00701751">
      <w:pPr>
        <w:ind w:firstLine="709"/>
        <w:jc w:val="center"/>
        <w:rPr>
          <w:szCs w:val="28"/>
        </w:rPr>
      </w:pPr>
      <w:r>
        <w:rPr>
          <w:szCs w:val="28"/>
        </w:rPr>
        <w:t>Рисунок 3.5 – Структура кореневої папки сервера</w:t>
      </w:r>
    </w:p>
    <w:p w:rsidR="00701751" w:rsidRDefault="00701751" w:rsidP="00701751">
      <w:pPr>
        <w:ind w:firstLine="709"/>
        <w:jc w:val="center"/>
        <w:rPr>
          <w:szCs w:val="28"/>
        </w:rPr>
      </w:pPr>
    </w:p>
    <w:p w:rsidR="00701751" w:rsidRDefault="00701751" w:rsidP="00701751">
      <w:pPr>
        <w:ind w:firstLine="709"/>
        <w:rPr>
          <w:szCs w:val="28"/>
        </w:rPr>
      </w:pPr>
      <w:r>
        <w:rPr>
          <w:szCs w:val="28"/>
        </w:rPr>
        <w:t xml:space="preserve">Наступним кроком налаштування робочого місця був крок встановлення та налаштування фреймворку </w:t>
      </w:r>
      <w:r w:rsidRPr="00701751">
        <w:rPr>
          <w:szCs w:val="28"/>
          <w:lang w:val="ru-RU"/>
        </w:rPr>
        <w:t>“</w:t>
      </w:r>
      <w:r>
        <w:rPr>
          <w:szCs w:val="28"/>
          <w:lang w:val="en-US"/>
        </w:rPr>
        <w:t>Kohana</w:t>
      </w:r>
      <w:r w:rsidRPr="00701751">
        <w:rPr>
          <w:szCs w:val="28"/>
          <w:lang w:val="ru-RU"/>
        </w:rPr>
        <w:t>”</w:t>
      </w:r>
      <w:r>
        <w:rPr>
          <w:szCs w:val="28"/>
        </w:rPr>
        <w:t xml:space="preserve">, на основі якого проводилася розробка сайту. </w:t>
      </w:r>
    </w:p>
    <w:p w:rsidR="00701751" w:rsidRDefault="00701751" w:rsidP="00701751">
      <w:pPr>
        <w:ind w:firstLine="709"/>
        <w:rPr>
          <w:szCs w:val="28"/>
        </w:rPr>
      </w:pPr>
      <w:r w:rsidRPr="00701751">
        <w:rPr>
          <w:szCs w:val="28"/>
        </w:rPr>
        <w:t xml:space="preserve">Kohana </w:t>
      </w:r>
      <w:r>
        <w:rPr>
          <w:szCs w:val="28"/>
        </w:rPr>
        <w:t>(</w:t>
      </w:r>
      <w:proofErr w:type="spellStart"/>
      <w:r w:rsidRPr="00701751">
        <w:rPr>
          <w:szCs w:val="28"/>
        </w:rPr>
        <w:t>раніша</w:t>
      </w:r>
      <w:proofErr w:type="spellEnd"/>
      <w:r w:rsidRPr="00701751">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Pr>
          <w:szCs w:val="28"/>
        </w:rPr>
        <w:t>. Цей фреймворк був вибраний через наступні його особливості:</w:t>
      </w:r>
    </w:p>
    <w:p w:rsidR="008F2372" w:rsidRPr="008F2372" w:rsidRDefault="008F2372" w:rsidP="008F2372">
      <w:pPr>
        <w:pStyle w:val="afa"/>
        <w:numPr>
          <w:ilvl w:val="0"/>
          <w:numId w:val="30"/>
        </w:numPr>
        <w:ind w:left="709"/>
        <w:rPr>
          <w:szCs w:val="28"/>
        </w:rPr>
      </w:pPr>
      <w:r w:rsidRPr="008F2372">
        <w:rPr>
          <w:szCs w:val="28"/>
        </w:rPr>
        <w:t>Висока безпека</w:t>
      </w:r>
      <w:r>
        <w:rPr>
          <w:szCs w:val="28"/>
        </w:rPr>
        <w:t>;</w:t>
      </w:r>
    </w:p>
    <w:p w:rsidR="008F2372" w:rsidRPr="008F2372" w:rsidRDefault="008F2372" w:rsidP="008F2372">
      <w:pPr>
        <w:pStyle w:val="afa"/>
        <w:numPr>
          <w:ilvl w:val="0"/>
          <w:numId w:val="30"/>
        </w:numPr>
        <w:ind w:left="709"/>
        <w:rPr>
          <w:szCs w:val="28"/>
        </w:rPr>
      </w:pPr>
      <w:r w:rsidRPr="008F2372">
        <w:rPr>
          <w:szCs w:val="28"/>
        </w:rPr>
        <w:t>Екстремальна легкість</w:t>
      </w:r>
      <w:r>
        <w:rPr>
          <w:szCs w:val="28"/>
        </w:rPr>
        <w:t>;</w:t>
      </w:r>
    </w:p>
    <w:p w:rsidR="008F2372" w:rsidRPr="008F2372" w:rsidRDefault="008F2372" w:rsidP="008F2372">
      <w:pPr>
        <w:pStyle w:val="afa"/>
        <w:numPr>
          <w:ilvl w:val="0"/>
          <w:numId w:val="30"/>
        </w:numPr>
        <w:ind w:left="709"/>
        <w:rPr>
          <w:szCs w:val="28"/>
        </w:rPr>
      </w:pPr>
      <w:r w:rsidRPr="008F2372">
        <w:rPr>
          <w:szCs w:val="28"/>
        </w:rPr>
        <w:t>Легкий у розумінні</w:t>
      </w:r>
      <w:r>
        <w:rPr>
          <w:szCs w:val="28"/>
        </w:rPr>
        <w:t>;</w:t>
      </w:r>
    </w:p>
    <w:p w:rsidR="008F2372" w:rsidRPr="008F2372" w:rsidRDefault="008F2372" w:rsidP="008F2372">
      <w:pPr>
        <w:pStyle w:val="afa"/>
        <w:numPr>
          <w:ilvl w:val="0"/>
          <w:numId w:val="30"/>
        </w:numPr>
        <w:ind w:left="709"/>
        <w:rPr>
          <w:szCs w:val="28"/>
        </w:rPr>
      </w:pPr>
      <w:r w:rsidRPr="008F2372">
        <w:rPr>
          <w:szCs w:val="28"/>
        </w:rPr>
        <w:t>Використовує MVC-модель</w:t>
      </w:r>
      <w:r>
        <w:rPr>
          <w:szCs w:val="28"/>
        </w:rPr>
        <w:t>;</w:t>
      </w:r>
    </w:p>
    <w:p w:rsidR="008F2372" w:rsidRDefault="008F2372" w:rsidP="008F2372">
      <w:pPr>
        <w:pStyle w:val="afa"/>
        <w:numPr>
          <w:ilvl w:val="0"/>
          <w:numId w:val="30"/>
        </w:numPr>
        <w:ind w:left="709"/>
        <w:rPr>
          <w:szCs w:val="28"/>
        </w:rPr>
      </w:pPr>
      <w:r w:rsidRPr="008F2372">
        <w:rPr>
          <w:szCs w:val="28"/>
        </w:rPr>
        <w:t>Повна сумісність з UTF-8</w:t>
      </w:r>
      <w:r>
        <w:rPr>
          <w:szCs w:val="28"/>
        </w:rPr>
        <w:t>;</w:t>
      </w:r>
    </w:p>
    <w:p w:rsidR="008F2372" w:rsidRPr="008F2372" w:rsidRDefault="008F2372" w:rsidP="008F2372">
      <w:pPr>
        <w:pStyle w:val="afa"/>
        <w:numPr>
          <w:ilvl w:val="0"/>
          <w:numId w:val="30"/>
        </w:numPr>
        <w:ind w:left="709"/>
        <w:rPr>
          <w:szCs w:val="28"/>
        </w:rPr>
      </w:pPr>
      <w:r>
        <w:rPr>
          <w:szCs w:val="28"/>
        </w:rPr>
        <w:t xml:space="preserve">Наявність технології </w:t>
      </w:r>
      <w:r>
        <w:rPr>
          <w:szCs w:val="28"/>
          <w:lang w:val="en-US"/>
        </w:rPr>
        <w:t>ORM;</w:t>
      </w:r>
    </w:p>
    <w:p w:rsidR="008F2372" w:rsidRDefault="008F2372" w:rsidP="008F2372">
      <w:pPr>
        <w:pStyle w:val="afa"/>
        <w:numPr>
          <w:ilvl w:val="0"/>
          <w:numId w:val="30"/>
        </w:numPr>
        <w:ind w:left="709"/>
        <w:rPr>
          <w:szCs w:val="28"/>
        </w:rPr>
      </w:pPr>
      <w:r w:rsidRPr="008F2372">
        <w:rPr>
          <w:szCs w:val="28"/>
        </w:rPr>
        <w:t>Дуже легко розширюється</w:t>
      </w:r>
      <w:r>
        <w:rPr>
          <w:szCs w:val="28"/>
        </w:rPr>
        <w:t>.</w:t>
      </w:r>
    </w:p>
    <w:p w:rsidR="008F2372" w:rsidRDefault="008F2372" w:rsidP="008F2372">
      <w:pPr>
        <w:pStyle w:val="afa"/>
        <w:ind w:left="0" w:firstLine="709"/>
        <w:rPr>
          <w:szCs w:val="28"/>
        </w:rPr>
      </w:pPr>
      <w:r>
        <w:rPr>
          <w:szCs w:val="28"/>
        </w:rPr>
        <w:t xml:space="preserve">Також я його використав у проекті для того щоб не було повторень коду та повторного написання деяких функцій таких як авторизація та інших, адже </w:t>
      </w:r>
      <w:r>
        <w:rPr>
          <w:szCs w:val="28"/>
        </w:rPr>
        <w:lastRenderedPageBreak/>
        <w:t>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Default="00BE7C46" w:rsidP="008F2372">
      <w:pPr>
        <w:pStyle w:val="afa"/>
        <w:ind w:left="0" w:firstLine="709"/>
        <w:rPr>
          <w:szCs w:val="28"/>
        </w:rPr>
      </w:pPr>
      <w:r>
        <w:rPr>
          <w:szCs w:val="28"/>
        </w:rPr>
        <w:t xml:space="preserve">Для використання фреймворку </w:t>
      </w:r>
      <w:r w:rsidRPr="00BE7C46">
        <w:rPr>
          <w:szCs w:val="28"/>
        </w:rPr>
        <w:t>“</w:t>
      </w:r>
      <w:r>
        <w:rPr>
          <w:szCs w:val="28"/>
          <w:lang w:val="en-US"/>
        </w:rPr>
        <w:t>Kohana</w:t>
      </w:r>
      <w:r w:rsidRPr="00BE7C46">
        <w:rPr>
          <w:szCs w:val="28"/>
        </w:rPr>
        <w:t>”, необхідно скача</w:t>
      </w:r>
      <w:r>
        <w:rPr>
          <w:szCs w:val="28"/>
        </w:rPr>
        <w:t>т</w:t>
      </w:r>
      <w:r w:rsidRPr="00BE7C46">
        <w:rPr>
          <w:szCs w:val="28"/>
        </w:rPr>
        <w:t xml:space="preserve">и його </w:t>
      </w:r>
      <w:r>
        <w:rPr>
          <w:szCs w:val="28"/>
        </w:rPr>
        <w:t xml:space="preserve">з офіційного сайту </w:t>
      </w:r>
      <w:r w:rsidRPr="00BE7C46">
        <w:rPr>
          <w:szCs w:val="28"/>
        </w:rPr>
        <w:t>“</w:t>
      </w:r>
      <w:r>
        <w:rPr>
          <w:szCs w:val="28"/>
          <w:lang w:val="en-US"/>
        </w:rPr>
        <w:t>Kohana</w:t>
      </w:r>
      <w:r w:rsidRPr="00BE7C46">
        <w:rPr>
          <w:szCs w:val="28"/>
        </w:rPr>
        <w:t>”</w:t>
      </w:r>
      <w:r>
        <w:rPr>
          <w:szCs w:val="28"/>
        </w:rPr>
        <w:t xml:space="preserve"> за адресую </w:t>
      </w:r>
      <w:hyperlink r:id="rId24" w:history="1">
        <w:r w:rsidRPr="00BE7C46">
          <w:rPr>
            <w:rStyle w:val="af0"/>
            <w:color w:val="auto"/>
            <w:szCs w:val="28"/>
            <w:u w:val="none"/>
          </w:rPr>
          <w:t>https://kohanaframework.org/</w:t>
        </w:r>
      </w:hyperlink>
      <w:r w:rsidRPr="00BE7C46">
        <w:rPr>
          <w:szCs w:val="28"/>
        </w:rPr>
        <w:t xml:space="preserve">, </w:t>
      </w:r>
      <w:r>
        <w:rPr>
          <w:szCs w:val="28"/>
        </w:rPr>
        <w:t>та встановити в себе на комп’ютері. Вигляд сторінки для скачування фреймворку показано на рисунку 3.5.</w:t>
      </w:r>
    </w:p>
    <w:p w:rsidR="00BE7C46" w:rsidRDefault="00BE7C46" w:rsidP="008F2372">
      <w:pPr>
        <w:pStyle w:val="afa"/>
        <w:ind w:left="0" w:firstLine="709"/>
        <w:rPr>
          <w:szCs w:val="28"/>
        </w:rPr>
      </w:pPr>
    </w:p>
    <w:p w:rsidR="00BE7C46" w:rsidRDefault="00BE7C46" w:rsidP="00B97F39">
      <w:pPr>
        <w:pStyle w:val="afa"/>
        <w:ind w:left="0" w:firstLine="709"/>
        <w:jc w:val="center"/>
        <w:rPr>
          <w:szCs w:val="28"/>
        </w:rPr>
      </w:pPr>
      <w:r>
        <w:rPr>
          <w:noProof/>
          <w:lang w:eastAsia="uk-UA" w:bidi="ar-SA"/>
        </w:rPr>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Default="00BE7C46" w:rsidP="00B97F39">
      <w:pPr>
        <w:pStyle w:val="afa"/>
        <w:ind w:left="0" w:firstLine="709"/>
        <w:jc w:val="center"/>
        <w:rPr>
          <w:szCs w:val="28"/>
        </w:rPr>
      </w:pPr>
      <w:r>
        <w:rPr>
          <w:szCs w:val="28"/>
        </w:rPr>
        <w:t>Рисунок 3.5 – Сторінка для скачування фреймворку</w:t>
      </w:r>
    </w:p>
    <w:p w:rsidR="00B97F39" w:rsidRDefault="00B97F39" w:rsidP="00B97F39">
      <w:pPr>
        <w:pStyle w:val="afa"/>
        <w:ind w:left="0" w:firstLine="709"/>
        <w:jc w:val="center"/>
        <w:rPr>
          <w:szCs w:val="28"/>
        </w:rPr>
      </w:pPr>
    </w:p>
    <w:p w:rsidR="00B97F39" w:rsidRDefault="00B97F39" w:rsidP="00B97F39">
      <w:pPr>
        <w:pStyle w:val="afa"/>
        <w:ind w:left="0" w:firstLine="709"/>
        <w:rPr>
          <w:szCs w:val="28"/>
        </w:rPr>
      </w:pPr>
      <w:r>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Pr>
          <w:szCs w:val="28"/>
        </w:rPr>
        <w:t xml:space="preserve"> рисунок 3.6</w:t>
      </w:r>
      <w:r>
        <w:rPr>
          <w:szCs w:val="28"/>
        </w:rPr>
        <w:t>.</w:t>
      </w:r>
    </w:p>
    <w:p w:rsidR="00B323B6" w:rsidRDefault="00B323B6" w:rsidP="00B97F39">
      <w:pPr>
        <w:pStyle w:val="afa"/>
        <w:ind w:left="0" w:firstLine="709"/>
        <w:rPr>
          <w:szCs w:val="28"/>
        </w:rPr>
      </w:pPr>
    </w:p>
    <w:p w:rsidR="00B323B6" w:rsidRDefault="00B323B6" w:rsidP="00B323B6">
      <w:pPr>
        <w:pStyle w:val="afa"/>
        <w:ind w:left="0" w:firstLine="709"/>
        <w:jc w:val="center"/>
        <w:rPr>
          <w:szCs w:val="28"/>
        </w:rPr>
      </w:pPr>
      <w:r>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Default="00B323B6" w:rsidP="00B323B6">
      <w:pPr>
        <w:pStyle w:val="afa"/>
        <w:ind w:left="0"/>
        <w:jc w:val="center"/>
        <w:rPr>
          <w:szCs w:val="28"/>
        </w:rPr>
      </w:pPr>
      <w:r>
        <w:rPr>
          <w:szCs w:val="28"/>
        </w:rPr>
        <w:t>Рисунок 3.6 – Вставка фреймворку в кореневий каталог локального сервера</w:t>
      </w:r>
    </w:p>
    <w:p w:rsidR="00B323B6" w:rsidRDefault="00B323B6" w:rsidP="00B323B6">
      <w:pPr>
        <w:pStyle w:val="afa"/>
        <w:ind w:left="0"/>
        <w:rPr>
          <w:szCs w:val="28"/>
        </w:rPr>
      </w:pPr>
    </w:p>
    <w:p w:rsidR="00B323B6" w:rsidRDefault="00B323B6" w:rsidP="00B323B6">
      <w:pPr>
        <w:pStyle w:val="afa"/>
        <w:ind w:left="0"/>
        <w:rPr>
          <w:szCs w:val="28"/>
        </w:rPr>
      </w:pPr>
      <w:r>
        <w:rPr>
          <w:szCs w:val="28"/>
        </w:rPr>
        <w:lastRenderedPageBreak/>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B323B6">
        <w:rPr>
          <w:szCs w:val="28"/>
          <w:lang w:val="ru-RU"/>
        </w:rPr>
        <w:t>“</w:t>
      </w:r>
      <w:r>
        <w:rPr>
          <w:szCs w:val="28"/>
          <w:lang w:val="en-US"/>
        </w:rPr>
        <w:t>bootstrap</w:t>
      </w:r>
      <w:r w:rsidRPr="00B323B6">
        <w:rPr>
          <w:szCs w:val="28"/>
          <w:lang w:val="ru-RU"/>
        </w:rPr>
        <w:t>”</w:t>
      </w:r>
      <w:r>
        <w:rPr>
          <w:szCs w:val="28"/>
        </w:rPr>
        <w:t>. Для цього необхідно відкрити цей файл та внести змінив його текстовий зміст</w:t>
      </w:r>
      <w:r w:rsidR="00123E90">
        <w:rPr>
          <w:szCs w:val="28"/>
        </w:rPr>
        <w:t>. Текст з внесеними змінами наведено в (додатку А</w:t>
      </w:r>
      <w:r w:rsidR="00123E90" w:rsidRPr="00E507DA">
        <w:rPr>
          <w:szCs w:val="28"/>
        </w:rPr>
        <w:t>)</w:t>
      </w:r>
      <w:r w:rsidR="00134542">
        <w:rPr>
          <w:szCs w:val="28"/>
        </w:rPr>
        <w:t>.</w:t>
      </w:r>
    </w:p>
    <w:p w:rsidR="00B66C30" w:rsidRDefault="00B66C30" w:rsidP="00B323B6">
      <w:pPr>
        <w:pStyle w:val="afa"/>
        <w:ind w:left="0"/>
        <w:rPr>
          <w:szCs w:val="28"/>
        </w:rPr>
      </w:pPr>
      <w:r>
        <w:rPr>
          <w:szCs w:val="28"/>
        </w:rPr>
        <w:tab/>
        <w:t>Також  для програмування сайту було встановлено такі редактори коду:</w:t>
      </w:r>
    </w:p>
    <w:p w:rsidR="00B66C30" w:rsidRDefault="00B66C30" w:rsidP="00B66C30">
      <w:pPr>
        <w:pStyle w:val="afa"/>
        <w:numPr>
          <w:ilvl w:val="0"/>
          <w:numId w:val="32"/>
        </w:numPr>
        <w:rPr>
          <w:szCs w:val="28"/>
          <w:lang w:val="en-US"/>
        </w:rPr>
      </w:pPr>
      <w:r>
        <w:rPr>
          <w:szCs w:val="28"/>
          <w:lang w:val="en-US"/>
        </w:rPr>
        <w:t>Subline Text 2;</w:t>
      </w:r>
    </w:p>
    <w:p w:rsidR="00B66C30" w:rsidRDefault="00B66C30" w:rsidP="00B66C30">
      <w:pPr>
        <w:pStyle w:val="afa"/>
        <w:numPr>
          <w:ilvl w:val="0"/>
          <w:numId w:val="32"/>
        </w:numPr>
        <w:rPr>
          <w:szCs w:val="28"/>
          <w:lang w:val="en-US"/>
        </w:rPr>
      </w:pPr>
      <w:proofErr w:type="spellStart"/>
      <w:r w:rsidRPr="00B66C30">
        <w:rPr>
          <w:szCs w:val="28"/>
          <w:lang w:val="en-US"/>
        </w:rPr>
        <w:t>JetBrains</w:t>
      </w:r>
      <w:proofErr w:type="spellEnd"/>
      <w:r w:rsidRPr="00B66C30">
        <w:rPr>
          <w:szCs w:val="28"/>
          <w:lang w:val="en-US"/>
        </w:rPr>
        <w:t xml:space="preserve"> </w:t>
      </w:r>
      <w:proofErr w:type="spellStart"/>
      <w:r w:rsidRPr="00B66C30">
        <w:rPr>
          <w:szCs w:val="28"/>
          <w:lang w:val="en-US"/>
        </w:rPr>
        <w:t>PhpStorm</w:t>
      </w:r>
      <w:proofErr w:type="spellEnd"/>
      <w:r>
        <w:rPr>
          <w:szCs w:val="28"/>
          <w:lang w:val="en-US"/>
        </w:rPr>
        <w:t>;</w:t>
      </w:r>
    </w:p>
    <w:p w:rsidR="00B66C30" w:rsidRDefault="00B66C30" w:rsidP="00B66C30">
      <w:pPr>
        <w:pStyle w:val="afa"/>
        <w:numPr>
          <w:ilvl w:val="0"/>
          <w:numId w:val="32"/>
        </w:numPr>
        <w:rPr>
          <w:szCs w:val="28"/>
          <w:lang w:val="en-US"/>
        </w:rPr>
      </w:pPr>
      <w:r w:rsidRPr="00B66C30">
        <w:rPr>
          <w:szCs w:val="28"/>
          <w:lang w:val="en-US"/>
        </w:rPr>
        <w:t>Brackets</w:t>
      </w:r>
      <w:r>
        <w:rPr>
          <w:szCs w:val="28"/>
          <w:lang w:val="en-US"/>
        </w:rPr>
        <w:t>;</w:t>
      </w:r>
    </w:p>
    <w:p w:rsidR="00B66C30" w:rsidRDefault="00B66C30" w:rsidP="00B66C30">
      <w:pPr>
        <w:pStyle w:val="afa"/>
        <w:numPr>
          <w:ilvl w:val="0"/>
          <w:numId w:val="32"/>
        </w:numPr>
        <w:rPr>
          <w:szCs w:val="28"/>
          <w:lang w:val="en-US"/>
        </w:rPr>
      </w:pPr>
      <w:r>
        <w:rPr>
          <w:szCs w:val="28"/>
          <w:lang w:val="en-US"/>
        </w:rPr>
        <w:t>Adobe Dreamweaver;</w:t>
      </w:r>
    </w:p>
    <w:p w:rsidR="00B66C30" w:rsidRDefault="00B66C30" w:rsidP="00B66C30">
      <w:pPr>
        <w:pStyle w:val="afa"/>
        <w:numPr>
          <w:ilvl w:val="0"/>
          <w:numId w:val="32"/>
        </w:numPr>
        <w:rPr>
          <w:szCs w:val="28"/>
          <w:lang w:val="en-US"/>
        </w:rPr>
      </w:pPr>
      <w:r>
        <w:rPr>
          <w:szCs w:val="28"/>
          <w:lang w:val="en-US"/>
        </w:rPr>
        <w:t>Notepad ++.</w:t>
      </w:r>
    </w:p>
    <w:p w:rsidR="006E6184" w:rsidRDefault="006E6184" w:rsidP="006E6184">
      <w:pPr>
        <w:pStyle w:val="afa"/>
        <w:ind w:left="0" w:firstLine="720"/>
        <w:rPr>
          <w:szCs w:val="28"/>
        </w:rPr>
      </w:pPr>
      <w:r>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BE7C46" w:rsidRDefault="00B97F39" w:rsidP="00B97F39">
      <w:pPr>
        <w:jc w:val="center"/>
      </w:pPr>
    </w:p>
    <w:p w:rsidR="007B7289" w:rsidRPr="00E9372C" w:rsidRDefault="00612F54" w:rsidP="00E9372C">
      <w:pPr>
        <w:pStyle w:val="2"/>
      </w:pPr>
      <w:bookmarkStart w:id="26" w:name="_Toc419480986"/>
      <w:r w:rsidRPr="005C74D2">
        <w:t xml:space="preserve">3.2 </w:t>
      </w:r>
      <w:r w:rsidR="0014024F">
        <w:t>П</w:t>
      </w:r>
      <w:r w:rsidR="005C74D2" w:rsidRPr="005C74D2">
        <w:t>рограмування</w:t>
      </w:r>
      <w:r w:rsidR="0014024F">
        <w:t xml:space="preserve"> дизайну та функціоналу</w:t>
      </w:r>
      <w:r w:rsidR="005C74D2" w:rsidRPr="005C74D2">
        <w:t xml:space="preserve"> веб-сайту</w:t>
      </w:r>
      <w:bookmarkEnd w:id="26"/>
      <w:r w:rsidR="007B7289" w:rsidRPr="00E9372C">
        <w:t xml:space="preserve"> </w:t>
      </w:r>
    </w:p>
    <w:p w:rsidR="00654048" w:rsidRDefault="00654048" w:rsidP="00654048"/>
    <w:p w:rsidR="00654048" w:rsidRPr="00654048" w:rsidRDefault="00654048" w:rsidP="00654048">
      <w:r>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Default="007B7289" w:rsidP="007B7289">
      <w:pPr>
        <w:pStyle w:val="af3"/>
        <w:spacing w:before="0" w:beforeAutospacing="0" w:after="0" w:afterAutospacing="0"/>
        <w:ind w:firstLine="709"/>
        <w:rPr>
          <w:szCs w:val="28"/>
        </w:rPr>
      </w:pPr>
      <w:r w:rsidRPr="00A60936">
        <w:rPr>
          <w:szCs w:val="28"/>
        </w:rPr>
        <w:t xml:space="preserve">Як вже було сказано вище, </w:t>
      </w:r>
      <w:r w:rsidR="004E1807">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PHP;</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HTML 5;</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JavaScript;</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CSS 3;</w:t>
      </w:r>
    </w:p>
    <w:p w:rsidR="004E1807" w:rsidRDefault="004E1807" w:rsidP="004E1807">
      <w:pPr>
        <w:pStyle w:val="af3"/>
        <w:numPr>
          <w:ilvl w:val="0"/>
          <w:numId w:val="27"/>
        </w:numPr>
        <w:spacing w:before="0" w:beforeAutospacing="0" w:after="0" w:afterAutospacing="0"/>
        <w:ind w:left="709"/>
        <w:rPr>
          <w:szCs w:val="28"/>
          <w:lang w:val="en-US"/>
        </w:rPr>
      </w:pPr>
      <w:r w:rsidRPr="004E1807">
        <w:rPr>
          <w:szCs w:val="28"/>
          <w:lang w:val="en-US"/>
        </w:rPr>
        <w:t>Twitter Bootstrap</w:t>
      </w:r>
      <w:r>
        <w:rPr>
          <w:szCs w:val="28"/>
          <w:lang w:val="en-US"/>
        </w:rPr>
        <w:t>;</w:t>
      </w:r>
    </w:p>
    <w:p w:rsidR="00654048" w:rsidRDefault="004E1807" w:rsidP="00654048">
      <w:pPr>
        <w:pStyle w:val="af3"/>
        <w:numPr>
          <w:ilvl w:val="0"/>
          <w:numId w:val="27"/>
        </w:numPr>
        <w:spacing w:before="0" w:beforeAutospacing="0" w:after="0" w:afterAutospacing="0"/>
        <w:ind w:left="709"/>
        <w:rPr>
          <w:szCs w:val="28"/>
          <w:lang w:val="en-US"/>
        </w:rPr>
      </w:pPr>
      <w:r w:rsidRPr="004E1807">
        <w:rPr>
          <w:szCs w:val="28"/>
          <w:lang w:val="en-US"/>
        </w:rPr>
        <w:lastRenderedPageBreak/>
        <w:t>Kohana framework;</w:t>
      </w:r>
    </w:p>
    <w:p w:rsidR="00654048" w:rsidRDefault="00654048" w:rsidP="00654048">
      <w:pPr>
        <w:pStyle w:val="af3"/>
        <w:numPr>
          <w:ilvl w:val="0"/>
          <w:numId w:val="27"/>
        </w:numPr>
        <w:spacing w:before="0" w:beforeAutospacing="0" w:after="0" w:afterAutospacing="0"/>
        <w:ind w:left="709"/>
        <w:rPr>
          <w:szCs w:val="28"/>
          <w:lang w:val="en-US"/>
        </w:rPr>
      </w:pPr>
      <w:r w:rsidRPr="00654048">
        <w:rPr>
          <w:szCs w:val="28"/>
          <w:lang w:val="en-US"/>
        </w:rPr>
        <w:t>jQuery;</w:t>
      </w:r>
    </w:p>
    <w:p w:rsidR="004E1807" w:rsidRPr="00654048" w:rsidRDefault="004E1807" w:rsidP="00654048">
      <w:pPr>
        <w:pStyle w:val="af3"/>
        <w:numPr>
          <w:ilvl w:val="0"/>
          <w:numId w:val="27"/>
        </w:numPr>
        <w:spacing w:before="0" w:beforeAutospacing="0" w:after="0" w:afterAutospacing="0"/>
        <w:ind w:left="709"/>
        <w:rPr>
          <w:szCs w:val="28"/>
          <w:lang w:val="en-US"/>
        </w:rPr>
      </w:pPr>
      <w:r w:rsidRPr="00654048">
        <w:rPr>
          <w:szCs w:val="28"/>
        </w:rPr>
        <w:t>Та інше.</w:t>
      </w:r>
    </w:p>
    <w:p w:rsidR="00AE0FDE" w:rsidRDefault="00AE0FDE" w:rsidP="007B7289">
      <w:pPr>
        <w:pStyle w:val="af3"/>
        <w:spacing w:before="0" w:beforeAutospacing="0" w:after="0" w:afterAutospacing="0"/>
        <w:ind w:firstLine="709"/>
        <w:rPr>
          <w:szCs w:val="28"/>
        </w:rPr>
      </w:pPr>
      <w:r>
        <w:rPr>
          <w:szCs w:val="28"/>
        </w:rPr>
        <w:t xml:space="preserve">Всі </w:t>
      </w:r>
      <w:r w:rsidR="007B7289" w:rsidRPr="00A60936">
        <w:rPr>
          <w:szCs w:val="28"/>
        </w:rPr>
        <w:t>веб-сторінки коду</w:t>
      </w:r>
      <w:r>
        <w:rPr>
          <w:szCs w:val="28"/>
        </w:rPr>
        <w:t>валися</w:t>
      </w:r>
      <w:r w:rsidR="007B7289" w:rsidRPr="00A60936">
        <w:rPr>
          <w:szCs w:val="28"/>
        </w:rPr>
        <w:t xml:space="preserve"> на мові гіпертекстової розмітки </w:t>
      </w:r>
      <w:r>
        <w:rPr>
          <w:szCs w:val="28"/>
        </w:rPr>
        <w:t>–</w:t>
      </w:r>
      <w:r w:rsidR="007B7289" w:rsidRPr="00A60936">
        <w:rPr>
          <w:szCs w:val="28"/>
        </w:rPr>
        <w:t xml:space="preserve"> HTML</w:t>
      </w:r>
      <w:r>
        <w:rPr>
          <w:szCs w:val="28"/>
        </w:rPr>
        <w:t xml:space="preserve"> та надавалася стилізація сторінок за допомогою каскадних таблиць стилів </w:t>
      </w:r>
      <w:r>
        <w:rPr>
          <w:szCs w:val="28"/>
          <w:lang w:val="en-US"/>
        </w:rPr>
        <w:t>CSS3</w:t>
      </w:r>
      <w:r w:rsidR="007B7289" w:rsidRPr="00A60936">
        <w:rPr>
          <w:szCs w:val="28"/>
        </w:rPr>
        <w:t>.</w:t>
      </w:r>
      <w:r>
        <w:rPr>
          <w:szCs w:val="28"/>
        </w:rPr>
        <w:t xml:space="preserve"> Для зручного написання коду на цих мовах, використовувався редактор коду </w:t>
      </w:r>
      <w:r>
        <w:rPr>
          <w:szCs w:val="28"/>
          <w:lang w:val="en-US"/>
        </w:rPr>
        <w:t>Subline</w:t>
      </w:r>
      <w:r w:rsidRPr="00AE0FDE">
        <w:rPr>
          <w:szCs w:val="28"/>
          <w:lang w:val="ru-RU"/>
        </w:rPr>
        <w:t xml:space="preserve"> </w:t>
      </w:r>
      <w:r>
        <w:rPr>
          <w:szCs w:val="28"/>
          <w:lang w:val="en-US"/>
        </w:rPr>
        <w:t>Text</w:t>
      </w:r>
      <w:r w:rsidRPr="00AE0FDE">
        <w:rPr>
          <w:szCs w:val="28"/>
          <w:lang w:val="ru-RU"/>
        </w:rPr>
        <w:t xml:space="preserve"> 2. </w:t>
      </w:r>
      <w:r>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3.4.</w:t>
      </w:r>
    </w:p>
    <w:p w:rsidR="00AE0FDE" w:rsidRDefault="00AE0FDE" w:rsidP="007B7289">
      <w:pPr>
        <w:pStyle w:val="af3"/>
        <w:spacing w:before="0" w:beforeAutospacing="0" w:after="0" w:afterAutospacing="0"/>
        <w:ind w:firstLine="709"/>
        <w:rPr>
          <w:noProof/>
          <w:lang w:bidi="ar-SA"/>
        </w:rPr>
      </w:pPr>
    </w:p>
    <w:p w:rsidR="00AE0FDE" w:rsidRDefault="00AE0FDE" w:rsidP="00172A27">
      <w:pPr>
        <w:pStyle w:val="af3"/>
        <w:spacing w:before="0" w:beforeAutospacing="0" w:after="0" w:afterAutospacing="0"/>
        <w:ind w:firstLine="709"/>
        <w:jc w:val="center"/>
        <w:rPr>
          <w:szCs w:val="28"/>
        </w:rPr>
      </w:pPr>
      <w:r>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Default="00AE0FDE" w:rsidP="00172A27">
      <w:pPr>
        <w:pStyle w:val="af3"/>
        <w:spacing w:before="0" w:beforeAutospacing="0" w:after="0" w:afterAutospacing="0"/>
        <w:ind w:firstLine="709"/>
        <w:jc w:val="center"/>
        <w:rPr>
          <w:szCs w:val="28"/>
        </w:rPr>
      </w:pPr>
    </w:p>
    <w:p w:rsidR="00AE0FDE" w:rsidRPr="00AE0FDE" w:rsidRDefault="00AE0FDE" w:rsidP="00172A27">
      <w:pPr>
        <w:pStyle w:val="af3"/>
        <w:spacing w:before="0" w:beforeAutospacing="0" w:after="0" w:afterAutospacing="0"/>
        <w:jc w:val="center"/>
        <w:rPr>
          <w:szCs w:val="28"/>
        </w:rPr>
      </w:pPr>
      <w:r>
        <w:rPr>
          <w:szCs w:val="28"/>
        </w:rPr>
        <w:t>Рисунок 3.4 – Загальний вигляд редактора</w:t>
      </w:r>
    </w:p>
    <w:p w:rsidR="00172A27" w:rsidRDefault="00172A27" w:rsidP="00172A27">
      <w:pPr>
        <w:pStyle w:val="af3"/>
        <w:spacing w:before="0" w:beforeAutospacing="0" w:after="0" w:afterAutospacing="0"/>
        <w:ind w:firstLine="709"/>
        <w:rPr>
          <w:szCs w:val="28"/>
        </w:rPr>
      </w:pPr>
    </w:p>
    <w:p w:rsidR="00AE0FDE" w:rsidRDefault="00AE0FDE" w:rsidP="00172A27">
      <w:pPr>
        <w:pStyle w:val="af3"/>
        <w:spacing w:before="0" w:beforeAutospacing="0" w:after="0" w:afterAutospacing="0"/>
        <w:ind w:firstLine="709"/>
        <w:rPr>
          <w:szCs w:val="28"/>
        </w:rPr>
      </w:pPr>
      <w:r>
        <w:rPr>
          <w:szCs w:val="28"/>
        </w:rPr>
        <w:t xml:space="preserve">Підчас верстання </w:t>
      </w:r>
      <w:r w:rsidR="00172A27">
        <w:rPr>
          <w:szCs w:val="28"/>
        </w:rPr>
        <w:t>структури сторінок використовувався новий мето</w:t>
      </w:r>
      <w:r w:rsidR="0074017B">
        <w:rPr>
          <w:szCs w:val="28"/>
        </w:rPr>
        <w:t xml:space="preserve">д верстання – це метод блочної </w:t>
      </w:r>
      <w:r w:rsidR="00172A27" w:rsidRPr="0074017B">
        <w:rPr>
          <w:szCs w:val="28"/>
        </w:rPr>
        <w:t>верстки.</w:t>
      </w:r>
      <w:r w:rsidR="0074017B">
        <w:rPr>
          <w:szCs w:val="28"/>
        </w:rPr>
        <w:t xml:space="preserve"> Приклад якої можна побачити на лістингу 3.1.</w:t>
      </w:r>
    </w:p>
    <w:p w:rsidR="0074017B" w:rsidRDefault="0074017B" w:rsidP="00172A27">
      <w:pPr>
        <w:pStyle w:val="af3"/>
        <w:spacing w:before="0" w:beforeAutospacing="0" w:after="0" w:afterAutospacing="0"/>
        <w:ind w:firstLine="709"/>
        <w:rPr>
          <w:szCs w:val="28"/>
        </w:rPr>
      </w:pPr>
      <w:r>
        <w:rPr>
          <w:szCs w:val="28"/>
        </w:rPr>
        <w:t>Лістинг 3.1</w:t>
      </w:r>
    </w:p>
    <w:p w:rsidR="0074017B" w:rsidRPr="0074017B" w:rsidRDefault="0074017B" w:rsidP="0074017B">
      <w:pPr>
        <w:pStyle w:val="af7"/>
        <w:spacing w:line="240" w:lineRule="auto"/>
        <w:jc w:val="left"/>
        <w:rPr>
          <w:rStyle w:val="afb"/>
          <w:lang w:val="en-US"/>
        </w:rPr>
      </w:pPr>
      <w:r w:rsidRPr="0074017B">
        <w:rPr>
          <w:rStyle w:val="afb"/>
          <w:lang w:val="en-US"/>
        </w:rPr>
        <w:t>&lt;div class="portfolio-title"&gt;</w:t>
      </w:r>
    </w:p>
    <w:p w:rsidR="0074017B" w:rsidRPr="0074017B" w:rsidRDefault="0074017B" w:rsidP="0074017B">
      <w:pPr>
        <w:pStyle w:val="af7"/>
        <w:spacing w:line="240" w:lineRule="auto"/>
        <w:jc w:val="left"/>
        <w:rPr>
          <w:rStyle w:val="afb"/>
          <w:lang w:val="en-US"/>
        </w:rPr>
      </w:pPr>
      <w:r w:rsidRPr="0074017B">
        <w:rPr>
          <w:rStyle w:val="afb"/>
          <w:lang w:val="en-US"/>
        </w:rPr>
        <w:t>&lt;div class="row"&gt;</w:t>
      </w:r>
    </w:p>
    <w:p w:rsidR="0074017B" w:rsidRPr="0074017B" w:rsidRDefault="0074017B" w:rsidP="0074017B">
      <w:pPr>
        <w:pStyle w:val="af7"/>
        <w:spacing w:line="240" w:lineRule="auto"/>
        <w:jc w:val="left"/>
        <w:rPr>
          <w:rStyle w:val="afb"/>
          <w:lang w:val="en-US"/>
        </w:rPr>
      </w:pPr>
      <w:r w:rsidRPr="0074017B">
        <w:rPr>
          <w:rStyle w:val="afb"/>
          <w:lang w:val="en-US"/>
        </w:rPr>
        <w:lastRenderedPageBreak/>
        <w:t>&lt;div class="work span3"&gt;</w:t>
      </w:r>
    </w:p>
    <w:p w:rsidR="0074017B" w:rsidRPr="0074017B" w:rsidRDefault="0074017B" w:rsidP="0074017B">
      <w:pPr>
        <w:pStyle w:val="af7"/>
        <w:spacing w:line="240" w:lineRule="auto"/>
        <w:jc w:val="left"/>
        <w:rPr>
          <w:rStyle w:val="afb"/>
          <w:lang w:val="en-US"/>
        </w:rPr>
      </w:pPr>
      <w:r w:rsidRPr="0074017B">
        <w:rPr>
          <w:rStyle w:val="afb"/>
          <w:lang w:val="en-US"/>
        </w:rPr>
        <w:t>&lt;</w:t>
      </w:r>
      <w:proofErr w:type="spellStart"/>
      <w:r w:rsidRPr="0074017B">
        <w:rPr>
          <w:rStyle w:val="afb"/>
          <w:lang w:val="en-US"/>
        </w:rPr>
        <w:t>img</w:t>
      </w:r>
      <w:proofErr w:type="spellEnd"/>
      <w:r w:rsidRPr="0074017B">
        <w:rPr>
          <w:rStyle w:val="afb"/>
          <w:lang w:val="en-US"/>
        </w:rPr>
        <w:t xml:space="preserve"> </w:t>
      </w:r>
      <w:proofErr w:type="spellStart"/>
      <w:r w:rsidRPr="0074017B">
        <w:rPr>
          <w:rStyle w:val="afb"/>
          <w:lang w:val="en-US"/>
        </w:rPr>
        <w:t>src</w:t>
      </w:r>
      <w:proofErr w:type="spellEnd"/>
      <w:r w:rsidRPr="0074017B">
        <w:rPr>
          <w:rStyle w:val="afb"/>
          <w:lang w:val="en-US"/>
        </w:rPr>
        <w:t>="/public/</w:t>
      </w:r>
      <w:proofErr w:type="spellStart"/>
      <w:r w:rsidRPr="0074017B">
        <w:rPr>
          <w:rStyle w:val="afb"/>
          <w:lang w:val="en-US"/>
        </w:rPr>
        <w:t>img</w:t>
      </w:r>
      <w:proofErr w:type="spellEnd"/>
      <w:r w:rsidRPr="0074017B">
        <w:rPr>
          <w:rStyle w:val="afb"/>
          <w:lang w:val="en-US"/>
        </w:rPr>
        <w:t>/portfolio/work1.jpg" alt=""&gt;</w:t>
      </w:r>
    </w:p>
    <w:p w:rsidR="0074017B" w:rsidRPr="0074017B" w:rsidRDefault="0074017B" w:rsidP="0074017B">
      <w:pPr>
        <w:pStyle w:val="af7"/>
        <w:spacing w:line="240" w:lineRule="auto"/>
        <w:jc w:val="left"/>
        <w:rPr>
          <w:rStyle w:val="afb"/>
          <w:lang w:val="en-US"/>
        </w:rPr>
      </w:pPr>
      <w:r w:rsidRPr="0074017B">
        <w:rPr>
          <w:rStyle w:val="afb"/>
          <w:lang w:val="en-US"/>
        </w:rPr>
        <w:t>&lt;/div&gt;</w:t>
      </w:r>
    </w:p>
    <w:p w:rsidR="0074017B" w:rsidRPr="0074017B" w:rsidRDefault="0074017B" w:rsidP="0074017B">
      <w:pPr>
        <w:pStyle w:val="af7"/>
        <w:spacing w:line="240" w:lineRule="auto"/>
        <w:jc w:val="left"/>
        <w:rPr>
          <w:rStyle w:val="afb"/>
          <w:lang w:val="en-US"/>
        </w:rPr>
      </w:pPr>
      <w:r w:rsidRPr="0074017B">
        <w:rPr>
          <w:rStyle w:val="afb"/>
          <w:lang w:val="en-US"/>
        </w:rPr>
        <w:lastRenderedPageBreak/>
        <w:t>&lt;/div&gt;</w:t>
      </w:r>
    </w:p>
    <w:p w:rsidR="0074017B" w:rsidRDefault="0074017B" w:rsidP="0074017B">
      <w:pPr>
        <w:spacing w:line="240" w:lineRule="auto"/>
        <w:jc w:val="left"/>
        <w:rPr>
          <w:rStyle w:val="afb"/>
          <w:lang w:val="en-US"/>
        </w:rPr>
      </w:pPr>
      <w:r w:rsidRPr="0074017B">
        <w:rPr>
          <w:rStyle w:val="afb"/>
          <w:lang w:val="en-US"/>
        </w:rPr>
        <w:lastRenderedPageBreak/>
        <w:t>&lt;/div&gt;</w:t>
      </w:r>
    </w:p>
    <w:p w:rsidR="0074017B" w:rsidRDefault="00665973" w:rsidP="0074017B">
      <w:pPr>
        <w:spacing w:line="240" w:lineRule="auto"/>
        <w:jc w:val="left"/>
        <w:rPr>
          <w:rStyle w:val="afb"/>
        </w:rPr>
      </w:pPr>
      <w:r>
        <w:rPr>
          <w:rStyle w:val="afb"/>
        </w:rPr>
        <w:t xml:space="preserve"> </w:t>
      </w:r>
    </w:p>
    <w:p w:rsidR="00665973" w:rsidRPr="00665973" w:rsidRDefault="00665973" w:rsidP="00665973">
      <w:pPr>
        <w:rPr>
          <w:rStyle w:val="afb"/>
          <w:rFonts w:ascii="Times New Roman" w:hAnsi="Times New Roman"/>
        </w:rPr>
      </w:pPr>
      <w:r>
        <w:rPr>
          <w:rStyle w:val="afb"/>
        </w:rPr>
        <w:tab/>
      </w:r>
    </w:p>
    <w:p w:rsidR="0074017B" w:rsidRDefault="00665973" w:rsidP="00665973">
      <w:pPr>
        <w:rPr>
          <w:rStyle w:val="afb"/>
          <w:rFonts w:ascii="Times New Roman" w:hAnsi="Times New Roman"/>
          <w:sz w:val="28"/>
          <w:szCs w:val="28"/>
        </w:rPr>
      </w:pPr>
      <w:r>
        <w:rPr>
          <w:rStyle w:val="afb"/>
          <w:rFonts w:ascii="Times New Roman" w:hAnsi="Times New Roman"/>
          <w:sz w:val="28"/>
          <w:szCs w:val="28"/>
        </w:rPr>
        <w:tab/>
        <w:t>З даного лістингу ми бачимо що всі елементи сторінки поміщені в тег</w:t>
      </w:r>
      <w:r>
        <w:rPr>
          <w:rStyle w:val="afb"/>
          <w:rFonts w:ascii="Times New Roman" w:hAnsi="Times New Roman"/>
          <w:sz w:val="28"/>
          <w:szCs w:val="28"/>
          <w:lang w:val="en-US"/>
        </w:rPr>
        <w:t>b</w:t>
      </w:r>
      <w:r>
        <w:rPr>
          <w:rStyle w:val="afb"/>
          <w:rFonts w:ascii="Times New Roman" w:hAnsi="Times New Roman"/>
          <w:sz w:val="28"/>
          <w:szCs w:val="28"/>
          <w:lang w:val="ru-RU"/>
        </w:rPr>
        <w:t xml:space="preserve"> </w:t>
      </w:r>
      <w:r w:rsidRPr="00665973">
        <w:rPr>
          <w:rStyle w:val="afb"/>
          <w:rFonts w:cs="Courier New"/>
          <w:lang w:val="ru-RU"/>
        </w:rPr>
        <w:t>&lt;</w:t>
      </w:r>
      <w:proofErr w:type="spellStart"/>
      <w:r w:rsidRPr="00665973">
        <w:rPr>
          <w:rStyle w:val="afb"/>
          <w:rFonts w:cs="Courier New"/>
          <w:lang w:val="ru-RU"/>
        </w:rPr>
        <w:t>div</w:t>
      </w:r>
      <w:proofErr w:type="spellEnd"/>
      <w:r w:rsidRPr="00665973">
        <w:rPr>
          <w:rStyle w:val="afb"/>
          <w:rFonts w:cs="Courier New"/>
          <w:lang w:val="ru-RU"/>
        </w:rPr>
        <w:t>&gt;…..&lt;/</w:t>
      </w:r>
      <w:proofErr w:type="spellStart"/>
      <w:r w:rsidRPr="00665973">
        <w:rPr>
          <w:rStyle w:val="afb"/>
          <w:rFonts w:cs="Courier New"/>
          <w:lang w:val="ru-RU"/>
        </w:rPr>
        <w:t>div</w:t>
      </w:r>
      <w:proofErr w:type="spellEnd"/>
      <w:r w:rsidRPr="00665973">
        <w:rPr>
          <w:rStyle w:val="afb"/>
          <w:rFonts w:cs="Courier New"/>
          <w:lang w:val="ru-RU"/>
        </w:rPr>
        <w:t>&gt;</w:t>
      </w:r>
      <w:r>
        <w:rPr>
          <w:rStyle w:val="afb"/>
          <w:rFonts w:ascii="Times New Roman" w:hAnsi="Times New Roman"/>
          <w:sz w:val="28"/>
          <w:szCs w:val="28"/>
        </w:rPr>
        <w:t xml:space="preserve">. Це значить </w:t>
      </w:r>
      <w:r w:rsidR="00A91787">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Pr>
          <w:rStyle w:val="afb"/>
          <w:rFonts w:ascii="Times New Roman" w:hAnsi="Times New Roman"/>
          <w:sz w:val="28"/>
          <w:szCs w:val="28"/>
          <w:lang w:val="en-US"/>
        </w:rPr>
        <w:t>class</w:t>
      </w:r>
      <w:r w:rsidR="00A91787">
        <w:rPr>
          <w:rStyle w:val="afb"/>
          <w:rFonts w:ascii="Times New Roman" w:hAnsi="Times New Roman"/>
          <w:sz w:val="28"/>
          <w:szCs w:val="28"/>
        </w:rPr>
        <w:t>, дана структура показана на лістингу 3.2.</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t>Лістинг 3.2</w:t>
      </w:r>
    </w:p>
    <w:p w:rsidR="00A91787" w:rsidRPr="0074017B" w:rsidRDefault="00A91787" w:rsidP="00A91787">
      <w:pPr>
        <w:pStyle w:val="af7"/>
        <w:spacing w:line="240" w:lineRule="auto"/>
        <w:jc w:val="left"/>
        <w:rPr>
          <w:rStyle w:val="afb"/>
          <w:lang w:val="en-US"/>
        </w:rPr>
      </w:pPr>
      <w:r w:rsidRPr="0074017B">
        <w:rPr>
          <w:rStyle w:val="afb"/>
          <w:lang w:val="en-US"/>
        </w:rPr>
        <w:t>&lt;div class="row"&gt;</w:t>
      </w:r>
    </w:p>
    <w:p w:rsidR="00A91787" w:rsidRDefault="00A91787" w:rsidP="00665973">
      <w:pPr>
        <w:rPr>
          <w:rStyle w:val="afb"/>
          <w:rFonts w:ascii="Times New Roman" w:hAnsi="Times New Roman"/>
          <w:sz w:val="28"/>
          <w:szCs w:val="28"/>
        </w:rPr>
      </w:pPr>
      <w:r>
        <w:rPr>
          <w:rStyle w:val="afb"/>
          <w:rFonts w:ascii="Times New Roman" w:hAnsi="Times New Roman"/>
          <w:sz w:val="28"/>
          <w:szCs w:val="28"/>
        </w:rPr>
        <w:tab/>
      </w:r>
    </w:p>
    <w:p w:rsidR="00A91787" w:rsidRDefault="006D1023" w:rsidP="00665973">
      <w:pPr>
        <w:rPr>
          <w:rStyle w:val="afb"/>
          <w:rFonts w:ascii="Times New Roman" w:hAnsi="Times New Roman"/>
          <w:sz w:val="28"/>
          <w:szCs w:val="28"/>
        </w:rPr>
      </w:pPr>
      <w:r>
        <w:rPr>
          <w:rStyle w:val="afb"/>
          <w:rFonts w:ascii="Times New Roman" w:hAnsi="Times New Roman"/>
          <w:sz w:val="28"/>
          <w:szCs w:val="28"/>
        </w:rPr>
        <w:tab/>
      </w:r>
      <w:r w:rsidRPr="006D1023">
        <w:rPr>
          <w:rStyle w:val="afb"/>
          <w:rFonts w:ascii="Times New Roman" w:hAnsi="Times New Roman"/>
          <w:sz w:val="28"/>
          <w:szCs w:val="28"/>
        </w:rPr>
        <w:t xml:space="preserve">Тут ми бачимо що даний блок буде носити назву </w:t>
      </w:r>
      <w:proofErr w:type="spellStart"/>
      <w:r w:rsidRPr="006D1023">
        <w:rPr>
          <w:rStyle w:val="afb"/>
          <w:rFonts w:ascii="Times New Roman" w:hAnsi="Times New Roman"/>
          <w:sz w:val="28"/>
          <w:szCs w:val="28"/>
        </w:rPr>
        <w:t>row</w:t>
      </w:r>
      <w:proofErr w:type="spellEnd"/>
      <w:r w:rsidRPr="006D1023">
        <w:rPr>
          <w:rStyle w:val="afb"/>
          <w:rFonts w:ascii="Times New Roman" w:hAnsi="Times New Roman"/>
          <w:sz w:val="28"/>
          <w:szCs w:val="28"/>
        </w:rPr>
        <w:t xml:space="preserve">, так як дана назва присвоюється змінні </w:t>
      </w:r>
      <w:proofErr w:type="spellStart"/>
      <w:r w:rsidRPr="006D1023">
        <w:rPr>
          <w:rStyle w:val="afb"/>
          <w:rFonts w:ascii="Times New Roman" w:hAnsi="Times New Roman"/>
          <w:sz w:val="28"/>
          <w:szCs w:val="28"/>
        </w:rPr>
        <w:t>class</w:t>
      </w:r>
      <w:proofErr w:type="spellEnd"/>
      <w:r w:rsidRPr="006D1023">
        <w:rPr>
          <w:rStyle w:val="afb"/>
          <w:rFonts w:ascii="Times New Roman" w:hAnsi="Times New Roman"/>
          <w:sz w:val="28"/>
          <w:szCs w:val="28"/>
        </w:rPr>
        <w:t xml:space="preserve">. </w:t>
      </w:r>
      <w:r>
        <w:rPr>
          <w:rStyle w:val="afb"/>
          <w:rFonts w:ascii="Times New Roman" w:hAnsi="Times New Roman"/>
          <w:sz w:val="28"/>
          <w:szCs w:val="28"/>
        </w:rPr>
        <w:t xml:space="preserve">Оголошення назв блоків потрібно для подальшої їх ідентифікації у файлах з </w:t>
      </w:r>
      <w:r>
        <w:rPr>
          <w:rStyle w:val="afb"/>
          <w:rFonts w:ascii="Times New Roman" w:hAnsi="Times New Roman"/>
          <w:sz w:val="28"/>
          <w:szCs w:val="28"/>
          <w:lang w:val="en-US"/>
        </w:rPr>
        <w:t>CSS</w:t>
      </w:r>
      <w:r>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ab/>
        <w:t>Лістинг 3.3</w:t>
      </w:r>
    </w:p>
    <w:p w:rsidR="006D1023" w:rsidRPr="006D1023" w:rsidRDefault="006D1023" w:rsidP="00AA3AC8">
      <w:pPr>
        <w:spacing w:line="240" w:lineRule="auto"/>
        <w:rPr>
          <w:rStyle w:val="afb"/>
          <w:rFonts w:cs="Courier New"/>
        </w:rPr>
      </w:pPr>
      <w:r w:rsidRPr="006D1023">
        <w:rPr>
          <w:rStyle w:val="afb"/>
          <w:rFonts w:cs="Courier New"/>
        </w:rPr>
        <w:t>.</w:t>
      </w:r>
      <w:proofErr w:type="spellStart"/>
      <w:r w:rsidRPr="006D1023">
        <w:rPr>
          <w:rStyle w:val="afb"/>
          <w:rFonts w:cs="Courier New"/>
        </w:rPr>
        <w:t>row</w:t>
      </w:r>
      <w:proofErr w:type="spellEnd"/>
      <w:r w:rsidRPr="006D1023">
        <w:rPr>
          <w:rStyle w:val="afb"/>
          <w:rFonts w:cs="Courier New"/>
        </w:rPr>
        <w:t xml:space="preserve"> {</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margin-left</w:t>
      </w:r>
      <w:proofErr w:type="spellEnd"/>
      <w:r w:rsidRPr="006D1023">
        <w:rPr>
          <w:rStyle w:val="afb"/>
          <w:rFonts w:cs="Courier New"/>
        </w:rPr>
        <w:t>: -20px;</w:t>
      </w:r>
    </w:p>
    <w:p w:rsidR="006D1023" w:rsidRPr="006D1023" w:rsidRDefault="006D1023" w:rsidP="00AA3AC8">
      <w:pPr>
        <w:spacing w:line="240" w:lineRule="auto"/>
        <w:rPr>
          <w:rStyle w:val="afb"/>
          <w:rFonts w:cs="Courier New"/>
        </w:rPr>
      </w:pPr>
      <w:r w:rsidRPr="006D1023">
        <w:rPr>
          <w:rStyle w:val="afb"/>
          <w:rFonts w:cs="Courier New"/>
        </w:rPr>
        <w:t xml:space="preserve">  *</w:t>
      </w:r>
      <w:proofErr w:type="spellStart"/>
      <w:r w:rsidRPr="006D1023">
        <w:rPr>
          <w:rStyle w:val="afb"/>
          <w:rFonts w:cs="Courier New"/>
        </w:rPr>
        <w:t>zoom</w:t>
      </w:r>
      <w:proofErr w:type="spellEnd"/>
      <w:r w:rsidRPr="006D1023">
        <w:rPr>
          <w:rStyle w:val="afb"/>
          <w:rFonts w:cs="Courier New"/>
        </w:rPr>
        <w:t>: 1;</w:t>
      </w:r>
    </w:p>
    <w:p w:rsidR="006D1023" w:rsidRPr="006D1023" w:rsidRDefault="006D1023" w:rsidP="00AA3AC8">
      <w:pPr>
        <w:spacing w:line="240" w:lineRule="auto"/>
        <w:rPr>
          <w:rStyle w:val="afb"/>
          <w:rFonts w:cs="Courier New"/>
        </w:rPr>
      </w:pPr>
      <w:r w:rsidRPr="006D1023">
        <w:rPr>
          <w:rStyle w:val="afb"/>
          <w:rFonts w:cs="Courier New"/>
        </w:rPr>
        <w:t>}</w:t>
      </w:r>
    </w:p>
    <w:p w:rsidR="006D1023" w:rsidRDefault="006D1023" w:rsidP="006D1023">
      <w:pPr>
        <w:ind w:firstLine="709"/>
        <w:rPr>
          <w:rStyle w:val="afb"/>
          <w:rFonts w:ascii="Times New Roman" w:hAnsi="Times New Roman"/>
          <w:sz w:val="28"/>
          <w:szCs w:val="28"/>
        </w:rPr>
      </w:pPr>
      <w:r>
        <w:rPr>
          <w:rStyle w:val="afb"/>
          <w:rFonts w:ascii="Times New Roman" w:hAnsi="Times New Roman"/>
          <w:sz w:val="28"/>
          <w:szCs w:val="28"/>
        </w:rPr>
        <w:t xml:space="preserve"> </w:t>
      </w:r>
    </w:p>
    <w:p w:rsidR="00AA3AC8" w:rsidRDefault="00AA3AC8" w:rsidP="006D1023">
      <w:pPr>
        <w:ind w:firstLine="709"/>
        <w:rPr>
          <w:rStyle w:val="afb"/>
          <w:rFonts w:ascii="Times New Roman" w:hAnsi="Times New Roman"/>
          <w:sz w:val="28"/>
          <w:szCs w:val="28"/>
        </w:rPr>
      </w:pPr>
      <w:r>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Pr>
          <w:rStyle w:val="afb"/>
          <w:rFonts w:ascii="Times New Roman" w:hAnsi="Times New Roman"/>
          <w:sz w:val="28"/>
          <w:szCs w:val="28"/>
          <w:lang w:val="en-US"/>
        </w:rPr>
        <w:t>row</w:t>
      </w:r>
      <w:r w:rsidRPr="00AA3AC8">
        <w:rPr>
          <w:rStyle w:val="afb"/>
          <w:rFonts w:ascii="Times New Roman" w:hAnsi="Times New Roman"/>
          <w:sz w:val="28"/>
          <w:szCs w:val="28"/>
        </w:rPr>
        <w:t>)</w:t>
      </w:r>
      <w:r>
        <w:rPr>
          <w:rStyle w:val="afb"/>
          <w:rFonts w:ascii="Times New Roman" w:hAnsi="Times New Roman"/>
          <w:sz w:val="28"/>
          <w:szCs w:val="28"/>
        </w:rPr>
        <w:t xml:space="preserve"> після чого в парних фігурних дужка вказуються всі необхідні параметри, які в свою чергу виконують певну роль в стилізації блоку.</w:t>
      </w:r>
    </w:p>
    <w:p w:rsidR="00E232B0" w:rsidRDefault="00AA3AC8" w:rsidP="006D1023">
      <w:pPr>
        <w:ind w:firstLine="709"/>
        <w:rPr>
          <w:rStyle w:val="afb"/>
          <w:rFonts w:ascii="Times New Roman" w:hAnsi="Times New Roman"/>
          <w:sz w:val="28"/>
          <w:szCs w:val="28"/>
        </w:rPr>
      </w:pPr>
      <w:r>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Pr>
          <w:rStyle w:val="afb"/>
          <w:rFonts w:ascii="Times New Roman" w:hAnsi="Times New Roman"/>
          <w:sz w:val="28"/>
          <w:szCs w:val="28"/>
          <w:lang w:val="en-US"/>
        </w:rPr>
        <w:t>Twitter</w:t>
      </w:r>
      <w:r w:rsidRPr="00AA3AC8">
        <w:rPr>
          <w:rStyle w:val="afb"/>
          <w:rFonts w:ascii="Times New Roman" w:hAnsi="Times New Roman"/>
          <w:sz w:val="28"/>
          <w:szCs w:val="28"/>
        </w:rPr>
        <w:t xml:space="preserve"> </w:t>
      </w:r>
      <w:r>
        <w:rPr>
          <w:rStyle w:val="afb"/>
          <w:rFonts w:ascii="Times New Roman" w:hAnsi="Times New Roman"/>
          <w:sz w:val="28"/>
          <w:szCs w:val="28"/>
          <w:lang w:val="en-US"/>
        </w:rPr>
        <w:t>Bootstrap</w:t>
      </w:r>
      <w:r>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w:t>
      </w:r>
      <w:r w:rsidRPr="00AA3AC8">
        <w:rPr>
          <w:rStyle w:val="afb"/>
          <w:rFonts w:ascii="Times New Roman" w:hAnsi="Times New Roman"/>
          <w:sz w:val="28"/>
          <w:szCs w:val="28"/>
        </w:rPr>
        <w:t>bootstrap.css</w:t>
      </w:r>
      <w:r>
        <w:rPr>
          <w:rStyle w:val="afb"/>
          <w:rFonts w:ascii="Times New Roman" w:hAnsi="Times New Roman"/>
          <w:sz w:val="28"/>
          <w:szCs w:val="28"/>
        </w:rPr>
        <w:t xml:space="preserve">, які в подальшому будуть підключені до проекту. Це дає нам можливість у певному блоці прописати назву класу (з </w:t>
      </w:r>
      <w:r w:rsidRPr="00E232B0">
        <w:rPr>
          <w:rStyle w:val="afb"/>
          <w:rFonts w:ascii="Times New Roman" w:hAnsi="Times New Roman"/>
          <w:sz w:val="28"/>
          <w:szCs w:val="28"/>
        </w:rPr>
        <w:t xml:space="preserve">назвами всіх класів та їхніми стилями я ознайомлювався  на сайті </w:t>
      </w:r>
      <w:hyperlink r:id="rId28" w:history="1">
        <w:r w:rsidRPr="00E232B0">
          <w:rPr>
            <w:rStyle w:val="af0"/>
            <w:color w:val="auto"/>
            <w:szCs w:val="28"/>
            <w:u w:val="none"/>
          </w:rPr>
          <w:t>http://twbs.docs.org.ua/</w:t>
        </w:r>
      </w:hyperlink>
      <w:r w:rsidRPr="00E232B0">
        <w:rPr>
          <w:rStyle w:val="afb"/>
          <w:rFonts w:ascii="Times New Roman" w:hAnsi="Times New Roman"/>
          <w:sz w:val="28"/>
          <w:szCs w:val="28"/>
        </w:rPr>
        <w:t>),</w:t>
      </w:r>
      <w:r>
        <w:rPr>
          <w:rStyle w:val="afb"/>
          <w:rFonts w:ascii="Times New Roman" w:hAnsi="Times New Roman"/>
          <w:sz w:val="28"/>
          <w:szCs w:val="28"/>
        </w:rPr>
        <w:t xml:space="preserve"> та отримати його стиль згідно правил шаблону </w:t>
      </w:r>
      <w:r>
        <w:rPr>
          <w:rStyle w:val="afb"/>
          <w:rFonts w:ascii="Times New Roman" w:hAnsi="Times New Roman"/>
          <w:sz w:val="28"/>
          <w:szCs w:val="28"/>
          <w:lang w:val="en-US"/>
        </w:rPr>
        <w:t>bootstrap</w:t>
      </w:r>
      <w:r w:rsidRPr="00AA3AC8">
        <w:rPr>
          <w:rStyle w:val="afb"/>
          <w:rFonts w:ascii="Times New Roman" w:hAnsi="Times New Roman"/>
          <w:sz w:val="28"/>
          <w:szCs w:val="28"/>
          <w:lang w:val="ru-RU"/>
        </w:rPr>
        <w:t xml:space="preserve">. </w:t>
      </w:r>
      <w:r>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Pr>
          <w:rStyle w:val="afb"/>
          <w:rFonts w:ascii="Times New Roman" w:hAnsi="Times New Roman"/>
          <w:sz w:val="28"/>
          <w:szCs w:val="28"/>
        </w:rPr>
        <w:t xml:space="preserve">, кнопок, основних блоків сторінки таких як </w:t>
      </w:r>
      <w:r w:rsidR="00E232B0">
        <w:rPr>
          <w:rStyle w:val="afb"/>
          <w:rFonts w:ascii="Times New Roman" w:hAnsi="Times New Roman"/>
          <w:sz w:val="28"/>
          <w:szCs w:val="28"/>
          <w:lang w:val="en-US"/>
        </w:rPr>
        <w:t>footer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heeder</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main</w:t>
      </w:r>
      <w:r w:rsidR="00E232B0">
        <w:rPr>
          <w:rStyle w:val="afb"/>
          <w:rFonts w:ascii="Times New Roman" w:hAnsi="Times New Roman"/>
          <w:sz w:val="28"/>
          <w:szCs w:val="28"/>
        </w:rPr>
        <w:t>_</w:t>
      </w:r>
      <w:r w:rsidR="00E232B0">
        <w:rPr>
          <w:rStyle w:val="afb"/>
          <w:rFonts w:ascii="Times New Roman" w:hAnsi="Times New Roman"/>
          <w:sz w:val="28"/>
          <w:szCs w:val="28"/>
          <w:lang w:val="en-US"/>
        </w:rPr>
        <w:t>content</w:t>
      </w:r>
      <w:r w:rsidR="00E232B0" w:rsidRPr="00E232B0">
        <w:rPr>
          <w:rStyle w:val="afb"/>
          <w:rFonts w:ascii="Times New Roman" w:hAnsi="Times New Roman"/>
          <w:sz w:val="28"/>
          <w:szCs w:val="28"/>
        </w:rPr>
        <w:t xml:space="preserve">, </w:t>
      </w:r>
      <w:r w:rsidR="00E232B0">
        <w:rPr>
          <w:rStyle w:val="afb"/>
          <w:rFonts w:ascii="Times New Roman" w:hAnsi="Times New Roman"/>
          <w:sz w:val="28"/>
          <w:szCs w:val="28"/>
          <w:lang w:val="en-US"/>
        </w:rPr>
        <w:t>menu</w:t>
      </w:r>
      <w:r w:rsidR="00E232B0" w:rsidRPr="00E232B0">
        <w:rPr>
          <w:rStyle w:val="afb"/>
          <w:rFonts w:ascii="Times New Roman" w:hAnsi="Times New Roman"/>
          <w:sz w:val="28"/>
          <w:szCs w:val="28"/>
        </w:rPr>
        <w:t>.</w:t>
      </w:r>
      <w:r w:rsidR="00E232B0">
        <w:rPr>
          <w:rStyle w:val="afb"/>
          <w:rFonts w:ascii="Times New Roman" w:hAnsi="Times New Roman"/>
          <w:sz w:val="28"/>
          <w:szCs w:val="28"/>
        </w:rPr>
        <w:t xml:space="preserve"> </w:t>
      </w:r>
    </w:p>
    <w:p w:rsidR="00E232B0" w:rsidRDefault="00B510B6" w:rsidP="006D1023">
      <w:pPr>
        <w:ind w:firstLine="709"/>
        <w:rPr>
          <w:rStyle w:val="afb"/>
          <w:rFonts w:ascii="Times New Roman" w:hAnsi="Times New Roman"/>
          <w:sz w:val="28"/>
          <w:szCs w:val="28"/>
        </w:rPr>
      </w:pPr>
      <w:r>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Pr>
          <w:rStyle w:val="afb"/>
          <w:rFonts w:ascii="Times New Roman" w:hAnsi="Times New Roman"/>
          <w:sz w:val="28"/>
          <w:szCs w:val="28"/>
          <w:lang w:val="en-US"/>
        </w:rPr>
        <w:t>bootstrap</w:t>
      </w:r>
      <w:r w:rsidRPr="00B510B6">
        <w:rPr>
          <w:rStyle w:val="afb"/>
          <w:rFonts w:ascii="Times New Roman" w:hAnsi="Times New Roman"/>
          <w:sz w:val="28"/>
          <w:szCs w:val="28"/>
          <w:lang w:val="ru-RU"/>
        </w:rPr>
        <w:t>.</w:t>
      </w:r>
      <w:r>
        <w:rPr>
          <w:rStyle w:val="afb"/>
          <w:rFonts w:ascii="Times New Roman" w:hAnsi="Times New Roman"/>
          <w:sz w:val="28"/>
          <w:szCs w:val="28"/>
        </w:rPr>
        <w:t xml:space="preserve"> Для цього необхідно було в </w:t>
      </w:r>
      <w:r>
        <w:rPr>
          <w:rStyle w:val="afb"/>
          <w:rFonts w:ascii="Times New Roman" w:hAnsi="Times New Roman"/>
          <w:sz w:val="28"/>
          <w:szCs w:val="28"/>
          <w:lang w:val="en-US"/>
        </w:rPr>
        <w:t>html</w:t>
      </w:r>
      <w:r>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Pr>
          <w:rStyle w:val="afb"/>
          <w:rFonts w:ascii="Times New Roman" w:hAnsi="Times New Roman"/>
          <w:sz w:val="28"/>
          <w:szCs w:val="28"/>
        </w:rPr>
        <w:t xml:space="preserve">Приклад використання </w:t>
      </w:r>
      <w:r>
        <w:rPr>
          <w:rStyle w:val="afb"/>
          <w:rFonts w:ascii="Times New Roman" w:hAnsi="Times New Roman"/>
          <w:sz w:val="28"/>
          <w:szCs w:val="28"/>
        </w:rPr>
        <w:t xml:space="preserve">даної технології </w:t>
      </w:r>
      <w:r w:rsidR="00E232B0">
        <w:rPr>
          <w:rStyle w:val="afb"/>
          <w:rFonts w:ascii="Times New Roman" w:hAnsi="Times New Roman"/>
          <w:sz w:val="28"/>
          <w:szCs w:val="28"/>
        </w:rPr>
        <w:t>показано на лістингу 3.4</w:t>
      </w:r>
      <w:r>
        <w:rPr>
          <w:rStyle w:val="afb"/>
          <w:rFonts w:ascii="Times New Roman" w:hAnsi="Times New Roman"/>
          <w:sz w:val="28"/>
          <w:szCs w:val="28"/>
        </w:rPr>
        <w:t xml:space="preserve"> та рисунку 3.5.</w:t>
      </w:r>
    </w:p>
    <w:p w:rsidR="00E232B0" w:rsidRDefault="00E232B0" w:rsidP="006D1023">
      <w:pPr>
        <w:ind w:firstLine="709"/>
        <w:rPr>
          <w:rStyle w:val="afb"/>
          <w:rFonts w:ascii="Times New Roman" w:hAnsi="Times New Roman"/>
          <w:sz w:val="28"/>
          <w:szCs w:val="28"/>
        </w:rPr>
      </w:pPr>
      <w:r>
        <w:rPr>
          <w:rStyle w:val="afb"/>
          <w:rFonts w:ascii="Times New Roman" w:hAnsi="Times New Roman"/>
          <w:sz w:val="28"/>
          <w:szCs w:val="28"/>
        </w:rPr>
        <w:t>Лістинг 3.4</w:t>
      </w:r>
      <w:r w:rsidR="00344C40">
        <w:rPr>
          <w:rStyle w:val="afb"/>
          <w:rFonts w:ascii="Times New Roman" w:hAnsi="Times New Roman"/>
          <w:sz w:val="28"/>
          <w:szCs w:val="28"/>
        </w:rPr>
        <w:t xml:space="preserve">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w:t>
      </w:r>
      <w:proofErr w:type="spellStart"/>
      <w:r w:rsidRPr="00344C40">
        <w:rPr>
          <w:rFonts w:ascii="Courier New" w:eastAsia="Times New Roman" w:hAnsi="Courier New" w:cs="Courier New"/>
          <w:sz w:val="24"/>
          <w:lang w:eastAsia="uk-UA" w:bidi="ar-SA"/>
        </w:rPr>
        <w:t>row</w:t>
      </w:r>
      <w:proofErr w:type="spellEnd"/>
      <w:r w:rsidRPr="00344C40">
        <w:rPr>
          <w:rFonts w:ascii="Courier New" w:eastAsia="Times New Roman" w:hAnsi="Courier New" w:cs="Courier New"/>
          <w:sz w:val="24"/>
          <w:lang w:eastAsia="uk-UA" w:bidi="ar-SA"/>
        </w:rPr>
        <w:t>"&gt;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="col-xs-12 col-sm-6 col-md-8"&gt;.col-xs-12 .col-sm-6 .col-md-8</w:t>
      </w:r>
      <w:r>
        <w:rPr>
          <w:rFonts w:ascii="Courier New" w:eastAsia="Times New Roman" w:hAnsi="Courier New" w:cs="Courier New"/>
          <w:sz w:val="24"/>
          <w:lang w:val="en-US" w:eastAsia="uk-UA" w:bidi="ar-SA"/>
        </w:rPr>
        <w:t xml:space="preserve">&gt; </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proofErr w:type="gramStart"/>
      <w:r w:rsidRPr="00344C40">
        <w:rPr>
          <w:rFonts w:ascii="Courier New" w:eastAsia="Times New Roman" w:hAnsi="Courier New" w:cs="Courier New"/>
          <w:sz w:val="24"/>
          <w:lang w:val="ru-RU" w:eastAsia="uk-UA" w:bidi="ar-SA"/>
        </w:rPr>
        <w:t>4&gt;Про</w:t>
      </w:r>
      <w:proofErr w:type="gram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сервіс</w:t>
      </w:r>
      <w:proofErr w:type="spell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h</w:t>
      </w:r>
      <w:r w:rsidRPr="00344C40">
        <w:rPr>
          <w:rFonts w:ascii="Courier New" w:eastAsia="Times New Roman" w:hAnsi="Courier New" w:cs="Courier New"/>
          <w:sz w:val="24"/>
          <w:lang w:val="ru-RU" w:eastAsia="uk-UA" w:bidi="ar-SA"/>
        </w:rPr>
        <w:t>4&gt;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roofErr w:type="spellStart"/>
      <w:r w:rsidRPr="00344C40">
        <w:rPr>
          <w:rFonts w:ascii="Courier New" w:eastAsia="Times New Roman" w:hAnsi="Courier New" w:cs="Courier New"/>
          <w:sz w:val="24"/>
          <w:lang w:val="ru-RU" w:eastAsia="uk-UA" w:bidi="ar-SA"/>
        </w:rPr>
        <w:t>Кожна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урочиста</w:t>
      </w:r>
      <w:proofErr w:type="spellEnd"/>
      <w:r w:rsidRPr="00344C40">
        <w:rPr>
          <w:rFonts w:ascii="Courier New" w:eastAsia="Times New Roman" w:hAnsi="Courier New" w:cs="Courier New"/>
          <w:sz w:val="24"/>
          <w:lang w:val="ru-RU" w:eastAsia="uk-UA" w:bidi="ar-SA"/>
        </w:rPr>
        <w:t xml:space="preserve"> </w:t>
      </w:r>
      <w:proofErr w:type="spellStart"/>
      <w:r w:rsidRPr="00344C40">
        <w:rPr>
          <w:rFonts w:ascii="Courier New" w:eastAsia="Times New Roman" w:hAnsi="Courier New" w:cs="Courier New"/>
          <w:sz w:val="24"/>
          <w:lang w:val="ru-RU" w:eastAsia="uk-UA" w:bidi="ar-SA"/>
        </w:rPr>
        <w:t>подія</w:t>
      </w:r>
      <w:proofErr w:type="spellEnd"/>
      <w:r w:rsidRPr="00344C40">
        <w:rPr>
          <w:rFonts w:ascii="Courier New" w:eastAsia="Times New Roman" w:hAnsi="Courier New" w:cs="Courier New"/>
          <w:sz w:val="24"/>
          <w:lang w:val="ru-RU" w:eastAsia="uk-UA" w:bidi="ar-SA"/>
        </w:rPr>
        <w:t xml:space="preserve"> </w:t>
      </w:r>
      <w:proofErr w:type="gramStart"/>
      <w:r w:rsidRPr="00344C40">
        <w:rPr>
          <w:rFonts w:ascii="Courier New" w:eastAsia="Times New Roman" w:hAnsi="Courier New" w:cs="Courier New"/>
          <w:sz w:val="24"/>
          <w:lang w:val="ru-RU" w:eastAsia="uk-UA" w:bidi="ar-SA"/>
        </w:rPr>
        <w:t>є...</w:t>
      </w:r>
      <w:proofErr w:type="gramEnd"/>
      <w:r w:rsidRPr="00344C40">
        <w:rPr>
          <w:rFonts w:ascii="Courier New" w:eastAsia="Times New Roman" w:hAnsi="Courier New" w:cs="Courier New"/>
          <w:sz w:val="24"/>
          <w:lang w:val="ru-RU" w:eastAsia="uk-UA" w:bidi="ar-SA"/>
        </w:rPr>
        <w:t>&lt;/</w:t>
      </w:r>
      <w:r w:rsidRPr="00344C40">
        <w:rPr>
          <w:rFonts w:ascii="Courier New" w:eastAsia="Times New Roman" w:hAnsi="Courier New" w:cs="Courier New"/>
          <w:sz w:val="24"/>
          <w:lang w:val="en-US" w:eastAsia="uk-UA" w:bidi="ar-SA"/>
        </w:rPr>
        <w:t>p</w:t>
      </w:r>
      <w:r w:rsidRPr="00344C40">
        <w:rPr>
          <w:rFonts w:ascii="Courier New" w:eastAsia="Times New Roman" w:hAnsi="Courier New" w:cs="Courier New"/>
          <w:sz w:val="24"/>
          <w:lang w:val="ru-RU"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 xml:space="preserve">&lt;p&gt;&lt;a </w:t>
      </w:r>
      <w:proofErr w:type="spellStart"/>
      <w:r w:rsidRPr="00344C40">
        <w:rPr>
          <w:rFonts w:ascii="Courier New" w:eastAsia="Times New Roman" w:hAnsi="Courier New" w:cs="Courier New"/>
          <w:sz w:val="24"/>
          <w:lang w:val="en-US" w:eastAsia="uk-UA" w:bidi="ar-SA"/>
        </w:rPr>
        <w:t>href</w:t>
      </w:r>
      <w:proofErr w:type="spellEnd"/>
      <w:r w:rsidRPr="00344C40">
        <w:rPr>
          <w:rFonts w:ascii="Courier New" w:eastAsia="Times New Roman" w:hAnsi="Courier New" w:cs="Courier New"/>
          <w:sz w:val="24"/>
          <w:lang w:val="en-US" w:eastAsia="uk-UA" w:bidi="ar-SA"/>
        </w:rPr>
        <w:t>="</w:t>
      </w:r>
      <w:proofErr w:type="gramStart"/>
      <w:r w:rsidRPr="00344C40">
        <w:rPr>
          <w:rFonts w:ascii="Courier New" w:eastAsia="Times New Roman" w:hAnsi="Courier New" w:cs="Courier New"/>
          <w:sz w:val="24"/>
          <w:lang w:val="en-US" w:eastAsia="uk-UA" w:bidi="ar-SA"/>
        </w:rPr>
        <w:t>&lt;?php</w:t>
      </w:r>
      <w:proofErr w:type="gramEnd"/>
      <w:r w:rsidRPr="00344C40">
        <w:rPr>
          <w:rFonts w:ascii="Courier New" w:eastAsia="Times New Roman" w:hAnsi="Courier New" w:cs="Courier New"/>
          <w:sz w:val="24"/>
          <w:lang w:val="en-US" w:eastAsia="uk-UA" w:bidi="ar-SA"/>
        </w:rPr>
        <w:t xml:space="preserve"> echo URL::site('about');?&gt;"&gt;Читати </w:t>
      </w:r>
      <w:proofErr w:type="spellStart"/>
      <w:r w:rsidRPr="00344C40">
        <w:rPr>
          <w:rFonts w:ascii="Courier New" w:eastAsia="Times New Roman" w:hAnsi="Courier New" w:cs="Courier New"/>
          <w:sz w:val="24"/>
          <w:lang w:val="en-US" w:eastAsia="uk-UA" w:bidi="ar-SA"/>
        </w:rPr>
        <w:t>більше</w:t>
      </w:r>
      <w:proofErr w:type="spellEnd"/>
      <w:r w:rsidRPr="00344C40">
        <w:rPr>
          <w:rFonts w:ascii="Courier New" w:eastAsia="Times New Roman" w:hAnsi="Courier New" w:cs="Courier New"/>
          <w:sz w:val="24"/>
          <w:lang w:val="en-US" w:eastAsia="uk-UA" w:bidi="ar-SA"/>
        </w:rPr>
        <w:t>...&lt;/a&gt;&lt;/p&gt;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eastAsia="uk-UA" w:bidi="ar-SA"/>
        </w:rPr>
        <w:t xml:space="preserve">&lt;div </w:t>
      </w:r>
      <w:proofErr w:type="spellStart"/>
      <w:r w:rsidRPr="00344C40">
        <w:rPr>
          <w:rFonts w:ascii="Courier New" w:eastAsia="Times New Roman" w:hAnsi="Courier New" w:cs="Courier New"/>
          <w:sz w:val="24"/>
          <w:lang w:eastAsia="uk-UA" w:bidi="ar-SA"/>
        </w:rPr>
        <w:t>class</w:t>
      </w:r>
      <w:proofErr w:type="spellEnd"/>
      <w:r w:rsidRPr="00344C40">
        <w:rPr>
          <w:rFonts w:ascii="Courier New" w:eastAsia="Times New Roman" w:hAnsi="Courier New" w:cs="Courier New"/>
          <w:sz w:val="24"/>
          <w:lang w:eastAsia="uk-UA" w:bidi="ar-SA"/>
        </w:rPr>
        <w:t>="col-xs-6 col-md-4"&gt;.col-xs-6 .col-md-4</w:t>
      </w:r>
      <w:r>
        <w:rPr>
          <w:rFonts w:ascii="Courier New" w:eastAsia="Times New Roman" w:hAnsi="Courier New" w:cs="Courier New"/>
          <w:sz w:val="24"/>
          <w:lang w:val="en-US" w:eastAsia="uk-UA" w:bidi="ar-SA"/>
        </w:rPr>
        <w:t>&gt;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344C40">
        <w:rPr>
          <w:rFonts w:ascii="Courier New" w:eastAsia="Times New Roman" w:hAnsi="Courier New" w:cs="Courier New"/>
          <w:sz w:val="24"/>
          <w:lang w:val="en-US" w:eastAsia="uk-UA" w:bidi="ar-SA"/>
        </w:rPr>
        <w:t>&lt;div class="footer-border"&gt;&lt;/div&gt;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Pr="00344C40"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344C40">
        <w:rPr>
          <w:rFonts w:ascii="Courier New" w:eastAsia="Times New Roman" w:hAnsi="Courier New" w:cs="Courier New"/>
          <w:sz w:val="24"/>
          <w:lang w:eastAsia="uk-UA" w:bidi="ar-SA"/>
        </w:rPr>
        <w:t>&lt;/div&gt;</w:t>
      </w:r>
    </w:p>
    <w:p w:rsidR="00344C40" w:rsidRDefault="00344C40" w:rsidP="00344C40">
      <w:pPr>
        <w:rPr>
          <w:rStyle w:val="afb"/>
          <w:rFonts w:ascii="Times New Roman" w:hAnsi="Times New Roman"/>
          <w:sz w:val="28"/>
          <w:szCs w:val="28"/>
        </w:rPr>
      </w:pPr>
      <w:r>
        <w:rPr>
          <w:rStyle w:val="afb"/>
          <w:rFonts w:ascii="Times New Roman" w:hAnsi="Times New Roman"/>
          <w:sz w:val="28"/>
          <w:szCs w:val="28"/>
        </w:rPr>
        <w:t xml:space="preserve"> </w:t>
      </w:r>
    </w:p>
    <w:p w:rsidR="00344C40" w:rsidRDefault="00344C40" w:rsidP="00683049">
      <w:pPr>
        <w:jc w:val="center"/>
        <w:rPr>
          <w:rStyle w:val="afb"/>
          <w:rFonts w:ascii="Times New Roman" w:hAnsi="Times New Roman"/>
          <w:sz w:val="28"/>
          <w:szCs w:val="28"/>
        </w:rPr>
      </w:pPr>
      <w:r>
        <w:rPr>
          <w:rStyle w:val="afb"/>
          <w:rFonts w:ascii="Times New Roman" w:hAnsi="Times New Roman"/>
          <w:noProof/>
          <w:sz w:val="28"/>
          <w:szCs w:val="28"/>
          <w:lang w:eastAsia="uk-UA" w:bidi="ar-SA"/>
        </w:rPr>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Default="00344C40" w:rsidP="00683049">
      <w:pPr>
        <w:jc w:val="center"/>
        <w:rPr>
          <w:rStyle w:val="afb"/>
          <w:rFonts w:ascii="Times New Roman" w:hAnsi="Times New Roman"/>
          <w:sz w:val="28"/>
          <w:szCs w:val="28"/>
        </w:rPr>
      </w:pPr>
      <w:r>
        <w:rPr>
          <w:rStyle w:val="afb"/>
          <w:rFonts w:ascii="Times New Roman" w:hAnsi="Times New Roman"/>
          <w:sz w:val="28"/>
          <w:szCs w:val="28"/>
        </w:rPr>
        <w:t>Рисунок 3.5 Розміщення блоків на різних пристроях</w:t>
      </w:r>
    </w:p>
    <w:p w:rsidR="00B510B6" w:rsidRPr="00344C40" w:rsidRDefault="00B510B6" w:rsidP="006D1023">
      <w:pPr>
        <w:ind w:firstLine="709"/>
        <w:rPr>
          <w:rStyle w:val="afb"/>
          <w:rFonts w:ascii="Times New Roman" w:hAnsi="Times New Roman"/>
          <w:sz w:val="28"/>
          <w:szCs w:val="28"/>
          <w:lang w:val="ru-RU"/>
        </w:rPr>
      </w:pPr>
    </w:p>
    <w:p w:rsidR="00AA3AC8" w:rsidRDefault="00E232B0" w:rsidP="00E232B0">
      <w:pPr>
        <w:rPr>
          <w:rStyle w:val="afb"/>
          <w:rFonts w:ascii="Times New Roman" w:hAnsi="Times New Roman"/>
          <w:sz w:val="28"/>
          <w:szCs w:val="28"/>
        </w:rPr>
      </w:pPr>
      <w:r>
        <w:rPr>
          <w:rStyle w:val="afb"/>
          <w:rFonts w:ascii="Times New Roman" w:hAnsi="Times New Roman"/>
          <w:sz w:val="28"/>
          <w:szCs w:val="28"/>
        </w:rPr>
        <w:t xml:space="preserve"> </w:t>
      </w:r>
      <w:r w:rsidR="002275C5">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Default="002275C5" w:rsidP="002275C5">
      <w:pPr>
        <w:ind w:firstLine="720"/>
      </w:pPr>
      <w:r>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Default="002275C5" w:rsidP="002275C5">
      <w:pPr>
        <w:ind w:firstLine="720"/>
      </w:pPr>
      <w:r>
        <w:t xml:space="preserve">До елементів </w:t>
      </w:r>
      <w:r w:rsidR="003C64ED">
        <w:t>управління належать рядок меню (рядок навігації по сайту), та кнопки для переходу у вікно входу або реєстрації рисунок 3.6.</w:t>
      </w:r>
    </w:p>
    <w:p w:rsidR="003C64ED" w:rsidRDefault="003C64ED" w:rsidP="002275C5">
      <w:pPr>
        <w:ind w:firstLine="720"/>
      </w:pPr>
    </w:p>
    <w:p w:rsidR="003C64ED" w:rsidRDefault="003C64ED" w:rsidP="003C64ED">
      <w:pPr>
        <w:ind w:firstLine="720"/>
        <w:jc w:val="center"/>
      </w:pPr>
      <w:r>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3.6 – Меню сайту</w:t>
      </w:r>
    </w:p>
    <w:p w:rsidR="003C64ED" w:rsidRDefault="003C64ED" w:rsidP="003C64ED">
      <w:pPr>
        <w:ind w:firstLine="720"/>
      </w:pPr>
    </w:p>
    <w:p w:rsidR="003C64ED" w:rsidRDefault="003C64ED" w:rsidP="003C64ED">
      <w:pPr>
        <w:ind w:firstLine="720"/>
      </w:pPr>
      <w:r>
        <w:t>Елементи для перегляду фотографів та їх фото-робіт рисунок 3.7</w:t>
      </w:r>
    </w:p>
    <w:p w:rsidR="003C64ED" w:rsidRDefault="003C64ED" w:rsidP="003C64ED">
      <w:pPr>
        <w:ind w:firstLine="720"/>
      </w:pPr>
    </w:p>
    <w:p w:rsidR="003C64ED" w:rsidRDefault="003C64ED" w:rsidP="003C64ED">
      <w:pPr>
        <w:ind w:firstLine="720"/>
        <w:jc w:val="center"/>
      </w:pPr>
      <w:r>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3C64ED">
      <w:pPr>
        <w:ind w:firstLine="720"/>
        <w:jc w:val="center"/>
      </w:pPr>
      <w:r>
        <w:t>Рисунок 3.7 - Кнопки перегляду фотографів та їх робіт</w:t>
      </w:r>
    </w:p>
    <w:p w:rsidR="003C64ED" w:rsidRDefault="003C64ED" w:rsidP="003C64ED">
      <w:pPr>
        <w:ind w:firstLine="720"/>
      </w:pPr>
    </w:p>
    <w:p w:rsidR="003C64ED" w:rsidRDefault="003C64ED" w:rsidP="003C64ED">
      <w:pPr>
        <w:ind w:firstLine="720"/>
      </w:pPr>
      <w:r>
        <w:t>Рядок пошуку фотографа за параметрами  показаний на рисунку 1.8</w:t>
      </w:r>
    </w:p>
    <w:p w:rsidR="003C64ED" w:rsidRDefault="003C64ED" w:rsidP="003C64ED">
      <w:pPr>
        <w:ind w:firstLine="720"/>
      </w:pPr>
    </w:p>
    <w:p w:rsidR="00B8423F" w:rsidRDefault="00B8423F" w:rsidP="00B8423F">
      <w:pPr>
        <w:ind w:firstLine="720"/>
        <w:jc w:val="center"/>
      </w:pPr>
      <w:r>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t xml:space="preserve">Рисунок 1.8 </w:t>
      </w:r>
      <w:r w:rsidR="00B8423F">
        <w:t>–</w:t>
      </w:r>
      <w:r>
        <w:t xml:space="preserve"> </w:t>
      </w:r>
      <w:r w:rsidR="00B8423F">
        <w:t>Рядок пошуку</w:t>
      </w:r>
    </w:p>
    <w:p w:rsidR="00596FD9" w:rsidRDefault="00596FD9" w:rsidP="00596FD9">
      <w:pPr>
        <w:ind w:firstLine="720"/>
      </w:pPr>
      <w:r>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t>на рисунку 1.9</w:t>
      </w:r>
      <w:r>
        <w:t>.</w:t>
      </w:r>
    </w:p>
    <w:p w:rsidR="00596FD9" w:rsidRDefault="00596FD9" w:rsidP="00596FD9">
      <w:pPr>
        <w:ind w:firstLine="720"/>
      </w:pPr>
    </w:p>
    <w:p w:rsidR="00596FD9" w:rsidRDefault="00367E2B" w:rsidP="00367E2B">
      <w:pPr>
        <w:ind w:firstLine="720"/>
        <w:jc w:val="center"/>
      </w:pPr>
      <w:r>
        <w:rPr>
          <w:noProof/>
          <w:lang w:eastAsia="uk-UA" w:bidi="ar-SA"/>
        </w:rPr>
        <w:drawing>
          <wp:inline distT="0" distB="0" distL="0" distR="0">
            <wp:extent cx="4652645" cy="70804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5263" cy="7099629"/>
                    </a:xfrm>
                    <a:prstGeom prst="rect">
                      <a:avLst/>
                    </a:prstGeom>
                    <a:noFill/>
                    <a:ln>
                      <a:noFill/>
                    </a:ln>
                  </pic:spPr>
                </pic:pic>
              </a:graphicData>
            </a:graphic>
          </wp:inline>
        </w:drawing>
      </w:r>
    </w:p>
    <w:p w:rsidR="00596FD9" w:rsidRDefault="00596FD9" w:rsidP="00367E2B">
      <w:pPr>
        <w:ind w:firstLine="720"/>
        <w:jc w:val="center"/>
      </w:pPr>
      <w:r>
        <w:t>Рисунок 1.9 – Головна сторінка сайту</w:t>
      </w:r>
    </w:p>
    <w:p w:rsidR="00367E2B" w:rsidRDefault="00367E2B" w:rsidP="00367E2B">
      <w:pPr>
        <w:ind w:firstLine="720"/>
      </w:pPr>
    </w:p>
    <w:p w:rsidR="00367E2B" w:rsidRDefault="00367E2B" w:rsidP="00367E2B">
      <w:pPr>
        <w:ind w:firstLine="720"/>
      </w:pPr>
      <w:r>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3.10.</w:t>
      </w:r>
    </w:p>
    <w:p w:rsidR="00367E2B" w:rsidRDefault="00367E2B" w:rsidP="00367E2B">
      <w:pPr>
        <w:ind w:firstLine="720"/>
      </w:pPr>
    </w:p>
    <w:p w:rsidR="00367E2B" w:rsidRDefault="00367E2B" w:rsidP="00367E2B">
      <w:pPr>
        <w:ind w:firstLine="720"/>
        <w:jc w:val="center"/>
      </w:pPr>
      <w:r>
        <w:rPr>
          <w:noProof/>
          <w:lang w:eastAsia="uk-UA" w:bidi="ar-SA"/>
        </w:rPr>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Default="00367E2B" w:rsidP="00367E2B">
      <w:pPr>
        <w:ind w:firstLine="720"/>
        <w:jc w:val="center"/>
      </w:pPr>
      <w:r>
        <w:t>Рисунок 3.10 – Структура попок фреймворку</w:t>
      </w:r>
    </w:p>
    <w:p w:rsidR="00367E2B" w:rsidRDefault="00367E2B" w:rsidP="00367E2B">
      <w:pPr>
        <w:ind w:firstLine="720"/>
      </w:pPr>
    </w:p>
    <w:p w:rsidR="00367E2B" w:rsidRDefault="00367E2B" w:rsidP="00367E2B">
      <w:pPr>
        <w:ind w:firstLine="720"/>
      </w:pPr>
      <w:r>
        <w:t>Кожна з цих папок виконує певну роль в проекті</w:t>
      </w:r>
      <w:r w:rsidR="00D525D0">
        <w:t>:</w:t>
      </w:r>
    </w:p>
    <w:p w:rsidR="00D525D0" w:rsidRDefault="00D525D0" w:rsidP="00D525D0">
      <w:pPr>
        <w:pStyle w:val="afa"/>
        <w:numPr>
          <w:ilvl w:val="0"/>
          <w:numId w:val="34"/>
        </w:numPr>
        <w:ind w:left="709" w:hanging="283"/>
      </w:pPr>
      <w:r>
        <w:t xml:space="preserve">Директорія </w:t>
      </w:r>
      <w:proofErr w:type="spellStart"/>
      <w:r>
        <w:t>system</w:t>
      </w:r>
      <w:proofErr w:type="spellEnd"/>
    </w:p>
    <w:p w:rsidR="00D525D0" w:rsidRDefault="00D525D0" w:rsidP="00D525D0">
      <w:pPr>
        <w:ind w:firstLine="720"/>
      </w:pPr>
      <w:r>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Default="00D525D0" w:rsidP="00D525D0">
      <w:pPr>
        <w:pStyle w:val="afa"/>
        <w:numPr>
          <w:ilvl w:val="0"/>
          <w:numId w:val="35"/>
        </w:numPr>
        <w:ind w:left="709" w:hanging="283"/>
      </w:pPr>
      <w:r>
        <w:t xml:space="preserve">Директорія </w:t>
      </w:r>
      <w:proofErr w:type="spellStart"/>
      <w:r>
        <w:t>modules</w:t>
      </w:r>
      <w:proofErr w:type="spellEnd"/>
    </w:p>
    <w:p w:rsidR="00D525D0" w:rsidRDefault="00D525D0" w:rsidP="00D525D0">
      <w:pPr>
        <w:ind w:firstLine="720"/>
      </w:pPr>
      <w:r>
        <w:t>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w:t>
      </w:r>
      <w:r w:rsidRPr="00D525D0">
        <w:t xml:space="preserve"> </w:t>
      </w:r>
      <w:proofErr w:type="spellStart"/>
      <w:r>
        <w:rPr>
          <w:lang w:val="en-US"/>
        </w:rPr>
        <w:t>auth</w:t>
      </w:r>
      <w:proofErr w:type="spellEnd"/>
      <w:r>
        <w:t xml:space="preserve">, який використовувався для авторизації на сайті та модуль </w:t>
      </w:r>
      <w:r>
        <w:rPr>
          <w:lang w:val="en-US"/>
        </w:rPr>
        <w:t>ORM</w:t>
      </w:r>
      <w:r w:rsidRPr="00D525D0">
        <w:t xml:space="preserve"> </w:t>
      </w:r>
      <w:r>
        <w:t xml:space="preserve">для роботи з БД як </w:t>
      </w:r>
      <w:r w:rsidR="00A30251">
        <w:t>об’єктами</w:t>
      </w:r>
      <w:r>
        <w:t>.</w:t>
      </w:r>
    </w:p>
    <w:p w:rsidR="00D525D0" w:rsidRDefault="00D525D0" w:rsidP="00D525D0">
      <w:pPr>
        <w:ind w:firstLine="720"/>
      </w:pPr>
      <w:r>
        <w:t>Як правило, модулі підключалися як уже готові рішення, і файли в них не редагувалися.</w:t>
      </w:r>
    </w:p>
    <w:p w:rsidR="00D525D0" w:rsidRDefault="00D525D0" w:rsidP="00A30251">
      <w:pPr>
        <w:pStyle w:val="afa"/>
        <w:numPr>
          <w:ilvl w:val="0"/>
          <w:numId w:val="35"/>
        </w:numPr>
        <w:ind w:left="709" w:hanging="283"/>
      </w:pPr>
      <w:r>
        <w:t xml:space="preserve">Директорія </w:t>
      </w:r>
      <w:proofErr w:type="spellStart"/>
      <w:r>
        <w:t>application</w:t>
      </w:r>
      <w:proofErr w:type="spellEnd"/>
    </w:p>
    <w:p w:rsidR="00A30251" w:rsidRDefault="00D525D0" w:rsidP="00D525D0">
      <w:pPr>
        <w:ind w:firstLine="720"/>
      </w:pPr>
      <w:r>
        <w:t xml:space="preserve">Це вже директорія яка містить основні файли мого проекту. Якщо порівнювати </w:t>
      </w:r>
      <w:proofErr w:type="spellStart"/>
      <w:r>
        <w:t>system</w:t>
      </w:r>
      <w:proofErr w:type="spellEnd"/>
      <w:r>
        <w:t xml:space="preserve"> зі скелетом, то </w:t>
      </w:r>
      <w:proofErr w:type="spellStart"/>
      <w:r>
        <w:t>modules</w:t>
      </w:r>
      <w:proofErr w:type="spellEnd"/>
      <w:r>
        <w:t xml:space="preserve"> це руки і ноги, а </w:t>
      </w:r>
      <w:proofErr w:type="spellStart"/>
      <w:r>
        <w:t>application</w:t>
      </w:r>
      <w:proofErr w:type="spellEnd"/>
      <w:r>
        <w:t xml:space="preserve"> - мозок додатка. Саме тут я пов'язуємо між собою окремі складові проекту в єдине ціле, додав свій функціонал, налаштовував підключення об'єктів фреймворку. Вміст цієї директорії показано на рисунку</w:t>
      </w:r>
      <w:r w:rsidR="00A30251">
        <w:t xml:space="preserve"> 3.11.</w:t>
      </w:r>
    </w:p>
    <w:p w:rsidR="00A30251" w:rsidRDefault="00A30251" w:rsidP="00D525D0">
      <w:pPr>
        <w:ind w:firstLine="720"/>
      </w:pPr>
    </w:p>
    <w:p w:rsidR="00A30251" w:rsidRDefault="00A30251" w:rsidP="00A30251">
      <w:pPr>
        <w:ind w:firstLine="720"/>
        <w:jc w:val="center"/>
      </w:pPr>
      <w:r>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Default="00A30251" w:rsidP="00A30251">
      <w:pPr>
        <w:ind w:firstLine="720"/>
        <w:jc w:val="center"/>
      </w:pPr>
      <w:r>
        <w:t xml:space="preserve">Рисунок 3.11 – Вміст директорії </w:t>
      </w:r>
      <w:proofErr w:type="spellStart"/>
      <w:r>
        <w:t>a</w:t>
      </w:r>
      <w:r>
        <w:t>p</w:t>
      </w:r>
      <w:r>
        <w:t>р</w:t>
      </w:r>
      <w:r>
        <w:t>lication</w:t>
      </w:r>
      <w:proofErr w:type="spellEnd"/>
    </w:p>
    <w:p w:rsidR="00A30251" w:rsidRDefault="00A30251" w:rsidP="00D525D0">
      <w:pPr>
        <w:ind w:firstLine="720"/>
      </w:pPr>
    </w:p>
    <w:p w:rsidR="00D525D0" w:rsidRDefault="00D525D0" w:rsidP="00A30251">
      <w:pPr>
        <w:pStyle w:val="afa"/>
        <w:numPr>
          <w:ilvl w:val="0"/>
          <w:numId w:val="36"/>
        </w:numPr>
        <w:ind w:left="709"/>
      </w:pPr>
      <w:r>
        <w:t xml:space="preserve">Файл </w:t>
      </w:r>
      <w:proofErr w:type="spellStart"/>
      <w:r>
        <w:t>index.php</w:t>
      </w:r>
      <w:proofErr w:type="spellEnd"/>
    </w:p>
    <w:p w:rsidR="00D525D0" w:rsidRDefault="00D525D0" w:rsidP="00D525D0">
      <w:pPr>
        <w:ind w:firstLine="720"/>
      </w:pPr>
      <w:r>
        <w:t>Робота фреймворку починається в цьому файлі. Це так званий "фронтенд", тобто точка входу в додаток.</w:t>
      </w:r>
    </w:p>
    <w:p w:rsidR="00D525D0" w:rsidRDefault="00D525D0" w:rsidP="00D525D0">
      <w:pPr>
        <w:ind w:firstLine="720"/>
      </w:pPr>
      <w:r>
        <w:t>Також в цьому проекті мною було створено</w:t>
      </w:r>
      <w:r w:rsidR="00A30251">
        <w:t xml:space="preserve"> ще одну надзвичайно потрібну ди</w:t>
      </w:r>
      <w:r>
        <w:t>р</w:t>
      </w:r>
      <w:r w:rsidR="00A30251">
        <w:t>е</w:t>
      </w:r>
      <w:r>
        <w:t xml:space="preserve">кторію </w:t>
      </w:r>
      <w:r>
        <w:rPr>
          <w:lang w:val="en-US"/>
        </w:rPr>
        <w:t>public</w:t>
      </w:r>
      <w:r>
        <w:t xml:space="preserve">, яка містить всі додаткові файли такі як фали стилів, скрипти </w:t>
      </w:r>
      <w:r>
        <w:rPr>
          <w:lang w:val="en-US"/>
        </w:rPr>
        <w:t>java</w:t>
      </w:r>
      <w:r>
        <w:t>, фони та папку з всіма зображеннями які є на сайті</w:t>
      </w:r>
      <w:r w:rsidR="00A30251">
        <w:t xml:space="preserve"> рисунок 3.12</w:t>
      </w:r>
    </w:p>
    <w:p w:rsidR="00A30251" w:rsidRDefault="00A30251" w:rsidP="00D525D0">
      <w:pPr>
        <w:ind w:firstLine="720"/>
      </w:pPr>
    </w:p>
    <w:p w:rsidR="00A30251" w:rsidRDefault="00A30251" w:rsidP="00354D48">
      <w:pPr>
        <w:ind w:firstLine="720"/>
        <w:jc w:val="center"/>
      </w:pPr>
      <w:r>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D525D0" w:rsidRDefault="00A30251" w:rsidP="00354D48">
      <w:pPr>
        <w:ind w:firstLine="720"/>
        <w:jc w:val="center"/>
      </w:pPr>
      <w:r>
        <w:t xml:space="preserve">Рисунок 3.12 Вміст директорії </w:t>
      </w:r>
      <w:r>
        <w:rPr>
          <w:lang w:val="en-US"/>
        </w:rPr>
        <w:t>public</w:t>
      </w:r>
    </w:p>
    <w:p w:rsidR="00D525D0" w:rsidRDefault="00D525D0" w:rsidP="00D525D0">
      <w:pPr>
        <w:ind w:firstLine="720"/>
      </w:pPr>
    </w:p>
    <w:p w:rsidR="00C66AB4" w:rsidRDefault="00C66AB4" w:rsidP="00D525D0">
      <w:pPr>
        <w:ind w:firstLine="720"/>
      </w:pPr>
      <w:r>
        <w:t xml:space="preserve">Відповідно в даній папці, папка </w:t>
      </w:r>
      <w:proofErr w:type="spellStart"/>
      <w:r>
        <w:rPr>
          <w:lang w:val="en-US"/>
        </w:rPr>
        <w:t>css</w:t>
      </w:r>
      <w:proofErr w:type="spellEnd"/>
      <w:r w:rsidRPr="00C66AB4">
        <w:t xml:space="preserve"> </w:t>
      </w:r>
      <w:r>
        <w:t xml:space="preserve">містить перелік файлів з розширенням </w:t>
      </w:r>
      <w:proofErr w:type="spellStart"/>
      <w:r>
        <w:rPr>
          <w:lang w:val="en-US"/>
        </w:rPr>
        <w:t>css</w:t>
      </w:r>
      <w:proofErr w:type="spellEnd"/>
      <w:r>
        <w:t>, які в свою чергу відповідають за стилізацію са</w:t>
      </w:r>
      <w:r w:rsidR="000F7CBD">
        <w:t>й</w:t>
      </w:r>
      <w:r>
        <w:t>ту</w:t>
      </w:r>
      <w:r w:rsidR="000F7CBD">
        <w:t>, та містить наступні файли рисунок 3.13:</w:t>
      </w:r>
    </w:p>
    <w:p w:rsidR="000F7CBD" w:rsidRDefault="000F7CBD" w:rsidP="00D525D0">
      <w:pPr>
        <w:ind w:firstLine="720"/>
      </w:pPr>
    </w:p>
    <w:p w:rsidR="000F7CBD" w:rsidRDefault="000F7CBD" w:rsidP="000F7CBD">
      <w:pPr>
        <w:ind w:firstLine="720"/>
        <w:jc w:val="center"/>
      </w:pPr>
      <w:r>
        <w:rPr>
          <w:noProof/>
          <w:lang w:eastAsia="uk-UA" w:bidi="ar-SA"/>
        </w:rPr>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Default="000F7CBD" w:rsidP="000F7CBD">
      <w:pPr>
        <w:ind w:firstLine="720"/>
        <w:jc w:val="center"/>
        <w:rPr>
          <w:lang w:val="en-US"/>
        </w:rPr>
      </w:pPr>
      <w:r>
        <w:t xml:space="preserve">Рисунок 3.13 – Вміст папки </w:t>
      </w:r>
      <w:proofErr w:type="spellStart"/>
      <w:r>
        <w:rPr>
          <w:lang w:val="en-US"/>
        </w:rPr>
        <w:t>css</w:t>
      </w:r>
      <w:proofErr w:type="spellEnd"/>
    </w:p>
    <w:p w:rsidR="000F7CBD" w:rsidRDefault="000F7CBD" w:rsidP="000F7CBD">
      <w:pPr>
        <w:ind w:firstLine="720"/>
        <w:rPr>
          <w:lang w:val="en-US"/>
        </w:rPr>
      </w:pPr>
    </w:p>
    <w:p w:rsidR="000F7CBD" w:rsidRDefault="000F7CBD" w:rsidP="000F7CBD">
      <w:pPr>
        <w:ind w:firstLine="720"/>
      </w:pPr>
      <w:r>
        <w:t xml:space="preserve">Папка </w:t>
      </w:r>
      <w:proofErr w:type="spellStart"/>
      <w:r w:rsidRPr="000F7CBD">
        <w:t>font-awesome</w:t>
      </w:r>
      <w:proofErr w:type="spellEnd"/>
      <w:r>
        <w:t xml:space="preserve"> містить додаткові бони до основного bootstrap.css фони. Директорія </w:t>
      </w:r>
      <w:proofErr w:type="spellStart"/>
      <w:r>
        <w:rPr>
          <w:lang w:val="en-US"/>
        </w:rPr>
        <w:t>img</w:t>
      </w:r>
      <w:proofErr w:type="spellEnd"/>
      <w:r>
        <w:rPr>
          <w:lang w:val="en-US"/>
        </w:rPr>
        <w:t xml:space="preserve"> </w:t>
      </w:r>
      <w:r>
        <w:t>містить папки із зображеннями рисунок 3.14</w:t>
      </w:r>
    </w:p>
    <w:p w:rsidR="000F7CBD" w:rsidRDefault="000F7CBD" w:rsidP="000F7CBD">
      <w:pPr>
        <w:ind w:firstLine="720"/>
      </w:pPr>
    </w:p>
    <w:p w:rsidR="000F7CBD" w:rsidRDefault="000F7CBD" w:rsidP="000F7CBD">
      <w:pPr>
        <w:ind w:firstLine="720"/>
        <w:jc w:val="center"/>
      </w:pPr>
      <w:r>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Default="000F7CBD" w:rsidP="000F7CBD">
      <w:pPr>
        <w:ind w:firstLine="720"/>
        <w:jc w:val="center"/>
        <w:rPr>
          <w:lang w:val="en-US"/>
        </w:rPr>
      </w:pPr>
      <w:r>
        <w:t xml:space="preserve">Рисунок 3.14 – Папка </w:t>
      </w:r>
      <w:proofErr w:type="spellStart"/>
      <w:r>
        <w:rPr>
          <w:lang w:val="en-US"/>
        </w:rPr>
        <w:t>img</w:t>
      </w:r>
      <w:proofErr w:type="spellEnd"/>
    </w:p>
    <w:p w:rsidR="000F7CBD" w:rsidRDefault="000F7CBD" w:rsidP="000F7CBD">
      <w:pPr>
        <w:ind w:firstLine="720"/>
        <w:rPr>
          <w:lang w:val="en-US"/>
        </w:rPr>
      </w:pPr>
    </w:p>
    <w:p w:rsidR="000F7CBD" w:rsidRDefault="000F7CBD" w:rsidP="000F7CBD">
      <w:pPr>
        <w:ind w:firstLine="720"/>
      </w:pPr>
      <w:r w:rsidRPr="000F7CBD">
        <w:t xml:space="preserve">Директорія папки </w:t>
      </w:r>
      <w:proofErr w:type="spellStart"/>
      <w:r w:rsidRPr="000F7CBD">
        <w:t>public</w:t>
      </w:r>
      <w:proofErr w:type="spellEnd"/>
      <w:r w:rsidRPr="000F7CBD">
        <w:t xml:space="preserve"> місить папку </w:t>
      </w:r>
      <w:proofErr w:type="spellStart"/>
      <w:r w:rsidRPr="000F7CBD">
        <w:t>js</w:t>
      </w:r>
      <w:proofErr w:type="spellEnd"/>
      <w:r w:rsidR="006C71DF">
        <w:t xml:space="preserve"> рисунок 3.15</w:t>
      </w:r>
      <w:r w:rsidRPr="000F7CBD">
        <w:t xml:space="preserve">,  в якій розміщенні всі потрібні </w:t>
      </w:r>
      <w:proofErr w:type="spellStart"/>
      <w:r w:rsidRPr="000F7CBD">
        <w:t>java</w:t>
      </w:r>
      <w:proofErr w:type="spellEnd"/>
      <w:r w:rsidRPr="000F7CBD">
        <w:t xml:space="preserve"> скрипти, приклад основного скрипта наведено</w:t>
      </w:r>
      <w:r w:rsidRPr="006C71DF">
        <w:rPr>
          <w:lang w:val="en-US"/>
        </w:rPr>
        <w:t xml:space="preserve"> </w:t>
      </w:r>
      <w:r w:rsidRPr="000F7CBD">
        <w:t>в додатку Б.</w:t>
      </w: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0F7CBD">
      <w:pPr>
        <w:ind w:firstLine="720"/>
      </w:pPr>
    </w:p>
    <w:p w:rsidR="006C71DF" w:rsidRDefault="006C71DF" w:rsidP="006C71DF">
      <w:pPr>
        <w:ind w:firstLine="720"/>
        <w:jc w:val="center"/>
      </w:pPr>
      <w:r>
        <w:rPr>
          <w:noProof/>
          <w:lang w:eastAsia="uk-UA" w:bidi="ar-SA"/>
        </w:rPr>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67543B" w:rsidRDefault="006C71DF" w:rsidP="006C71DF">
      <w:pPr>
        <w:ind w:firstLine="720"/>
        <w:jc w:val="center"/>
        <w:rPr>
          <w:lang w:val="ru-RU"/>
        </w:rPr>
      </w:pPr>
      <w:r>
        <w:t xml:space="preserve">Рисунок 3.15 – Папка </w:t>
      </w:r>
      <w:proofErr w:type="spellStart"/>
      <w:r>
        <w:rPr>
          <w:lang w:val="en-US"/>
        </w:rPr>
        <w:t>js</w:t>
      </w:r>
      <w:proofErr w:type="spellEnd"/>
    </w:p>
    <w:p w:rsidR="000F7CBD" w:rsidRPr="000F7CBD" w:rsidRDefault="000F7CBD" w:rsidP="000F7CBD">
      <w:pPr>
        <w:ind w:firstLine="720"/>
      </w:pPr>
    </w:p>
    <w:p w:rsidR="00D525D0" w:rsidRDefault="00D525D0" w:rsidP="00D525D0">
      <w:pPr>
        <w:ind w:firstLine="720"/>
      </w:pPr>
      <w:r>
        <w:t>Інші файли</w:t>
      </w:r>
      <w:r w:rsidR="0067543B" w:rsidRPr="0067543B">
        <w:rPr>
          <w:lang w:val="ru-RU"/>
        </w:rPr>
        <w:t xml:space="preserve"> </w:t>
      </w:r>
      <w:r w:rsidR="0067543B">
        <w:t>в кореневі папці Кохана</w:t>
      </w:r>
      <w:r>
        <w:t xml:space="preserve"> не є обов'язковими. Наприклад, LICENSE.md містить ліцензійну угоду, а README.md - загальні відомості. </w:t>
      </w:r>
      <w:proofErr w:type="spellStart"/>
      <w:r>
        <w:t>example.htaccess</w:t>
      </w:r>
      <w:proofErr w:type="spellEnd"/>
      <w:r>
        <w:t xml:space="preserve"> є прикладом файлу .</w:t>
      </w:r>
      <w:proofErr w:type="spellStart"/>
      <w:r>
        <w:t>htaccess</w:t>
      </w:r>
      <w:proofErr w:type="spellEnd"/>
      <w:r>
        <w:t>.</w:t>
      </w:r>
    </w:p>
    <w:p w:rsidR="007307B4" w:rsidRDefault="007307B4" w:rsidP="00D525D0">
      <w:pPr>
        <w:ind w:firstLine="720"/>
      </w:pPr>
      <w:r>
        <w:t>Завершивши огляд структури папок фреймворку перейдем до огляду побудови сторінок розроблюваного проекту.</w:t>
      </w:r>
      <w:r w:rsidR="00B3715D" w:rsidRPr="00B3715D">
        <w:rPr>
          <w:lang w:val="ru-RU"/>
        </w:rPr>
        <w:t xml:space="preserve"> </w:t>
      </w:r>
    </w:p>
    <w:p w:rsidR="00625DF1" w:rsidRDefault="00B3715D" w:rsidP="00D525D0">
      <w:pPr>
        <w:ind w:firstLine="720"/>
      </w:pPr>
      <w:r>
        <w:t>Для розмітки сторінок сайту використовувалася мова гіпертекстової розмітки</w:t>
      </w:r>
      <w:r>
        <w:rPr>
          <w:lang w:val="ru-RU"/>
        </w:rPr>
        <w:t xml:space="preserve"> </w:t>
      </w:r>
      <w:r>
        <w:rPr>
          <w:lang w:val="en-US"/>
        </w:rPr>
        <w:t>html</w:t>
      </w:r>
      <w:r w:rsidRPr="00B3715D">
        <w:rPr>
          <w:lang w:val="ru-RU"/>
        </w:rPr>
        <w:t xml:space="preserve"> 5</w:t>
      </w:r>
      <w:r>
        <w:t>. За допомогою даної мови було розмаїчено всі сторінки сайту</w:t>
      </w:r>
      <w:r w:rsidR="00625DF1">
        <w:t xml:space="preserve">. Початок розмітки починався з створення  </w:t>
      </w:r>
      <w:r w:rsidR="00625DF1">
        <w:rPr>
          <w:lang w:val="en-US"/>
        </w:rPr>
        <w:t>html</w:t>
      </w:r>
      <w:r w:rsidR="00625DF1">
        <w:t xml:space="preserve"> файлу, який розмішався за адресую ..</w:t>
      </w:r>
      <w:r w:rsidR="00625DF1" w:rsidRPr="00625DF1">
        <w:t>\</w:t>
      </w:r>
      <w:proofErr w:type="spellStart"/>
      <w:r w:rsidR="00625DF1" w:rsidRPr="00625DF1">
        <w:t>kohana</w:t>
      </w:r>
      <w:proofErr w:type="spellEnd"/>
      <w:r w:rsidR="00625DF1" w:rsidRPr="00625DF1">
        <w:t>\</w:t>
      </w:r>
      <w:proofErr w:type="spellStart"/>
      <w:r w:rsidR="00625DF1" w:rsidRPr="00625DF1">
        <w:t>www</w:t>
      </w:r>
      <w:proofErr w:type="spellEnd"/>
      <w:r w:rsidR="00625DF1" w:rsidRPr="00625DF1">
        <w:t>\</w:t>
      </w:r>
      <w:proofErr w:type="spellStart"/>
      <w:r w:rsidR="00625DF1" w:rsidRPr="00625DF1">
        <w:t>application</w:t>
      </w:r>
      <w:proofErr w:type="spellEnd"/>
      <w:r w:rsidR="00625DF1" w:rsidRPr="00625DF1">
        <w:t>\</w:t>
      </w:r>
      <w:proofErr w:type="spellStart"/>
      <w:r w:rsidR="00625DF1" w:rsidRPr="00625DF1">
        <w:t>views</w:t>
      </w:r>
      <w:proofErr w:type="spellEnd"/>
      <w:r w:rsidR="00625DF1">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w:t>
      </w:r>
      <w:proofErr w:type="spellStart"/>
      <w:r w:rsidR="00625DF1" w:rsidRPr="00625DF1">
        <w:t>views</w:t>
      </w:r>
      <w:proofErr w:type="spellEnd"/>
      <w:r w:rsidR="00625DF1">
        <w:t xml:space="preserve"> файл </w:t>
      </w:r>
      <w:r w:rsidR="00625DF1">
        <w:rPr>
          <w:lang w:val="en-US"/>
        </w:rPr>
        <w:t>basic</w:t>
      </w:r>
      <w:r w:rsidR="00625DF1">
        <w:t>,</w:t>
      </w:r>
      <w:r w:rsidR="00625DF1" w:rsidRPr="00625DF1">
        <w:t xml:space="preserve"> </w:t>
      </w:r>
      <w:r w:rsidR="00625DF1">
        <w:t>який виступатиме основним файлом розмітки лістинг 3.4</w:t>
      </w:r>
    </w:p>
    <w:p w:rsidR="00625DF1" w:rsidRDefault="00625DF1" w:rsidP="00D525D0">
      <w:pPr>
        <w:ind w:firstLine="720"/>
      </w:pPr>
      <w:r>
        <w:t>Лістинг 3.4</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&lt;!DOCTYPE html&gt;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&lt;html </w:t>
      </w:r>
      <w:proofErr w:type="spellStart"/>
      <w:r w:rsidRPr="00625DF1">
        <w:rPr>
          <w:rFonts w:ascii="Courier New" w:hAnsi="Courier New" w:cs="Courier New"/>
          <w:sz w:val="24"/>
        </w:rPr>
        <w:t>lang</w:t>
      </w:r>
      <w:proofErr w:type="spellEnd"/>
      <w:r w:rsidRPr="00625DF1">
        <w:rPr>
          <w:rFonts w:ascii="Courier New" w:hAnsi="Courier New" w:cs="Courier New"/>
          <w:sz w:val="24"/>
        </w:rPr>
        <w:t>="ua"&gt;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meta</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charset</w:t>
      </w:r>
      <w:proofErr w:type="spellEnd"/>
      <w:r w:rsidRPr="00625DF1">
        <w:rPr>
          <w:rFonts w:ascii="Courier New" w:hAnsi="Courier New" w:cs="Courier New"/>
          <w:sz w:val="24"/>
        </w:rPr>
        <w:t>="utf-8"&gt;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&gt;&lt;?php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title</w:t>
      </w:r>
      <w:proofErr w:type="spellEnd"/>
      <w:r w:rsidRPr="00625DF1">
        <w:rPr>
          <w:rFonts w:ascii="Courier New" w:hAnsi="Courier New" w:cs="Courier New"/>
          <w:sz w:val="24"/>
        </w:rPr>
        <w:t xml:space="preserve"> ?&gt;&lt;/</w:t>
      </w:r>
      <w:proofErr w:type="spellStart"/>
      <w:r w:rsidRPr="00625DF1">
        <w:rPr>
          <w:rFonts w:ascii="Courier New" w:hAnsi="Courier New" w:cs="Courier New"/>
          <w:sz w:val="24"/>
        </w:rPr>
        <w:t>title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styles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link</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URL::base(); ?&gt;</w:t>
      </w:r>
      <w:proofErr w:type="spellStart"/>
      <w:r w:rsidRPr="00625DF1">
        <w:rPr>
          <w:rFonts w:ascii="Courier New" w:hAnsi="Courier New" w:cs="Courier New"/>
          <w:sz w:val="24"/>
        </w:rPr>
        <w:t>public</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style</w:t>
      </w:r>
      <w:proofErr w:type="spellEnd"/>
      <w:r w:rsidRPr="00625DF1">
        <w:rPr>
          <w:rFonts w:ascii="Courier New" w:hAnsi="Courier New" w:cs="Courier New"/>
          <w:sz w:val="24"/>
        </w:rPr>
        <w:t>; ?&gt;.</w:t>
      </w:r>
      <w:proofErr w:type="spellStart"/>
      <w:r w:rsidRPr="00625DF1">
        <w:rPr>
          <w:rFonts w:ascii="Courier New" w:hAnsi="Courier New" w:cs="Courier New"/>
          <w:sz w:val="24"/>
        </w:rPr>
        <w:t>css</w:t>
      </w:r>
      <w:proofErr w:type="spellEnd"/>
      <w:r w:rsidRPr="00625DF1">
        <w:rPr>
          <w:rFonts w:ascii="Courier New" w:hAnsi="Courier New" w:cs="Courier New"/>
          <w:sz w:val="24"/>
        </w:rPr>
        <w:t xml:space="preserve">"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t>rel</w:t>
      </w:r>
      <w:proofErr w:type="spellEnd"/>
      <w:r w:rsidRPr="00625DF1">
        <w:rPr>
          <w:rFonts w:ascii="Courier New" w:hAnsi="Courier New" w:cs="Courier New"/>
          <w:sz w:val="24"/>
        </w:rPr>
        <w:t>="</w:t>
      </w:r>
      <w:proofErr w:type="spellStart"/>
      <w:r w:rsidRPr="00625DF1">
        <w:rPr>
          <w:rFonts w:ascii="Courier New" w:hAnsi="Courier New" w:cs="Courier New"/>
          <w:sz w:val="24"/>
        </w:rPr>
        <w:t>stylesheet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type</w:t>
      </w:r>
      <w:proofErr w:type="spellEnd"/>
      <w:r w:rsidRPr="00625DF1">
        <w:rPr>
          <w:rFonts w:ascii="Courier New" w:hAnsi="Courier New" w:cs="Courier New"/>
          <w:sz w:val="24"/>
        </w:rPr>
        <w:t>="</w:t>
      </w:r>
      <w:proofErr w:type="spellStart"/>
      <w:r w:rsidRPr="00625DF1">
        <w:rPr>
          <w:rFonts w:ascii="Courier New" w:hAnsi="Courier New" w:cs="Courier New"/>
          <w:sz w:val="24"/>
        </w:rPr>
        <w:t>text</w:t>
      </w:r>
      <w:proofErr w:type="spellEnd"/>
      <w:r w:rsidRPr="00625DF1">
        <w:rPr>
          <w:rFonts w:ascii="Courier New" w:hAnsi="Courier New" w:cs="Courier New"/>
          <w:sz w:val="24"/>
        </w:rPr>
        <w:t>/</w:t>
      </w:r>
      <w:proofErr w:type="spellStart"/>
      <w:r w:rsidRPr="00625DF1">
        <w:rPr>
          <w:rFonts w:ascii="Courier New" w:hAnsi="Courier New" w:cs="Courier New"/>
          <w:sz w:val="24"/>
        </w:rPr>
        <w:t>css</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endforeach</w:t>
      </w:r>
      <w:proofErr w:type="spellEnd"/>
      <w:r w:rsidRPr="00625DF1">
        <w:rPr>
          <w:rFonts w:ascii="Courier New" w:hAnsi="Courier New" w:cs="Courier New"/>
          <w:sz w:val="24"/>
        </w:rPr>
        <w:t>;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foreach</w:t>
      </w:r>
      <w:proofErr w:type="spellEnd"/>
      <w:r w:rsidRPr="00625DF1">
        <w:rPr>
          <w:rFonts w:ascii="Courier New" w:hAnsi="Courier New" w:cs="Courier New"/>
          <w:sz w:val="24"/>
        </w:rPr>
        <w:t>($</w:t>
      </w:r>
      <w:proofErr w:type="spellStart"/>
      <w:r w:rsidRPr="00625DF1">
        <w:rPr>
          <w:rFonts w:ascii="Courier New" w:hAnsi="Courier New" w:cs="Courier New"/>
          <w:sz w:val="24"/>
        </w:rPr>
        <w:t>scripts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as</w:t>
      </w:r>
      <w:proofErr w:type="spellEnd"/>
      <w:r w:rsidRPr="00625DF1">
        <w:rPr>
          <w:rFonts w:ascii="Courier New" w:hAnsi="Courier New" w:cs="Courier New"/>
          <w:sz w:val="24"/>
        </w:rPr>
        <w:t xml:space="preserve"> $script) { </w:t>
      </w:r>
    </w:p>
    <w:p w:rsidR="00625DF1" w:rsidRPr="00625DF1" w:rsidRDefault="00625DF1" w:rsidP="00625DF1">
      <w:pPr>
        <w:spacing w:line="240" w:lineRule="auto"/>
        <w:rPr>
          <w:rFonts w:ascii="Courier New" w:hAnsi="Courier New" w:cs="Courier New"/>
          <w:sz w:val="24"/>
        </w:rPr>
      </w:pP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HTML::script($script, NULL, TRUE), "\n";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head</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header</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row</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="span12"&gt;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navbar-inner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&lt;h1&gt; &lt;a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brand</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href</w:t>
      </w:r>
      <w:proofErr w:type="spellEnd"/>
      <w:r w:rsidRPr="00625DF1">
        <w:rPr>
          <w:rFonts w:ascii="Courier New" w:hAnsi="Courier New" w:cs="Courier New"/>
          <w:sz w:val="24"/>
        </w:rPr>
        <w:t>="/"&gt;</w:t>
      </w:r>
      <w:proofErr w:type="spellStart"/>
      <w:r w:rsidRPr="00625DF1">
        <w:rPr>
          <w:rFonts w:ascii="Courier New" w:hAnsi="Courier New" w:cs="Courier New"/>
          <w:sz w:val="24"/>
        </w:rPr>
        <w:t>Best</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 ...&lt;/a&gt; &lt;/h1&gt;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nav-collapse</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collapse</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nav</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pull-right</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Pr>
          <w:rFonts w:ascii="Courier New" w:hAnsi="Courier New" w:cs="Courier New"/>
          <w:sz w:val="24"/>
        </w:rPr>
        <w:t xml:space="preserve">&lt;li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current-page</w:t>
      </w:r>
      <w:proofErr w:type="spellEnd"/>
      <w:r>
        <w:rPr>
          <w:rFonts w:ascii="Courier New" w:hAnsi="Courier New" w:cs="Courier New"/>
          <w:sz w:val="24"/>
        </w:rPr>
        <w:t xml:space="preserve">"&gt;&lt;a </w:t>
      </w:r>
      <w:proofErr w:type="spellStart"/>
      <w:r>
        <w:rPr>
          <w:rFonts w:ascii="Courier New" w:hAnsi="Courier New" w:cs="Courier New"/>
          <w:sz w:val="24"/>
        </w:rPr>
        <w:t>href</w:t>
      </w:r>
      <w:proofErr w:type="spellEnd"/>
      <w:r>
        <w:rPr>
          <w:rFonts w:ascii="Courier New" w:hAnsi="Courier New" w:cs="Courier New"/>
          <w:sz w:val="24"/>
        </w:rPr>
        <w:t xml:space="preserve">="/"&gt;&lt;i </w:t>
      </w:r>
      <w:proofErr w:type="spellStart"/>
      <w:r>
        <w:rPr>
          <w:rFonts w:ascii="Courier New" w:hAnsi="Courier New" w:cs="Courier New"/>
          <w:sz w:val="24"/>
        </w:rPr>
        <w:t>class</w:t>
      </w:r>
      <w:proofErr w:type="spellEnd"/>
      <w:r>
        <w:rPr>
          <w:rFonts w:ascii="Courier New" w:hAnsi="Courier New" w:cs="Courier New"/>
          <w:sz w:val="24"/>
        </w:rPr>
        <w:t>="</w:t>
      </w:r>
      <w:proofErr w:type="spellStart"/>
      <w:r>
        <w:rPr>
          <w:rFonts w:ascii="Courier New" w:hAnsi="Courier New" w:cs="Courier New"/>
          <w:sz w:val="24"/>
        </w:rPr>
        <w:t>icon-home</w:t>
      </w:r>
      <w:proofErr w:type="spellEnd"/>
      <w:r>
        <w:rPr>
          <w:rFonts w:ascii="Courier New" w:hAnsi="Courier New" w:cs="Courier New"/>
          <w:sz w:val="24"/>
        </w:rPr>
        <w:t>"</w:t>
      </w:r>
      <w:r w:rsidRPr="00625DF1">
        <w:rPr>
          <w:rFonts w:ascii="Courier New" w:hAnsi="Courier New" w:cs="Courier New"/>
          <w:sz w:val="24"/>
        </w:rPr>
        <w:t>&gt;&lt;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Головна&lt;/a&gt;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URL::site('portfolio');?&gt;"&gt;&lt;i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icon-camera</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Портфоліо&lt;/a&gt;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URL::site('acount');?&gt;"&gt;&lt;i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icon-tasks</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Особистий кабінет&lt;/a&gt;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URL::site('about'); ?&gt;"&gt;&lt;i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icon-user</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Про сервіс&lt;/a&gt;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&lt;li&gt; &lt;a </w:t>
      </w:r>
      <w:proofErr w:type="spellStart"/>
      <w:r w:rsidRPr="00625DF1">
        <w:rPr>
          <w:rFonts w:ascii="Courier New" w:hAnsi="Courier New" w:cs="Courier New"/>
          <w:sz w:val="24"/>
        </w:rPr>
        <w:t>href</w:t>
      </w:r>
      <w:proofErr w:type="spellEnd"/>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URL::site('contact');?&gt;"&gt;&lt;i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icon-envelope-alt</w:t>
      </w:r>
      <w:proofErr w:type="spellEnd"/>
      <w:r w:rsidRPr="00625DF1">
        <w:rPr>
          <w:rFonts w:ascii="Courier New" w:hAnsi="Courier New" w:cs="Courier New"/>
          <w:sz w:val="24"/>
        </w:rPr>
        <w:t>"&gt;&lt;/i&gt;&lt;</w:t>
      </w:r>
      <w:proofErr w:type="spellStart"/>
      <w:r w:rsidRPr="00625DF1">
        <w:rPr>
          <w:rFonts w:ascii="Courier New" w:hAnsi="Courier New" w:cs="Courier New"/>
          <w:sz w:val="24"/>
        </w:rPr>
        <w:t>br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Контакти&lt;/a&gt; &lt;/li&gt;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ul</w:t>
      </w:r>
      <w:proofErr w:type="spellEnd"/>
      <w:r w:rsidRPr="00625DF1">
        <w:rPr>
          <w:rFonts w:ascii="Courier New" w:hAnsi="Courier New" w:cs="Courier New"/>
          <w:sz w:val="24"/>
        </w:rPr>
        <w:t>&gt;&lt;/div&gt;&lt;/div&gt; &lt;/div&gt;&lt;/div&gt;&lt;/div&gt;&lt;/div&gt;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Slider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slider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login</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align</w:t>
      </w:r>
      <w:proofErr w:type="spellEnd"/>
      <w:r w:rsidRPr="00625DF1">
        <w:rPr>
          <w:rFonts w:ascii="Courier New" w:hAnsi="Courier New" w:cs="Courier New"/>
          <w:sz w:val="24"/>
        </w:rPr>
        <w:t>="</w:t>
      </w:r>
      <w:proofErr w:type="spellStart"/>
      <w:r w:rsidRPr="00625DF1">
        <w:rPr>
          <w:rFonts w:ascii="Courier New" w:hAnsi="Courier New" w:cs="Courier New"/>
          <w:sz w:val="24"/>
        </w:rPr>
        <w:t>right</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login</w:t>
      </w:r>
      <w:proofErr w:type="spellEnd"/>
      <w:r w:rsidRPr="00625DF1">
        <w:rPr>
          <w:rFonts w:ascii="Courier New" w:hAnsi="Courier New" w:cs="Courier New"/>
          <w:sz w:val="24"/>
        </w:rPr>
        <w:t>; ?&gt;&amp;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;&lt;/div&gt; </w:t>
      </w:r>
    </w:p>
    <w:p w:rsidR="002228B3" w:rsidRDefault="00625DF1" w:rsidP="00625DF1">
      <w:pPr>
        <w:spacing w:line="240" w:lineRule="auto"/>
        <w:rPr>
          <w:rFonts w:ascii="Courier New" w:hAnsi="Courier New" w:cs="Courier New"/>
          <w:sz w:val="24"/>
        </w:rPr>
      </w:pPr>
      <w:r w:rsidRPr="00625DF1">
        <w:rPr>
          <w:rFonts w:ascii="Courier New" w:hAnsi="Courier New" w:cs="Courier New"/>
          <w:sz w:val="24"/>
        </w:rPr>
        <w:t xml:space="preserve">  &lt;div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container</w:t>
      </w:r>
      <w:proofErr w:type="spellEnd"/>
      <w:r w:rsidRPr="00625DF1">
        <w:rPr>
          <w:rFonts w:ascii="Courier New" w:hAnsi="Courier New" w:cs="Courier New"/>
          <w:sz w:val="24"/>
        </w:rPr>
        <w:t>"&gt;&amp;</w:t>
      </w:r>
      <w:proofErr w:type="spellStart"/>
      <w:r w:rsidRPr="00625DF1">
        <w:rPr>
          <w:rFonts w:ascii="Courier New" w:hAnsi="Courier New" w:cs="Courier New"/>
          <w:sz w:val="24"/>
        </w:rPr>
        <w:t>ensp</w:t>
      </w:r>
      <w:proofErr w:type="spellEnd"/>
      <w:r w:rsidRPr="00625DF1">
        <w:rPr>
          <w:rFonts w:ascii="Courier New" w:hAnsi="Courier New" w:cs="Courier New"/>
          <w:sz w:val="24"/>
        </w:rPr>
        <w:t xml:space="preserve">;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slider</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serch</w:t>
      </w:r>
      <w:proofErr w:type="spellEnd"/>
      <w:r w:rsidRPr="00625DF1">
        <w:rPr>
          <w:rFonts w:ascii="Courier New" w:hAnsi="Courier New" w:cs="Courier New"/>
          <w:sz w:val="24"/>
        </w:rPr>
        <w:t xml:space="preserve">;?&gt;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Kontent</w:t>
      </w:r>
      <w:proofErr w:type="spellEnd"/>
      <w:r w:rsidRPr="00625DF1">
        <w:rPr>
          <w:rFonts w:ascii="Courier New" w:hAnsi="Courier New" w:cs="Courier New"/>
          <w:sz w:val="24"/>
        </w:rPr>
        <w:t xml:space="preserve"> 2 --&gt;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portfolio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content</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&lt;div </w:t>
      </w:r>
      <w:proofErr w:type="spellStart"/>
      <w:r w:rsidRPr="00625DF1">
        <w:rPr>
          <w:rFonts w:ascii="Courier New" w:hAnsi="Courier New" w:cs="Courier New"/>
          <w:sz w:val="24"/>
        </w:rPr>
        <w:t>class</w:t>
      </w:r>
      <w:proofErr w:type="spellEnd"/>
      <w:r w:rsidRPr="00625DF1">
        <w:rPr>
          <w:rFonts w:ascii="Courier New" w:hAnsi="Courier New" w:cs="Courier New"/>
          <w:sz w:val="24"/>
        </w:rPr>
        <w:t>="</w:t>
      </w:r>
      <w:proofErr w:type="spellStart"/>
      <w:r w:rsidRPr="00625DF1">
        <w:rPr>
          <w:rFonts w:ascii="Courier New" w:hAnsi="Courier New" w:cs="Courier New"/>
          <w:sz w:val="24"/>
        </w:rPr>
        <w:t>testimonials</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container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fotografi</w:t>
      </w:r>
      <w:proofErr w:type="spellEnd"/>
      <w:r w:rsidRPr="00625DF1">
        <w:rPr>
          <w:rFonts w:ascii="Courier New" w:hAnsi="Courier New" w:cs="Courier New"/>
          <w:sz w:val="24"/>
        </w:rPr>
        <w:t>; ?&gt; &lt;/div&gt;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 xml:space="preserve">&lt;!--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&gt; &lt;?php </w:t>
      </w:r>
      <w:proofErr w:type="spellStart"/>
      <w:r w:rsidRPr="00625DF1">
        <w:rPr>
          <w:rFonts w:ascii="Courier New" w:hAnsi="Courier New" w:cs="Courier New"/>
          <w:sz w:val="24"/>
        </w:rPr>
        <w:t>echo</w:t>
      </w:r>
      <w:proofErr w:type="spellEnd"/>
      <w:r w:rsidRPr="00625DF1">
        <w:rPr>
          <w:rFonts w:ascii="Courier New" w:hAnsi="Courier New" w:cs="Courier New"/>
          <w:sz w:val="24"/>
        </w:rPr>
        <w:t xml:space="preserve"> $</w:t>
      </w:r>
      <w:proofErr w:type="spellStart"/>
      <w:r w:rsidRPr="00625DF1">
        <w:rPr>
          <w:rFonts w:ascii="Courier New" w:hAnsi="Courier New" w:cs="Courier New"/>
          <w:sz w:val="24"/>
        </w:rPr>
        <w:t>footer</w:t>
      </w:r>
      <w:proofErr w:type="spellEnd"/>
      <w:r w:rsidRPr="00625DF1">
        <w:rPr>
          <w:rFonts w:ascii="Courier New" w:hAnsi="Courier New" w:cs="Courier New"/>
          <w:sz w:val="24"/>
        </w:rPr>
        <w:t xml:space="preserve">; ?&gt; </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footer</w:t>
      </w:r>
      <w:proofErr w:type="spellEnd"/>
      <w:r w:rsidRPr="00625DF1">
        <w:rPr>
          <w:rFonts w:ascii="Courier New" w:hAnsi="Courier New" w:cs="Courier New"/>
          <w:sz w:val="24"/>
        </w:rPr>
        <w:t>&gt;</w:t>
      </w:r>
    </w:p>
    <w:p w:rsidR="00625DF1" w:rsidRPr="00625DF1" w:rsidRDefault="00625DF1" w:rsidP="00625DF1">
      <w:pPr>
        <w:spacing w:line="240" w:lineRule="auto"/>
        <w:rPr>
          <w:rFonts w:ascii="Courier New" w:hAnsi="Courier New" w:cs="Courier New"/>
          <w:sz w:val="24"/>
        </w:rPr>
      </w:pPr>
      <w:r w:rsidRPr="00625DF1">
        <w:rPr>
          <w:rFonts w:ascii="Courier New" w:hAnsi="Courier New" w:cs="Courier New"/>
          <w:sz w:val="24"/>
        </w:rPr>
        <w:t>&lt;/</w:t>
      </w:r>
      <w:proofErr w:type="spellStart"/>
      <w:r w:rsidRPr="00625DF1">
        <w:rPr>
          <w:rFonts w:ascii="Courier New" w:hAnsi="Courier New" w:cs="Courier New"/>
          <w:sz w:val="24"/>
        </w:rPr>
        <w:t>body</w:t>
      </w:r>
      <w:proofErr w:type="spellEnd"/>
      <w:r w:rsidRPr="00625DF1">
        <w:rPr>
          <w:rFonts w:ascii="Courier New" w:hAnsi="Courier New" w:cs="Courier New"/>
          <w:sz w:val="24"/>
        </w:rPr>
        <w:t>&gt;</w:t>
      </w:r>
    </w:p>
    <w:p w:rsidR="00B3715D" w:rsidRDefault="00625DF1" w:rsidP="00625DF1">
      <w:pPr>
        <w:spacing w:line="240" w:lineRule="auto"/>
        <w:rPr>
          <w:rFonts w:ascii="Courier New" w:hAnsi="Courier New" w:cs="Courier New"/>
          <w:sz w:val="24"/>
        </w:rPr>
      </w:pPr>
      <w:r w:rsidRPr="00625DF1">
        <w:rPr>
          <w:rFonts w:ascii="Courier New" w:hAnsi="Courier New" w:cs="Courier New"/>
          <w:sz w:val="24"/>
        </w:rPr>
        <w:t>&lt;/html&gt;</w:t>
      </w:r>
      <w:r w:rsidRPr="00625DF1">
        <w:rPr>
          <w:rFonts w:ascii="Courier New" w:hAnsi="Courier New" w:cs="Courier New"/>
          <w:sz w:val="24"/>
        </w:rPr>
        <w:t xml:space="preserve"> </w:t>
      </w:r>
    </w:p>
    <w:p w:rsidR="002228B3" w:rsidRDefault="002228B3" w:rsidP="00625DF1">
      <w:pPr>
        <w:spacing w:line="240" w:lineRule="auto"/>
        <w:rPr>
          <w:rFonts w:ascii="Courier New" w:hAnsi="Courier New" w:cs="Courier New"/>
          <w:sz w:val="24"/>
        </w:rPr>
      </w:pPr>
    </w:p>
    <w:p w:rsidR="002228B3" w:rsidRDefault="002228B3" w:rsidP="002228B3">
      <w:pPr>
        <w:rPr>
          <w:szCs w:val="28"/>
        </w:rPr>
      </w:pPr>
      <w:r>
        <w:rPr>
          <w:szCs w:val="28"/>
        </w:rPr>
        <w:tab/>
        <w:t xml:space="preserve">Наступним було створено в папці </w:t>
      </w:r>
      <w:r>
        <w:rPr>
          <w:szCs w:val="28"/>
          <w:lang w:val="en-US"/>
        </w:rPr>
        <w:t>controller</w:t>
      </w:r>
      <w:r w:rsidRPr="002228B3">
        <w:rPr>
          <w:szCs w:val="28"/>
        </w:rPr>
        <w:t xml:space="preserve"> файл </w:t>
      </w:r>
      <w:r>
        <w:rPr>
          <w:szCs w:val="28"/>
          <w:lang w:val="en-US"/>
        </w:rPr>
        <w:t>home</w:t>
      </w:r>
      <w:r>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Default="002228B3" w:rsidP="002228B3">
      <w:pPr>
        <w:rPr>
          <w:szCs w:val="28"/>
          <w:lang w:val="en-US"/>
        </w:rPr>
      </w:pPr>
      <w:r>
        <w:rPr>
          <w:szCs w:val="28"/>
        </w:rPr>
        <w:tab/>
        <w:t xml:space="preserve">Лістинг 3.5 – Контролер </w:t>
      </w:r>
      <w:r>
        <w:rPr>
          <w:szCs w:val="28"/>
          <w:lang w:val="en-US"/>
        </w:rPr>
        <w:t>home</w:t>
      </w:r>
    </w:p>
    <w:p w:rsidR="002228B3" w:rsidRPr="002228B3" w:rsidRDefault="002228B3" w:rsidP="002228B3">
      <w:pPr>
        <w:spacing w:line="240" w:lineRule="auto"/>
        <w:rPr>
          <w:rFonts w:ascii="Courier New" w:hAnsi="Courier New" w:cs="Courier New"/>
          <w:sz w:val="24"/>
          <w:lang w:val="en-US"/>
        </w:rPr>
      </w:pPr>
      <w:proofErr w:type="gramStart"/>
      <w:r w:rsidRPr="002228B3">
        <w:rPr>
          <w:rFonts w:ascii="Courier New" w:hAnsi="Courier New" w:cs="Courier New"/>
          <w:sz w:val="24"/>
          <w:lang w:val="en-US"/>
        </w:rPr>
        <w:t>&lt;?php</w:t>
      </w:r>
      <w:proofErr w:type="gramEnd"/>
      <w:r w:rsidRPr="002228B3">
        <w:rPr>
          <w:rFonts w:ascii="Courier New" w:hAnsi="Courier New" w:cs="Courier New"/>
          <w:sz w:val="24"/>
          <w:lang w:val="en-US"/>
        </w:rPr>
        <w:t xml:space="preserve"> defined('SYSPATH') or die('No direct script access.');</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class </w:t>
      </w:r>
      <w:proofErr w:type="spellStart"/>
      <w:r w:rsidRPr="002228B3">
        <w:rPr>
          <w:rFonts w:ascii="Courier New" w:hAnsi="Courier New" w:cs="Courier New"/>
          <w:sz w:val="24"/>
          <w:lang w:val="en-US"/>
        </w:rPr>
        <w:t>Controller_Home</w:t>
      </w:r>
      <w:proofErr w:type="spellEnd"/>
      <w:r w:rsidRPr="002228B3">
        <w:rPr>
          <w:rFonts w:ascii="Courier New" w:hAnsi="Courier New" w:cs="Courier New"/>
          <w:sz w:val="24"/>
          <w:lang w:val="en-US"/>
        </w:rPr>
        <w:t xml:space="preserve"> extends </w:t>
      </w:r>
      <w:proofErr w:type="spellStart"/>
      <w:r w:rsidRPr="002228B3">
        <w:rPr>
          <w:rFonts w:ascii="Courier New" w:hAnsi="Courier New" w:cs="Courier New"/>
          <w:sz w:val="24"/>
          <w:lang w:val="en-US"/>
        </w:rPr>
        <w:t>Controller_Common</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public function </w:t>
      </w:r>
      <w:proofErr w:type="spellStart"/>
      <w:r w:rsidRPr="002228B3">
        <w:rPr>
          <w:rFonts w:ascii="Courier New" w:hAnsi="Courier New" w:cs="Courier New"/>
          <w:sz w:val="24"/>
          <w:lang w:val="en-US"/>
        </w:rPr>
        <w:t>action_</w:t>
      </w:r>
      <w:proofErr w:type="gramStart"/>
      <w:r w:rsidRPr="002228B3">
        <w:rPr>
          <w:rFonts w:ascii="Courier New" w:hAnsi="Courier New" w:cs="Courier New"/>
          <w:sz w:val="24"/>
          <w:lang w:val="en-US"/>
        </w:rPr>
        <w:t>index</w:t>
      </w:r>
      <w:proofErr w:type="spellEnd"/>
      <w:r w:rsidRPr="002228B3">
        <w:rPr>
          <w:rFonts w:ascii="Courier New" w:hAnsi="Courier New" w:cs="Courier New"/>
          <w:sz w:val="24"/>
          <w:lang w:val="en-US"/>
        </w:rPr>
        <w:t>(</w:t>
      </w:r>
      <w:proofErr w:type="gram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$login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factory('pages/login');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$this-&gt;template-&gt;login = $login;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$slider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factory('slider');</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$this-&gt;template-&gt;slider = $slider;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serch</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$content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factory('pages/main');</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$this-&gt;template-&gt;content = $content;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$this-&gt;template-&gt;</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 $</w:t>
      </w:r>
      <w:proofErr w:type="spellStart"/>
      <w:r w:rsidRPr="002228B3">
        <w:rPr>
          <w:rFonts w:ascii="Courier New" w:hAnsi="Courier New" w:cs="Courier New"/>
          <w:sz w:val="24"/>
          <w:lang w:val="en-US"/>
        </w:rPr>
        <w:t>fotografi</w:t>
      </w:r>
      <w:proofErr w:type="spellEnd"/>
      <w:r w:rsidRPr="002228B3">
        <w:rPr>
          <w:rFonts w:ascii="Courier New" w:hAnsi="Courier New" w:cs="Courier New"/>
          <w:sz w:val="24"/>
          <w:lang w:val="en-US"/>
        </w:rPr>
        <w:t xml:space="preserve">;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$footer = </w:t>
      </w:r>
      <w:proofErr w:type="gramStart"/>
      <w:r w:rsidRPr="002228B3">
        <w:rPr>
          <w:rFonts w:ascii="Courier New" w:hAnsi="Courier New" w:cs="Courier New"/>
          <w:sz w:val="24"/>
          <w:lang w:val="en-US"/>
        </w:rPr>
        <w:t>View::</w:t>
      </w:r>
      <w:proofErr w:type="gramEnd"/>
      <w:r w:rsidRPr="002228B3">
        <w:rPr>
          <w:rFonts w:ascii="Courier New" w:hAnsi="Courier New" w:cs="Courier New"/>
          <w:sz w:val="24"/>
          <w:lang w:val="en-US"/>
        </w:rPr>
        <w:t>factory('footer');</w:t>
      </w:r>
    </w:p>
    <w:p w:rsid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$this-&gt;template-&gt;footer = $footer; </w:t>
      </w:r>
    </w:p>
    <w:p w:rsidR="002228B3" w:rsidRP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    }}</w:t>
      </w:r>
    </w:p>
    <w:p w:rsidR="002228B3" w:rsidRDefault="002228B3" w:rsidP="002228B3">
      <w:pPr>
        <w:rPr>
          <w:szCs w:val="28"/>
          <w:lang w:val="en-US"/>
        </w:rPr>
      </w:pPr>
    </w:p>
    <w:p w:rsidR="002228B3" w:rsidRDefault="002228B3" w:rsidP="002228B3">
      <w:pPr>
        <w:ind w:firstLine="720"/>
        <w:rPr>
          <w:szCs w:val="28"/>
        </w:rPr>
      </w:pPr>
      <w:r>
        <w:rPr>
          <w:szCs w:val="28"/>
        </w:rPr>
        <w:t>Тут ми бачимо я</w:t>
      </w:r>
      <w:r w:rsidR="003757F6">
        <w:rPr>
          <w:szCs w:val="28"/>
        </w:rPr>
        <w:t>к</w:t>
      </w:r>
      <w:r>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Default="002228B3" w:rsidP="002228B3">
      <w:pPr>
        <w:rPr>
          <w:szCs w:val="28"/>
        </w:rPr>
      </w:pPr>
    </w:p>
    <w:p w:rsidR="002228B3" w:rsidRDefault="002228B3" w:rsidP="002228B3">
      <w:pPr>
        <w:rPr>
          <w:szCs w:val="28"/>
        </w:rPr>
      </w:pPr>
      <w:r>
        <w:rPr>
          <w:szCs w:val="28"/>
        </w:rPr>
        <w:t>Лістинг 3.6 – Структура підключення видів</w:t>
      </w:r>
    </w:p>
    <w:p w:rsidR="002228B3" w:rsidRPr="002228B3" w:rsidRDefault="002228B3" w:rsidP="002228B3">
      <w:pPr>
        <w:spacing w:line="240" w:lineRule="auto"/>
        <w:rPr>
          <w:rFonts w:ascii="Courier New" w:hAnsi="Courier New" w:cs="Courier New"/>
          <w:sz w:val="24"/>
        </w:rPr>
      </w:pP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 xml:space="preserve"> = </w:t>
      </w:r>
      <w:r w:rsidRPr="002228B3">
        <w:rPr>
          <w:rFonts w:ascii="Courier New" w:hAnsi="Courier New" w:cs="Courier New"/>
          <w:sz w:val="24"/>
          <w:lang w:val="en-US"/>
        </w:rPr>
        <w:t>View</w:t>
      </w:r>
      <w:r w:rsidRPr="002228B3">
        <w:rPr>
          <w:rFonts w:ascii="Courier New" w:hAnsi="Courier New" w:cs="Courier New"/>
          <w:sz w:val="24"/>
        </w:rPr>
        <w:t>::</w:t>
      </w:r>
      <w:r w:rsidRPr="002228B3">
        <w:rPr>
          <w:rFonts w:ascii="Courier New" w:hAnsi="Courier New" w:cs="Courier New"/>
          <w:sz w:val="24"/>
          <w:lang w:val="en-US"/>
        </w:rPr>
        <w:t>factory</w:t>
      </w:r>
      <w:r w:rsidRPr="002228B3">
        <w:rPr>
          <w:rFonts w:ascii="Courier New" w:hAnsi="Courier New" w:cs="Courier New"/>
          <w:sz w:val="24"/>
        </w:rPr>
        <w:t>('</w:t>
      </w:r>
      <w:r w:rsidRPr="002228B3">
        <w:rPr>
          <w:rFonts w:ascii="Courier New" w:hAnsi="Courier New" w:cs="Courier New"/>
          <w:sz w:val="24"/>
          <w:lang w:val="en-US"/>
        </w:rPr>
        <w:t>footer</w:t>
      </w:r>
      <w:r w:rsidRPr="002228B3">
        <w:rPr>
          <w:rFonts w:ascii="Courier New" w:hAnsi="Courier New" w:cs="Courier New"/>
          <w:sz w:val="24"/>
        </w:rPr>
        <w:t>');</w:t>
      </w:r>
    </w:p>
    <w:p w:rsidR="002228B3" w:rsidRDefault="002228B3" w:rsidP="002228B3">
      <w:pPr>
        <w:spacing w:line="240" w:lineRule="auto"/>
        <w:rPr>
          <w:rFonts w:ascii="Courier New" w:hAnsi="Courier New" w:cs="Courier New"/>
          <w:sz w:val="24"/>
          <w:lang w:val="en-US"/>
        </w:rPr>
      </w:pPr>
      <w:r w:rsidRPr="002228B3">
        <w:rPr>
          <w:rFonts w:ascii="Courier New" w:hAnsi="Courier New" w:cs="Courier New"/>
          <w:sz w:val="24"/>
          <w:lang w:val="en-US"/>
        </w:rPr>
        <w:t xml:space="preserve">$this-&gt;template-&gt;footer = $footer; </w:t>
      </w:r>
    </w:p>
    <w:p w:rsidR="002228B3" w:rsidRDefault="002228B3" w:rsidP="002228B3">
      <w:pPr>
        <w:rPr>
          <w:szCs w:val="28"/>
        </w:rPr>
      </w:pPr>
    </w:p>
    <w:p w:rsidR="002228B3" w:rsidRDefault="002228B3" w:rsidP="002228B3">
      <w:pPr>
        <w:rPr>
          <w:szCs w:val="28"/>
        </w:rPr>
      </w:pPr>
      <w:r>
        <w:rPr>
          <w:szCs w:val="28"/>
        </w:rPr>
        <w:tab/>
      </w:r>
      <w:r w:rsidR="006D1903">
        <w:rPr>
          <w:szCs w:val="28"/>
        </w:rPr>
        <w:t xml:space="preserve">Також для коректної роботи та підключення </w:t>
      </w:r>
      <w:r w:rsidR="00FE532D">
        <w:rPr>
          <w:szCs w:val="28"/>
        </w:rPr>
        <w:t xml:space="preserve">видів необхідно прописати в основному конфігураційному файлі </w:t>
      </w:r>
      <w:r w:rsidR="00FE532D">
        <w:rPr>
          <w:szCs w:val="28"/>
          <w:lang w:val="en-US"/>
        </w:rPr>
        <w:t>bootstrap</w:t>
      </w:r>
      <w:r w:rsidR="00FE532D" w:rsidRPr="00FE532D">
        <w:rPr>
          <w:szCs w:val="28"/>
        </w:rPr>
        <w:t xml:space="preserve"> </w:t>
      </w:r>
      <w:r w:rsidR="00FE532D">
        <w:rPr>
          <w:szCs w:val="28"/>
        </w:rPr>
        <w:t>назву початкового контролера, щоб при уводі слова</w:t>
      </w:r>
      <w:r w:rsidR="00FE532D" w:rsidRPr="00FE532D">
        <w:rPr>
          <w:szCs w:val="28"/>
        </w:rPr>
        <w:t xml:space="preserve"> </w:t>
      </w:r>
      <w:r w:rsidR="00FE532D">
        <w:rPr>
          <w:szCs w:val="28"/>
          <w:lang w:val="en-US"/>
        </w:rPr>
        <w:t>Kohana</w:t>
      </w:r>
      <w:r w:rsidR="00FE532D" w:rsidRPr="00FE532D">
        <w:rPr>
          <w:szCs w:val="28"/>
        </w:rPr>
        <w:t xml:space="preserve"> </w:t>
      </w:r>
      <w:r w:rsidR="00FE532D">
        <w:rPr>
          <w:szCs w:val="28"/>
        </w:rPr>
        <w:t xml:space="preserve">в адресний рядок браузера запускався стартовий контролер, яким в даному проекті є контролер </w:t>
      </w:r>
      <w:r w:rsidR="00FE532D">
        <w:rPr>
          <w:szCs w:val="28"/>
          <w:lang w:val="en-US"/>
        </w:rPr>
        <w:t>home</w:t>
      </w:r>
      <w:r w:rsidR="00FE532D">
        <w:rPr>
          <w:szCs w:val="28"/>
        </w:rPr>
        <w:t>, всі інші контролери є додатковими лістинг 3.7.</w:t>
      </w:r>
    </w:p>
    <w:p w:rsidR="00FE532D" w:rsidRDefault="00FE532D" w:rsidP="002228B3">
      <w:pPr>
        <w:rPr>
          <w:szCs w:val="28"/>
        </w:rPr>
      </w:pPr>
    </w:p>
    <w:p w:rsidR="00FE532D" w:rsidRDefault="00FE532D" w:rsidP="002228B3">
      <w:pPr>
        <w:rPr>
          <w:szCs w:val="28"/>
          <w:lang w:val="en-US"/>
        </w:rPr>
      </w:pPr>
      <w:r>
        <w:rPr>
          <w:szCs w:val="28"/>
        </w:rPr>
        <w:tab/>
        <w:t xml:space="preserve">Лістинг 3.7 – зміни конфігураційного файлу </w:t>
      </w:r>
      <w:r>
        <w:rPr>
          <w:szCs w:val="28"/>
          <w:lang w:val="en-US"/>
        </w:rPr>
        <w:t>bootstrap</w:t>
      </w:r>
    </w:p>
    <w:p w:rsidR="00F5710E" w:rsidRPr="00F5710E" w:rsidRDefault="00F5710E" w:rsidP="00F5710E">
      <w:pPr>
        <w:spacing w:line="240" w:lineRule="auto"/>
        <w:jc w:val="left"/>
        <w:rPr>
          <w:rFonts w:ascii="Courier New" w:hAnsi="Courier New" w:cs="Courier New"/>
          <w:sz w:val="24"/>
        </w:rPr>
      </w:pPr>
      <w:proofErr w:type="spellStart"/>
      <w:r w:rsidRPr="00F5710E">
        <w:rPr>
          <w:rFonts w:ascii="Courier New" w:hAnsi="Courier New" w:cs="Courier New"/>
          <w:sz w:val="24"/>
        </w:rPr>
        <w:t>Route</w:t>
      </w:r>
      <w:proofErr w:type="spellEnd"/>
      <w:r w:rsidRPr="00F5710E">
        <w:rPr>
          <w:rFonts w:ascii="Courier New" w:hAnsi="Courier New" w:cs="Courier New"/>
          <w:sz w:val="24"/>
        </w:rPr>
        <w:t>::</w:t>
      </w:r>
      <w:proofErr w:type="spellStart"/>
      <w:r w:rsidRPr="00F5710E">
        <w:rPr>
          <w:rFonts w:ascii="Courier New" w:hAnsi="Courier New" w:cs="Courier New"/>
          <w:sz w:val="24"/>
        </w:rPr>
        <w:t>set</w:t>
      </w:r>
      <w:proofErr w:type="spellEnd"/>
      <w:r w:rsidRPr="00F5710E">
        <w:rPr>
          <w:rFonts w:ascii="Courier New" w:hAnsi="Courier New" w:cs="Courier New"/>
          <w:sz w:val="24"/>
        </w:rPr>
        <w:t>('</w:t>
      </w:r>
      <w:proofErr w:type="spellStart"/>
      <w:r w:rsidRPr="00F5710E">
        <w:rPr>
          <w:rFonts w:ascii="Courier New" w:hAnsi="Courier New" w:cs="Courier New"/>
          <w:sz w:val="24"/>
        </w:rPr>
        <w:t>default</w:t>
      </w:r>
      <w:proofErr w:type="spellEnd"/>
      <w:r w:rsidRPr="00F5710E">
        <w:rPr>
          <w:rFonts w:ascii="Courier New" w:hAnsi="Courier New" w:cs="Courier New"/>
          <w:sz w:val="24"/>
        </w:rPr>
        <w:t>', '(&lt;controller&gt;(/&lt;</w:t>
      </w:r>
      <w:proofErr w:type="spellStart"/>
      <w:r w:rsidRPr="00F5710E">
        <w:rPr>
          <w:rFonts w:ascii="Courier New" w:hAnsi="Courier New" w:cs="Courier New"/>
          <w:sz w:val="24"/>
        </w:rPr>
        <w:t>action</w:t>
      </w:r>
      <w:proofErr w:type="spellEnd"/>
      <w:r w:rsidRPr="00F5710E">
        <w:rPr>
          <w:rFonts w:ascii="Courier New" w:hAnsi="Courier New" w:cs="Courier New"/>
          <w:sz w:val="24"/>
        </w:rPr>
        <w:t>&gt;(/&lt;</w:t>
      </w:r>
      <w:proofErr w:type="spellStart"/>
      <w:r w:rsidRPr="00F5710E">
        <w:rPr>
          <w:rFonts w:ascii="Courier New" w:hAnsi="Courier New" w:cs="Courier New"/>
          <w:sz w:val="24"/>
        </w:rPr>
        <w:t>id</w:t>
      </w:r>
      <w:proofErr w:type="spellEnd"/>
      <w:r w:rsidRPr="00F5710E">
        <w:rPr>
          <w:rFonts w:ascii="Courier New" w:hAnsi="Courier New" w:cs="Courier New"/>
          <w:sz w:val="24"/>
        </w:rPr>
        <w:t>&gt;)))')-&gt;</w:t>
      </w:r>
      <w:proofErr w:type="spellStart"/>
      <w:r w:rsidRPr="00F5710E">
        <w:rPr>
          <w:rFonts w:ascii="Courier New" w:hAnsi="Courier New" w:cs="Courier New"/>
          <w:sz w:val="24"/>
        </w:rPr>
        <w:t>defaults</w:t>
      </w:r>
      <w:proofErr w:type="spellEnd"/>
      <w:r w:rsidRPr="00F5710E">
        <w:rPr>
          <w:rFonts w:ascii="Courier New" w:hAnsi="Courier New" w:cs="Courier New"/>
          <w:sz w:val="24"/>
        </w:rPr>
        <w:t>(</w:t>
      </w:r>
      <w:proofErr w:type="spellStart"/>
      <w:r w:rsidRPr="00F5710E">
        <w:rPr>
          <w:rFonts w:ascii="Courier New" w:hAnsi="Courier New" w:cs="Courier New"/>
          <w:sz w:val="24"/>
        </w:rPr>
        <w:t>array</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'controller' =&gt; '</w:t>
      </w:r>
      <w:proofErr w:type="spellStart"/>
      <w:r w:rsidRPr="00F5710E">
        <w:rPr>
          <w:rFonts w:ascii="Courier New" w:hAnsi="Courier New" w:cs="Courier New"/>
          <w:sz w:val="24"/>
        </w:rPr>
        <w:t>home</w:t>
      </w:r>
      <w:proofErr w:type="spellEnd"/>
      <w:r w:rsidRPr="00F5710E">
        <w:rPr>
          <w:rFonts w:ascii="Courier New" w:hAnsi="Courier New" w:cs="Courier New"/>
          <w:sz w:val="24"/>
        </w:rPr>
        <w:t>',</w:t>
      </w:r>
    </w:p>
    <w:p w:rsidR="00F5710E" w:rsidRPr="00F5710E" w:rsidRDefault="00F5710E" w:rsidP="00F5710E">
      <w:pPr>
        <w:spacing w:line="240" w:lineRule="auto"/>
        <w:jc w:val="left"/>
        <w:rPr>
          <w:rFonts w:ascii="Courier New" w:hAnsi="Courier New" w:cs="Courier New"/>
          <w:sz w:val="24"/>
        </w:rPr>
      </w:pPr>
      <w:r w:rsidRPr="00F5710E">
        <w:rPr>
          <w:rFonts w:ascii="Courier New" w:hAnsi="Courier New" w:cs="Courier New"/>
          <w:sz w:val="24"/>
        </w:rPr>
        <w:t>'</w:t>
      </w:r>
      <w:proofErr w:type="spellStart"/>
      <w:r w:rsidRPr="00F5710E">
        <w:rPr>
          <w:rFonts w:ascii="Courier New" w:hAnsi="Courier New" w:cs="Courier New"/>
          <w:sz w:val="24"/>
        </w:rPr>
        <w:t>action</w:t>
      </w:r>
      <w:proofErr w:type="spellEnd"/>
      <w:r w:rsidRPr="00F5710E">
        <w:rPr>
          <w:rFonts w:ascii="Courier New" w:hAnsi="Courier New" w:cs="Courier New"/>
          <w:sz w:val="24"/>
        </w:rPr>
        <w:t>'     =&gt; '</w:t>
      </w:r>
      <w:proofErr w:type="spellStart"/>
      <w:r w:rsidRPr="00F5710E">
        <w:rPr>
          <w:rFonts w:ascii="Courier New" w:hAnsi="Courier New" w:cs="Courier New"/>
          <w:sz w:val="24"/>
        </w:rPr>
        <w:t>index</w:t>
      </w:r>
      <w:proofErr w:type="spellEnd"/>
      <w:r w:rsidRPr="00F5710E">
        <w:rPr>
          <w:rFonts w:ascii="Courier New" w:hAnsi="Courier New" w:cs="Courier New"/>
          <w:sz w:val="24"/>
        </w:rPr>
        <w:t>',</w:t>
      </w:r>
    </w:p>
    <w:p w:rsidR="00FE532D" w:rsidRPr="00F5710E" w:rsidRDefault="00F5710E" w:rsidP="00F5710E">
      <w:pPr>
        <w:spacing w:line="240" w:lineRule="auto"/>
        <w:jc w:val="left"/>
        <w:rPr>
          <w:rFonts w:ascii="Courier New" w:hAnsi="Courier New" w:cs="Courier New"/>
          <w:sz w:val="24"/>
        </w:rPr>
      </w:pPr>
      <w:bookmarkStart w:id="27" w:name="_GoBack"/>
      <w:bookmarkEnd w:id="27"/>
      <w:r w:rsidRPr="00F5710E">
        <w:rPr>
          <w:rFonts w:ascii="Courier New" w:hAnsi="Courier New" w:cs="Courier New"/>
          <w:sz w:val="24"/>
        </w:rPr>
        <w:t>));</w:t>
      </w:r>
    </w:p>
    <w:p w:rsidR="007307B4" w:rsidRDefault="007307B4" w:rsidP="00D525D0">
      <w:pPr>
        <w:ind w:firstLine="720"/>
      </w:pPr>
    </w:p>
    <w:p w:rsidR="007B7289" w:rsidRPr="00A60936" w:rsidRDefault="007B7289" w:rsidP="00367E2B">
      <w:pPr>
        <w:ind w:firstLine="720"/>
        <w:rPr>
          <w:b/>
          <w:bCs/>
          <w:szCs w:val="28"/>
        </w:rPr>
      </w:pPr>
      <w:r w:rsidRPr="00A60936">
        <w:rPr>
          <w:szCs w:val="28"/>
        </w:rPr>
        <w:br w:type="page"/>
      </w:r>
    </w:p>
    <w:p w:rsidR="007B7289" w:rsidRPr="00A60936" w:rsidRDefault="007B7289" w:rsidP="007B7289">
      <w:pPr>
        <w:pStyle w:val="af3"/>
        <w:spacing w:before="0" w:beforeAutospacing="0" w:after="0" w:afterAutospacing="0"/>
        <w:jc w:val="center"/>
        <w:rPr>
          <w:b/>
          <w:bCs/>
          <w:szCs w:val="28"/>
        </w:rPr>
      </w:pPr>
    </w:p>
    <w:p w:rsidR="007B7289" w:rsidRPr="00A60936" w:rsidRDefault="007B7289" w:rsidP="007B7289">
      <w:pPr>
        <w:pStyle w:val="af3"/>
        <w:spacing w:before="0" w:beforeAutospacing="0" w:after="0" w:afterAutospacing="0"/>
        <w:jc w:val="center"/>
        <w:rPr>
          <w:b/>
          <w:iCs/>
          <w:noProof/>
          <w:szCs w:val="28"/>
        </w:rPr>
      </w:pPr>
      <w:r w:rsidRPr="00A60936">
        <w:rPr>
          <w:b/>
          <w:bCs/>
          <w:szCs w:val="28"/>
        </w:rPr>
        <w:br w:type="page"/>
      </w:r>
    </w:p>
    <w:p w:rsidR="007B7289" w:rsidRPr="00A60936" w:rsidRDefault="007B7289" w:rsidP="007B7289">
      <w:pPr>
        <w:pStyle w:val="af3"/>
        <w:spacing w:before="0" w:beforeAutospacing="0" w:after="0" w:afterAutospacing="0"/>
        <w:rPr>
          <w:szCs w:val="28"/>
        </w:rPr>
      </w:pPr>
    </w:p>
    <w:p w:rsidR="007B7289" w:rsidRPr="00A60936" w:rsidRDefault="007B7289" w:rsidP="00BE7F00">
      <w:pPr>
        <w:rPr>
          <w:szCs w:val="28"/>
        </w:rPr>
      </w:pPr>
    </w:p>
    <w:p w:rsidR="007B7289" w:rsidRPr="00A60936" w:rsidRDefault="007B7289" w:rsidP="00BE7F00">
      <w:pPr>
        <w:rPr>
          <w:szCs w:val="28"/>
        </w:rPr>
      </w:pPr>
      <w:r w:rsidRPr="00A60936">
        <w:rPr>
          <w:szCs w:val="28"/>
        </w:rPr>
        <w:t>++++++++++++++++++++++++++++++++</w:t>
      </w:r>
    </w:p>
    <w:p w:rsidR="00357131" w:rsidRPr="00A60936" w:rsidRDefault="00357131" w:rsidP="00BE7F00">
      <w:pPr>
        <w:rPr>
          <w:szCs w:val="28"/>
        </w:rPr>
      </w:pPr>
    </w:p>
    <w:p w:rsidR="00357131" w:rsidRPr="00A60936" w:rsidRDefault="00357131" w:rsidP="00003BB7">
      <w:pPr>
        <w:pStyle w:val="2"/>
        <w:rPr>
          <w:rStyle w:val="af0"/>
          <w:color w:val="auto"/>
          <w:u w:val="none"/>
        </w:rPr>
      </w:pPr>
      <w:bookmarkStart w:id="28" w:name="_Toc419480988"/>
      <w:r w:rsidRPr="00A60936">
        <w:rPr>
          <w:rStyle w:val="af0"/>
          <w:color w:val="auto"/>
          <w:u w:val="none"/>
        </w:rPr>
        <w:t>3.3 Створення та програмування БД ресурсу</w:t>
      </w:r>
      <w:bookmarkEnd w:id="28"/>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AE5756" w:rsidRPr="00A60936" w:rsidRDefault="00AE5756" w:rsidP="00BE7F00">
      <w:pPr>
        <w:rPr>
          <w:szCs w:val="28"/>
        </w:rPr>
      </w:pPr>
    </w:p>
    <w:p w:rsidR="00344C40" w:rsidRPr="00A60936" w:rsidRDefault="00344C40" w:rsidP="00344C40">
      <w:pPr>
        <w:pStyle w:val="2"/>
      </w:pPr>
      <w:bookmarkStart w:id="29" w:name="_Toc419480989"/>
      <w:bookmarkStart w:id="30" w:name="_Toc419480987"/>
      <w:r w:rsidRPr="00A60936">
        <w:t>3.2 Верстання адаптивного  інтерфейсу засобами веб розробки</w:t>
      </w:r>
      <w:bookmarkEnd w:id="30"/>
    </w:p>
    <w:p w:rsidR="00344C40" w:rsidRPr="00A60936" w:rsidRDefault="00344C40" w:rsidP="00344C40">
      <w:pPr>
        <w:rPr>
          <w:szCs w:val="28"/>
        </w:rPr>
      </w:pPr>
    </w:p>
    <w:p w:rsidR="00344C40" w:rsidRPr="00A60936" w:rsidRDefault="00344C40" w:rsidP="00344C40">
      <w:pPr>
        <w:rPr>
          <w:szCs w:val="28"/>
        </w:rPr>
      </w:pPr>
      <w:r w:rsidRPr="00A60936">
        <w:rPr>
          <w:szCs w:val="28"/>
          <w:highlight w:val="yellow"/>
        </w:rPr>
        <w:t>+++++++++++++++++++++++++++++++++++++++++</w:t>
      </w:r>
    </w:p>
    <w:p w:rsidR="00344C40" w:rsidRPr="00A60936" w:rsidRDefault="00344C40" w:rsidP="00344C40">
      <w:pPr>
        <w:rPr>
          <w:szCs w:val="28"/>
        </w:rPr>
      </w:pPr>
    </w:p>
    <w:p w:rsidR="00357131" w:rsidRPr="00A60936" w:rsidRDefault="00357131" w:rsidP="00003BB7">
      <w:pPr>
        <w:pStyle w:val="2"/>
        <w:rPr>
          <w:rStyle w:val="af0"/>
          <w:color w:val="auto"/>
          <w:u w:val="none"/>
        </w:rPr>
      </w:pPr>
      <w:r w:rsidRPr="00A60936">
        <w:rPr>
          <w:rStyle w:val="af0"/>
          <w:color w:val="auto"/>
          <w:u w:val="none"/>
        </w:rPr>
        <w:t>3.4 Розробка функціональної частини проектованого продукту</w:t>
      </w:r>
      <w:bookmarkEnd w:id="29"/>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pPr>
      <w:bookmarkStart w:id="31" w:name="_Toc419480990"/>
      <w:r w:rsidRPr="00A60936">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31"/>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Default="00C65350" w:rsidP="00BE7F00">
      <w:pPr>
        <w:pStyle w:val="1"/>
        <w:rPr>
          <w:spacing w:val="-2"/>
          <w:szCs w:val="28"/>
          <w:highlight w:val="white"/>
        </w:rPr>
      </w:pPr>
      <w:bookmarkStart w:id="32" w:name="_Toc419309663"/>
      <w:bookmarkStart w:id="33" w:name="_Toc419480991"/>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2"/>
      <w:bookmarkEnd w:id="33"/>
    </w:p>
    <w:p w:rsidR="00F06855" w:rsidRPr="00DD4DCA" w:rsidRDefault="00F06855" w:rsidP="00F06855">
      <w:pPr>
        <w:autoSpaceDE w:val="0"/>
        <w:autoSpaceDN w:val="0"/>
        <w:adjustRightInd w:val="0"/>
        <w:ind w:firstLine="567"/>
        <w:rPr>
          <w:b/>
          <w:bCs/>
          <w:color w:val="000000"/>
          <w:spacing w:val="-2"/>
          <w:szCs w:val="28"/>
          <w:highlight w:val="white"/>
        </w:rPr>
      </w:pPr>
    </w:p>
    <w:p w:rsidR="00F06855" w:rsidRPr="00F06855" w:rsidRDefault="00F06855" w:rsidP="00087385">
      <w:pPr>
        <w:pStyle w:val="2"/>
        <w:rPr>
          <w:highlight w:val="white"/>
        </w:rPr>
      </w:pPr>
      <w:bookmarkStart w:id="34" w:name="_Toc419480992"/>
      <w:r w:rsidRPr="00F06855">
        <w:rPr>
          <w:highlight w:val="white"/>
        </w:rPr>
        <w:t>4.1.  Обґрунтування ринкової доцільності розробки веб ресурсу</w:t>
      </w:r>
      <w:bookmarkEnd w:id="34"/>
    </w:p>
    <w:p w:rsidR="00F06855" w:rsidRPr="00F06855" w:rsidRDefault="00F06855" w:rsidP="00F06855">
      <w:pPr>
        <w:autoSpaceDE w:val="0"/>
        <w:autoSpaceDN w:val="0"/>
        <w:adjustRightInd w:val="0"/>
        <w:ind w:firstLine="709"/>
        <w:rPr>
          <w:color w:val="000000"/>
          <w:spacing w:val="-2"/>
          <w:szCs w:val="28"/>
          <w:highlight w:val="white"/>
        </w:rPr>
      </w:pPr>
    </w:p>
    <w:p w:rsidR="00F06855" w:rsidRPr="00F06855" w:rsidRDefault="00F06855" w:rsidP="00F06855">
      <w:pPr>
        <w:autoSpaceDE w:val="0"/>
        <w:autoSpaceDN w:val="0"/>
        <w:adjustRightInd w:val="0"/>
        <w:ind w:firstLine="709"/>
        <w:rPr>
          <w:szCs w:val="28"/>
        </w:rPr>
      </w:pPr>
      <w:r w:rsidRPr="00F06855">
        <w:rPr>
          <w:szCs w:val="28"/>
        </w:rPr>
        <w:t xml:space="preserve">Всі програмні продукти, в тому числі і веб ресурси, які розробляються на даний час, необхідно обґрунтувати з точки зору економічної </w:t>
      </w:r>
      <w:r w:rsidRPr="00F06855">
        <w:rPr>
          <w:szCs w:val="28"/>
          <w:highlight w:val="yellow"/>
        </w:rPr>
        <w:t>[3]</w:t>
      </w:r>
      <w:r w:rsidRPr="00F06855">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F06855" w:rsidRDefault="00F06855" w:rsidP="00F06855">
      <w:pPr>
        <w:autoSpaceDE w:val="0"/>
        <w:autoSpaceDN w:val="0"/>
        <w:adjustRightInd w:val="0"/>
        <w:ind w:firstLine="709"/>
        <w:rPr>
          <w:szCs w:val="28"/>
        </w:rPr>
      </w:pPr>
      <w:r w:rsidRPr="00F06855">
        <w:rPr>
          <w:szCs w:val="28"/>
        </w:rPr>
        <w:t>Враховуючи інтенсивний розвиток комп'ютерної техніки, на сьогодні такий аналіз є невід’ємною частиною попереднього аналізу аналогічних робіт, оскільки саме результат автоматизації виробничих процесів дає суттєве покращення в технології виробництва чи діагностування об'єктів, а кошти, що затрачаються на дану роботу, повинні бути еквівалентними тому ефекту, який принесе конкретне нововведення.</w:t>
      </w:r>
    </w:p>
    <w:p w:rsidR="00F06855" w:rsidRPr="00F06855" w:rsidRDefault="00F06855" w:rsidP="00F06855">
      <w:pPr>
        <w:autoSpaceDE w:val="0"/>
        <w:autoSpaceDN w:val="0"/>
        <w:adjustRightInd w:val="0"/>
        <w:ind w:firstLine="709"/>
        <w:rPr>
          <w:szCs w:val="28"/>
        </w:rPr>
      </w:pPr>
      <w:r w:rsidRPr="00F06855">
        <w:rPr>
          <w:szCs w:val="28"/>
        </w:rPr>
        <w:t>В даній роботі проводиться розрахунок економічних показників та аналіз всієї роботи по розробці алгоритмічного та програмного забезпечення веб-ресурсу формування рейтингу професійних фотографів та їх робіт. Дана розробка позитивно вплине на подальше збільшення клієнтів фотографів, оскільки потреба в таких ресурсах і Інтернеті зростає з кожним днем, і фотографам  для того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 таким чином залишаючи конкурентів поза зоною досяжності.</w:t>
      </w:r>
    </w:p>
    <w:p w:rsidR="00F06855" w:rsidRPr="00F06855" w:rsidRDefault="00F06855" w:rsidP="00F06855">
      <w:pPr>
        <w:autoSpaceDE w:val="0"/>
        <w:autoSpaceDN w:val="0"/>
        <w:adjustRightInd w:val="0"/>
        <w:ind w:firstLine="709"/>
        <w:rPr>
          <w:szCs w:val="28"/>
        </w:rPr>
      </w:pPr>
      <w:r w:rsidRPr="00F06855">
        <w:rPr>
          <w:szCs w:val="28"/>
        </w:rPr>
        <w:lastRenderedPageBreak/>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F06855" w:rsidRDefault="00F06855" w:rsidP="00F06855">
      <w:pPr>
        <w:autoSpaceDE w:val="0"/>
        <w:autoSpaceDN w:val="0"/>
        <w:adjustRightInd w:val="0"/>
        <w:ind w:firstLine="709"/>
        <w:rPr>
          <w:szCs w:val="28"/>
        </w:rPr>
      </w:pPr>
      <w:r w:rsidRPr="00F06855">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F06855" w:rsidRDefault="00F06855" w:rsidP="00F06855">
      <w:pPr>
        <w:autoSpaceDE w:val="0"/>
        <w:autoSpaceDN w:val="0"/>
        <w:adjustRightInd w:val="0"/>
        <w:ind w:firstLine="709"/>
        <w:rPr>
          <w:szCs w:val="28"/>
        </w:rPr>
      </w:pPr>
      <w:r w:rsidRPr="00F06855">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F06855" w:rsidRDefault="00F06855" w:rsidP="00F06855">
      <w:pPr>
        <w:autoSpaceDE w:val="0"/>
        <w:autoSpaceDN w:val="0"/>
        <w:adjustRightInd w:val="0"/>
        <w:ind w:firstLine="709"/>
        <w:rPr>
          <w:szCs w:val="28"/>
        </w:rPr>
      </w:pPr>
      <w:r w:rsidRPr="00F06855">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F06855" w:rsidRDefault="00F06855" w:rsidP="00F06855">
      <w:pPr>
        <w:autoSpaceDE w:val="0"/>
        <w:autoSpaceDN w:val="0"/>
        <w:adjustRightInd w:val="0"/>
        <w:ind w:firstLine="709"/>
        <w:rPr>
          <w:szCs w:val="28"/>
        </w:rPr>
      </w:pPr>
      <w:r w:rsidRPr="00F06855">
        <w:rPr>
          <w:szCs w:val="28"/>
        </w:rPr>
        <w:t>До аналогів розроблюваного ресурсу можна віднести наступні ресурси</w:t>
      </w:r>
      <w:r w:rsidR="00087385">
        <w:rPr>
          <w:szCs w:val="28"/>
        </w:rPr>
        <w: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best-wedding;</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girko.net;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paramoloda.ua;</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та інші персональні сайти та спільноти в соціальних мережах.</w:t>
      </w:r>
    </w:p>
    <w:p w:rsidR="00F06855" w:rsidRPr="00F06855" w:rsidRDefault="00F06855" w:rsidP="00F06855">
      <w:pPr>
        <w:autoSpaceDE w:val="0"/>
        <w:autoSpaceDN w:val="0"/>
        <w:adjustRightInd w:val="0"/>
        <w:ind w:firstLine="709"/>
        <w:rPr>
          <w:szCs w:val="28"/>
        </w:rPr>
      </w:pPr>
      <w:r w:rsidRPr="00F06855">
        <w:rPr>
          <w:szCs w:val="28"/>
        </w:rPr>
        <w:t xml:space="preserve">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w:t>
      </w:r>
      <w:proofErr w:type="spellStart"/>
      <w:r w:rsidRPr="00F06855">
        <w:rPr>
          <w:szCs w:val="28"/>
        </w:rPr>
        <w:t>адресою</w:t>
      </w:r>
      <w:proofErr w:type="spellEnd"/>
      <w:r w:rsidRPr="00F06855">
        <w:rPr>
          <w:szCs w:val="28"/>
        </w:rPr>
        <w:t>: «http://www.best-wedding.com.ua/». На якій представлено у випадковому порядку інформацію про:</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весільні агенції;</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музикантів;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lastRenderedPageBreak/>
        <w:t>фотографів;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операторів.</w:t>
      </w:r>
    </w:p>
    <w:p w:rsidR="00F06855" w:rsidRPr="00F06855" w:rsidRDefault="00F06855" w:rsidP="00F06855">
      <w:pPr>
        <w:autoSpaceDE w:val="0"/>
        <w:autoSpaceDN w:val="0"/>
        <w:adjustRightInd w:val="0"/>
        <w:ind w:firstLine="709"/>
        <w:rPr>
          <w:szCs w:val="28"/>
        </w:rPr>
      </w:pPr>
      <w:r w:rsidRPr="00F06855">
        <w:rPr>
          <w:szCs w:val="28"/>
        </w:rPr>
        <w:t>Даний ресурс не дозволяє певною мірою отримати в’ю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F06855" w:rsidRDefault="00F06855" w:rsidP="00F06855">
      <w:pPr>
        <w:autoSpaceDE w:val="0"/>
        <w:autoSpaceDN w:val="0"/>
        <w:adjustRightInd w:val="0"/>
        <w:ind w:firstLine="709"/>
        <w:rPr>
          <w:szCs w:val="28"/>
        </w:rPr>
      </w:pPr>
      <w:r w:rsidRPr="00F06855">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F06855" w:rsidRDefault="00F06855" w:rsidP="00F06855">
      <w:pPr>
        <w:autoSpaceDE w:val="0"/>
        <w:autoSpaceDN w:val="0"/>
        <w:adjustRightInd w:val="0"/>
        <w:ind w:firstLine="709"/>
        <w:rPr>
          <w:szCs w:val="28"/>
        </w:rPr>
      </w:pPr>
      <w:r w:rsidRPr="00F06855">
        <w:rPr>
          <w:szCs w:val="28"/>
        </w:rPr>
        <w:t>Потенційними користувачами розроблюваного програмного продукту є фотографи, які розміщують свої роботи на даному ресурсі та іншу корисну інформацію про свою діяльність.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F06855" w:rsidRDefault="00F06855" w:rsidP="00F06855">
      <w:pPr>
        <w:autoSpaceDE w:val="0"/>
        <w:autoSpaceDN w:val="0"/>
        <w:adjustRightInd w:val="0"/>
        <w:ind w:firstLine="709"/>
        <w:rPr>
          <w:b/>
          <w:bCs/>
          <w:color w:val="000000"/>
          <w:szCs w:val="28"/>
          <w:highlight w:val="white"/>
        </w:rPr>
      </w:pPr>
    </w:p>
    <w:p w:rsidR="00F06855" w:rsidRPr="00F06855" w:rsidRDefault="00F06855" w:rsidP="00087385">
      <w:pPr>
        <w:pStyle w:val="2"/>
        <w:rPr>
          <w:spacing w:val="-2"/>
          <w:highlight w:val="white"/>
        </w:rPr>
      </w:pPr>
      <w:bookmarkStart w:id="35" w:name="_Toc419480993"/>
      <w:r w:rsidRPr="00F06855">
        <w:rPr>
          <w:highlight w:val="white"/>
        </w:rPr>
        <w:t xml:space="preserve">4.2. Розрахунок собівартості й ціни розробки </w:t>
      </w:r>
      <w:r w:rsidRPr="00F06855">
        <w:rPr>
          <w:spacing w:val="-2"/>
          <w:highlight w:val="white"/>
        </w:rPr>
        <w:t>веб додатку</w:t>
      </w:r>
      <w:bookmarkEnd w:id="35"/>
    </w:p>
    <w:p w:rsidR="00F06855" w:rsidRPr="00F06855" w:rsidRDefault="00F06855" w:rsidP="00F06855">
      <w:pPr>
        <w:autoSpaceDE w:val="0"/>
        <w:autoSpaceDN w:val="0"/>
        <w:adjustRightInd w:val="0"/>
        <w:ind w:firstLine="709"/>
        <w:rPr>
          <w:b/>
          <w:bCs/>
          <w:color w:val="000000"/>
          <w:spacing w:val="-2"/>
          <w:szCs w:val="28"/>
          <w:highlight w:val="white"/>
        </w:rPr>
      </w:pP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lastRenderedPageBreak/>
        <w:t>Від собівартості продукції залежить кінцевий показник діяльності підприємств</w:t>
      </w:r>
      <w:r w:rsidR="00087385">
        <w:rPr>
          <w:bCs/>
          <w:color w:val="000000"/>
          <w:spacing w:val="-2"/>
          <w:szCs w:val="28"/>
        </w:rPr>
        <w:t xml:space="preserve"> -</w:t>
      </w:r>
      <w:r w:rsidRPr="00F06855">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F06855" w:rsidRDefault="00F06855" w:rsidP="00F06855">
      <w:pPr>
        <w:autoSpaceDE w:val="0"/>
        <w:autoSpaceDN w:val="0"/>
        <w:adjustRightInd w:val="0"/>
        <w:ind w:firstLine="709"/>
        <w:rPr>
          <w:color w:val="000000"/>
          <w:szCs w:val="28"/>
        </w:rPr>
      </w:pPr>
      <w:r w:rsidRPr="00F06855">
        <w:rPr>
          <w:bCs/>
          <w:color w:val="000000"/>
          <w:spacing w:val="-2"/>
          <w:szCs w:val="28"/>
        </w:rPr>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F06855">
        <w:rPr>
          <w:color w:val="000000"/>
          <w:szCs w:val="28"/>
        </w:rPr>
        <w:t xml:space="preserve"> </w:t>
      </w:r>
    </w:p>
    <w:p w:rsidR="00F06855" w:rsidRPr="00F06855" w:rsidRDefault="00F06855" w:rsidP="00F06855">
      <w:pPr>
        <w:tabs>
          <w:tab w:val="left" w:pos="975"/>
        </w:tabs>
        <w:autoSpaceDE w:val="0"/>
        <w:autoSpaceDN w:val="0"/>
        <w:adjustRightInd w:val="0"/>
        <w:ind w:firstLine="709"/>
        <w:rPr>
          <w:spacing w:val="-13"/>
          <w:szCs w:val="28"/>
          <w:highlight w:val="white"/>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pt;height:18pt" o:ole="">
            <v:imagedata r:id="rId40" o:title=""/>
          </v:shape>
          <o:OLEObject Type="Embed" ProgID="Equation.3" ShapeID="_x0000_i1027" DrawAspect="Content" ObjectID="_1493404271" r:id="rId41"/>
        </w:object>
      </w:r>
      <w:r w:rsidRPr="00F06855">
        <w:rPr>
          <w:spacing w:val="-11"/>
          <w:szCs w:val="28"/>
          <w:highlight w:val="white"/>
        </w:rPr>
        <w:t xml:space="preserve">) можна визначити </w:t>
      </w:r>
      <w:r w:rsidRPr="00F06855">
        <w:rPr>
          <w:spacing w:val="-13"/>
          <w:szCs w:val="28"/>
          <w:highlight w:val="white"/>
        </w:rPr>
        <w:t>за формулою:</w:t>
      </w:r>
    </w:p>
    <w:p w:rsidR="00F06855" w:rsidRPr="00F06855" w:rsidRDefault="00F06855" w:rsidP="00F06855">
      <w:pPr>
        <w:autoSpaceDE w:val="0"/>
        <w:autoSpaceDN w:val="0"/>
        <w:adjustRightInd w:val="0"/>
        <w:ind w:firstLine="709"/>
        <w:rPr>
          <w:position w:val="-28"/>
          <w:szCs w:val="28"/>
          <w:highlight w:val="white"/>
        </w:rPr>
      </w:pPr>
      <w:r w:rsidRPr="00F06855">
        <w:rPr>
          <w:position w:val="-28"/>
          <w:szCs w:val="28"/>
          <w:highlight w:val="white"/>
        </w:rPr>
        <w:t xml:space="preserve">                              </w:t>
      </w:r>
      <w:r w:rsidRPr="00F06855">
        <w:rPr>
          <w:position w:val="-30"/>
          <w:szCs w:val="28"/>
          <w:highlight w:val="white"/>
        </w:rPr>
        <w:object w:dxaOrig="4959" w:dyaOrig="700">
          <v:shape id="_x0000_i1028" type="#_x0000_t75" style="width:248.25pt;height:35.25pt" o:ole="">
            <v:imagedata r:id="rId42" o:title=""/>
          </v:shape>
          <o:OLEObject Type="Embed" ProgID="Equation.3" ShapeID="_x0000_i1028" DrawAspect="Content" ObjectID="_1493404272" r:id="rId43"/>
        </w:object>
      </w:r>
      <w:r w:rsidRPr="00F06855">
        <w:rPr>
          <w:position w:val="-28"/>
          <w:szCs w:val="28"/>
          <w:highlight w:val="white"/>
        </w:rPr>
        <w:t xml:space="preserve">                 (4.1)</w:t>
      </w:r>
    </w:p>
    <w:p w:rsidR="00F06855" w:rsidRPr="00F06855" w:rsidRDefault="00F06855" w:rsidP="00F06855">
      <w:pPr>
        <w:autoSpaceDE w:val="0"/>
        <w:autoSpaceDN w:val="0"/>
        <w:adjustRightInd w:val="0"/>
        <w:ind w:firstLine="709"/>
        <w:rPr>
          <w:szCs w:val="28"/>
          <w:highlight w:val="white"/>
        </w:rPr>
      </w:pPr>
      <w:r w:rsidRPr="00F06855">
        <w:rPr>
          <w:szCs w:val="28"/>
          <w:highlight w:val="white"/>
        </w:rPr>
        <w:t xml:space="preserve">де </w:t>
      </w:r>
      <w:r w:rsidRPr="00F06855">
        <w:rPr>
          <w:szCs w:val="28"/>
          <w:highlight w:val="white"/>
        </w:rPr>
        <w:object w:dxaOrig="527" w:dyaOrig="547">
          <v:shape id="_x0000_i1029" type="#_x0000_t75" style="width:26.25pt;height:27pt" o:ole="">
            <v:imagedata r:id="rId44" o:title=""/>
          </v:shape>
          <o:OLEObject Type="Embed" ProgID="Equation.3" ShapeID="_x0000_i1029" DrawAspect="Content" ObjectID="_1493404273" r:id="rId45"/>
        </w:object>
      </w:r>
      <w:r w:rsidRPr="00F06855">
        <w:rPr>
          <w:i/>
          <w:iCs/>
          <w:color w:val="000000"/>
          <w:spacing w:val="10"/>
          <w:szCs w:val="28"/>
          <w:highlight w:val="white"/>
        </w:rPr>
        <w:t xml:space="preserve"> - </w:t>
      </w:r>
      <w:r w:rsidRPr="00F06855">
        <w:rPr>
          <w:color w:val="000000"/>
          <w:spacing w:val="10"/>
          <w:szCs w:val="28"/>
          <w:highlight w:val="white"/>
        </w:rPr>
        <w:t xml:space="preserve">час, що витрачається на розробку працівником </w:t>
      </w:r>
      <w:r w:rsidRPr="00F06855">
        <w:rPr>
          <w:i/>
          <w:iCs/>
          <w:color w:val="000000"/>
          <w:spacing w:val="10"/>
          <w:szCs w:val="28"/>
          <w:highlight w:val="white"/>
        </w:rPr>
        <w:t>і</w:t>
      </w:r>
      <w:r w:rsidRPr="00F06855">
        <w:rPr>
          <w:color w:val="000000"/>
          <w:spacing w:val="10"/>
          <w:szCs w:val="28"/>
          <w:highlight w:val="white"/>
        </w:rPr>
        <w:t xml:space="preserve">-ої </w:t>
      </w:r>
      <w:r w:rsidRPr="00F06855">
        <w:rPr>
          <w:color w:val="000000"/>
          <w:spacing w:val="2"/>
          <w:szCs w:val="28"/>
          <w:highlight w:val="white"/>
        </w:rPr>
        <w:t>кваліфікації, люд.-міс;</w:t>
      </w:r>
    </w:p>
    <w:p w:rsidR="00F06855" w:rsidRPr="00F06855" w:rsidRDefault="00F06855" w:rsidP="00F06855">
      <w:pPr>
        <w:autoSpaceDE w:val="0"/>
        <w:autoSpaceDN w:val="0"/>
        <w:adjustRightInd w:val="0"/>
        <w:ind w:firstLine="709"/>
        <w:rPr>
          <w:szCs w:val="28"/>
          <w:highlight w:val="white"/>
        </w:rPr>
      </w:pPr>
      <w:r w:rsidRPr="00F06855">
        <w:rPr>
          <w:szCs w:val="28"/>
        </w:rPr>
        <w:object w:dxaOrig="587" w:dyaOrig="547">
          <v:shape id="_x0000_i1030" type="#_x0000_t75" style="width:29.25pt;height:27pt" o:ole="">
            <v:imagedata r:id="rId46" o:title=""/>
          </v:shape>
          <o:OLEObject Type="Embed" ProgID="Equation.3" ShapeID="_x0000_i1030" DrawAspect="Content" ObjectID="_1493404274" r:id="rId47"/>
        </w:object>
      </w:r>
      <w:r w:rsidRPr="00F06855">
        <w:rPr>
          <w:color w:val="000000"/>
          <w:spacing w:val="3"/>
          <w:szCs w:val="28"/>
          <w:highlight w:val="white"/>
        </w:rPr>
        <w:t xml:space="preserve">- основна заробітна плата розробника </w:t>
      </w:r>
      <w:r w:rsidRPr="00F06855">
        <w:rPr>
          <w:i/>
          <w:iCs/>
          <w:color w:val="000000"/>
          <w:spacing w:val="3"/>
          <w:szCs w:val="28"/>
          <w:highlight w:val="white"/>
        </w:rPr>
        <w:t>і</w:t>
      </w:r>
      <w:r w:rsidRPr="00F06855">
        <w:rPr>
          <w:color w:val="000000"/>
          <w:spacing w:val="3"/>
          <w:szCs w:val="28"/>
          <w:highlight w:val="white"/>
        </w:rPr>
        <w:t>-ої кваліфікації, грн./міс.;</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31" type="#_x0000_t75" style="width:21pt;height:26.25pt" o:ole="">
            <v:imagedata r:id="rId48" o:title=""/>
          </v:shape>
          <o:OLEObject Type="Embed" ProgID="Equation.3" ShapeID="_x0000_i1031" DrawAspect="Content" ObjectID="_1493404275" r:id="rId49"/>
        </w:object>
      </w:r>
      <w:r w:rsidRPr="00F06855">
        <w:rPr>
          <w:color w:val="000000"/>
          <w:spacing w:val="5"/>
          <w:szCs w:val="28"/>
          <w:highlight w:val="white"/>
        </w:rPr>
        <w:t xml:space="preserve"> - коефіцієнт, що враховує нарахування органам соціального захисту на </w:t>
      </w:r>
      <w:r w:rsidRPr="00F06855">
        <w:rPr>
          <w:color w:val="000000"/>
          <w:szCs w:val="28"/>
          <w:highlight w:val="white"/>
        </w:rPr>
        <w:t>заробітну плату, у відсотках від основної та додаткової заробітної плати;</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1032" type="#_x0000_t75" style="width:21pt;height:26.25pt" o:ole="">
            <v:imagedata r:id="rId50" o:title=""/>
          </v:shape>
          <o:OLEObject Type="Embed" ProgID="Equation.3" ShapeID="_x0000_i1032" DrawAspect="Content" ObjectID="_1493404276" r:id="rId51"/>
        </w:object>
      </w:r>
      <w:r w:rsidRPr="00F06855">
        <w:rPr>
          <w:color w:val="000000"/>
          <w:spacing w:val="-2"/>
          <w:szCs w:val="28"/>
          <w:highlight w:val="white"/>
        </w:rPr>
        <w:t xml:space="preserve"> - коефіцієнт, що враховує накладні витрати установи, в якій виконується розробка</w:t>
      </w:r>
      <w:r w:rsidRPr="00F06855">
        <w:rPr>
          <w:color w:val="000000"/>
          <w:szCs w:val="28"/>
          <w:highlight w:val="white"/>
        </w:rPr>
        <w:t>, у відсотках до основної заробітної плати розробника;</w:t>
      </w:r>
    </w:p>
    <w:p w:rsidR="00F06855" w:rsidRPr="00F06855" w:rsidRDefault="00F06855" w:rsidP="00F06855">
      <w:pPr>
        <w:autoSpaceDE w:val="0"/>
        <w:autoSpaceDN w:val="0"/>
        <w:adjustRightInd w:val="0"/>
        <w:ind w:firstLine="709"/>
        <w:rPr>
          <w:color w:val="000000"/>
          <w:spacing w:val="-3"/>
          <w:szCs w:val="28"/>
          <w:highlight w:val="white"/>
        </w:rPr>
      </w:pPr>
      <w:r w:rsidRPr="00F06855">
        <w:rPr>
          <w:szCs w:val="28"/>
        </w:rPr>
        <w:object w:dxaOrig="486" w:dyaOrig="465">
          <v:shape id="_x0000_i1033" type="#_x0000_t75" style="width:24pt;height:23.25pt" o:ole="">
            <v:imagedata r:id="rId52" o:title=""/>
          </v:shape>
          <o:OLEObject Type="Embed" ProgID="Equation.3" ShapeID="_x0000_i1033" DrawAspect="Content" ObjectID="_1493404277" r:id="rId53"/>
        </w:object>
      </w:r>
      <w:r w:rsidRPr="00F06855">
        <w:rPr>
          <w:i/>
          <w:iCs/>
          <w:color w:val="000000"/>
          <w:spacing w:val="4"/>
          <w:szCs w:val="28"/>
          <w:highlight w:val="white"/>
        </w:rPr>
        <w:t xml:space="preserve"> - </w:t>
      </w:r>
      <w:r w:rsidRPr="00F06855">
        <w:rPr>
          <w:color w:val="000000"/>
          <w:spacing w:val="4"/>
          <w:szCs w:val="28"/>
          <w:highlight w:val="white"/>
        </w:rPr>
        <w:t xml:space="preserve">машинний час ЕОМ, необхідний для налагоджування розробки, </w:t>
      </w:r>
      <w:r w:rsidRPr="00F06855">
        <w:rPr>
          <w:color w:val="000000"/>
          <w:spacing w:val="-3"/>
          <w:szCs w:val="28"/>
          <w:highlight w:val="white"/>
        </w:rPr>
        <w:t>машино-год.;</w:t>
      </w:r>
    </w:p>
    <w:p w:rsidR="00F06855" w:rsidRPr="00F06855" w:rsidRDefault="00F06855" w:rsidP="00F06855">
      <w:pPr>
        <w:autoSpaceDE w:val="0"/>
        <w:autoSpaceDN w:val="0"/>
        <w:adjustRightInd w:val="0"/>
        <w:ind w:firstLine="709"/>
        <w:rPr>
          <w:color w:val="000000"/>
          <w:szCs w:val="28"/>
          <w:highlight w:val="white"/>
        </w:rPr>
      </w:pPr>
      <w:r w:rsidRPr="00F06855">
        <w:rPr>
          <w:i/>
          <w:iCs/>
          <w:color w:val="000000"/>
          <w:szCs w:val="28"/>
          <w:highlight w:val="white"/>
        </w:rPr>
        <w:t>е</w:t>
      </w:r>
      <w:r w:rsidRPr="00F06855">
        <w:rPr>
          <w:i/>
          <w:iCs/>
          <w:color w:val="000000"/>
          <w:szCs w:val="28"/>
          <w:highlight w:val="white"/>
          <w:vertAlign w:val="subscript"/>
        </w:rPr>
        <w:t>г</w:t>
      </w:r>
      <w:r w:rsidRPr="00F06855">
        <w:rPr>
          <w:i/>
          <w:iCs/>
          <w:color w:val="000000"/>
          <w:szCs w:val="28"/>
          <w:highlight w:val="white"/>
        </w:rPr>
        <w:t xml:space="preserve"> - </w:t>
      </w:r>
      <w:r w:rsidRPr="00F06855">
        <w:rPr>
          <w:color w:val="000000"/>
          <w:szCs w:val="28"/>
          <w:highlight w:val="white"/>
        </w:rPr>
        <w:t>експлуатаційні витрати, що припадають на 1 год. машинного часу, грн.;</w:t>
      </w:r>
    </w:p>
    <w:p w:rsidR="00F06855" w:rsidRPr="00F06855" w:rsidRDefault="00F06855" w:rsidP="00F06855">
      <w:pPr>
        <w:autoSpaceDE w:val="0"/>
        <w:autoSpaceDN w:val="0"/>
        <w:adjustRightInd w:val="0"/>
        <w:ind w:firstLine="709"/>
        <w:rPr>
          <w:spacing w:val="9"/>
          <w:szCs w:val="28"/>
        </w:rPr>
      </w:pPr>
      <w:r w:rsidRPr="00F06855">
        <w:rPr>
          <w:color w:val="FF0000"/>
          <w:spacing w:val="9"/>
          <w:position w:val="-30"/>
          <w:szCs w:val="28"/>
        </w:rPr>
        <w:object w:dxaOrig="720" w:dyaOrig="700">
          <v:shape id="_x0000_i1034" type="#_x0000_t75" style="width:36pt;height:35.25pt" o:ole="">
            <v:imagedata r:id="rId54" o:title=""/>
          </v:shape>
          <o:OLEObject Type="Embed" ProgID="Equation.3" ShapeID="_x0000_i1034" DrawAspect="Content" ObjectID="_1493404278" r:id="rId55"/>
        </w:object>
      </w:r>
      <w:r w:rsidRPr="00F06855">
        <w:rPr>
          <w:spacing w:val="9"/>
          <w:szCs w:val="28"/>
        </w:rPr>
        <w:t>-</w:t>
      </w:r>
      <w:r w:rsidRPr="00F06855">
        <w:rPr>
          <w:color w:val="FF0000"/>
          <w:spacing w:val="9"/>
          <w:szCs w:val="28"/>
        </w:rPr>
        <w:t xml:space="preserve"> </w:t>
      </w:r>
      <w:r w:rsidRPr="00F06855">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F06855" w:rsidRDefault="00F06855" w:rsidP="00F06855">
      <w:pPr>
        <w:shd w:val="clear" w:color="auto" w:fill="FFFFFF"/>
        <w:ind w:firstLine="709"/>
        <w:rPr>
          <w:spacing w:val="1"/>
          <w:szCs w:val="28"/>
        </w:rPr>
      </w:pPr>
      <w:r w:rsidRPr="00F06855">
        <w:rPr>
          <w:spacing w:val="1"/>
          <w:position w:val="-6"/>
          <w:szCs w:val="28"/>
        </w:rPr>
        <w:object w:dxaOrig="260" w:dyaOrig="220">
          <v:shape id="_x0000_i1035" type="#_x0000_t75" style="width:12.75pt;height:11.25pt" o:ole="">
            <v:imagedata r:id="rId56" o:title=""/>
          </v:shape>
          <o:OLEObject Type="Embed" ProgID="Equation.3" ShapeID="_x0000_i1035" DrawAspect="Content" ObjectID="_1493404279" r:id="rId57"/>
        </w:object>
      </w:r>
      <w:r w:rsidRPr="00F06855">
        <w:rPr>
          <w:spacing w:val="1"/>
          <w:szCs w:val="28"/>
        </w:rPr>
        <w:t xml:space="preserve"> - кількість видів витрат.</w:t>
      </w:r>
    </w:p>
    <w:p w:rsidR="00F06855" w:rsidRPr="00F06855" w:rsidRDefault="00F06855" w:rsidP="00F06855">
      <w:pPr>
        <w:shd w:val="clear" w:color="auto" w:fill="FFFFFF"/>
        <w:ind w:firstLine="709"/>
        <w:rPr>
          <w:spacing w:val="1"/>
          <w:szCs w:val="28"/>
        </w:rPr>
      </w:pPr>
      <w:r w:rsidRPr="00F06855">
        <w:rPr>
          <w:spacing w:val="1"/>
          <w:szCs w:val="28"/>
        </w:rPr>
        <w:t xml:space="preserve">Приймемо, що програмний продукт розроблявся протягом 3 місяців, а так як розробником цього продукту отримував за робітню плату в розмірі 4000 грн./міс. , то  будемо мати, що </w:t>
      </w:r>
    </w:p>
    <w:p w:rsidR="00F06855" w:rsidRPr="00F06855" w:rsidRDefault="00F06855" w:rsidP="00F06855">
      <w:pPr>
        <w:shd w:val="clear" w:color="auto" w:fill="FFFFFF"/>
        <w:ind w:firstLine="709"/>
        <w:rPr>
          <w:color w:val="000000"/>
          <w:spacing w:val="5"/>
          <w:szCs w:val="28"/>
        </w:rPr>
      </w:pPr>
      <w:r w:rsidRPr="00F06855">
        <w:rPr>
          <w:szCs w:val="28"/>
        </w:rPr>
        <w:object w:dxaOrig="425" w:dyaOrig="527">
          <v:shape id="_x0000_i1036" type="#_x0000_t75" style="width:21pt;height:26.25pt" o:ole="">
            <v:imagedata r:id="rId48" o:title=""/>
          </v:shape>
          <o:OLEObject Type="Embed" ProgID="Equation.3" ShapeID="_x0000_i1036" DrawAspect="Content" ObjectID="_1493404280" r:id="rId58"/>
        </w:object>
      </w:r>
      <w:r w:rsidRPr="00F06855">
        <w:rPr>
          <w:color w:val="000000"/>
          <w:spacing w:val="5"/>
          <w:szCs w:val="28"/>
          <w:highlight w:val="white"/>
        </w:rPr>
        <w:t xml:space="preserve"> </w:t>
      </w:r>
      <w:r w:rsidRPr="00F06855">
        <w:rPr>
          <w:b/>
          <w:color w:val="000000"/>
          <w:spacing w:val="5"/>
          <w:szCs w:val="28"/>
          <w:highlight w:val="white"/>
        </w:rPr>
        <w:t>-</w:t>
      </w:r>
      <w:r w:rsidRPr="00F06855">
        <w:rPr>
          <w:color w:val="000000"/>
          <w:spacing w:val="5"/>
          <w:szCs w:val="28"/>
        </w:rPr>
        <w:t xml:space="preserve"> 0,37;</w:t>
      </w:r>
    </w:p>
    <w:p w:rsidR="00F06855" w:rsidRPr="00F06855" w:rsidRDefault="00F06855" w:rsidP="00F06855">
      <w:pPr>
        <w:shd w:val="clear" w:color="auto" w:fill="FFFFFF"/>
        <w:ind w:firstLine="709"/>
        <w:rPr>
          <w:color w:val="000000"/>
          <w:spacing w:val="-2"/>
          <w:szCs w:val="28"/>
        </w:rPr>
      </w:pPr>
      <w:r w:rsidRPr="00F06855">
        <w:rPr>
          <w:szCs w:val="28"/>
        </w:rPr>
        <w:object w:dxaOrig="425" w:dyaOrig="527">
          <v:shape id="_x0000_i1037" type="#_x0000_t75" style="width:21pt;height:26.25pt" o:ole="">
            <v:imagedata r:id="rId50" o:title=""/>
          </v:shape>
          <o:OLEObject Type="Embed" ProgID="Equation.3" ShapeID="_x0000_i1037" DrawAspect="Content" ObjectID="_1493404281" r:id="rId59"/>
        </w:object>
      </w:r>
      <w:r w:rsidRPr="00F06855">
        <w:rPr>
          <w:color w:val="000000"/>
          <w:spacing w:val="-2"/>
          <w:szCs w:val="28"/>
          <w:highlight w:val="white"/>
        </w:rPr>
        <w:t xml:space="preserve"> </w:t>
      </w:r>
      <w:r w:rsidRPr="00F06855">
        <w:rPr>
          <w:b/>
          <w:color w:val="000000"/>
          <w:spacing w:val="-2"/>
          <w:szCs w:val="28"/>
          <w:highlight w:val="white"/>
        </w:rPr>
        <w:t>-</w:t>
      </w:r>
      <w:r w:rsidRPr="00F06855">
        <w:rPr>
          <w:color w:val="000000"/>
          <w:spacing w:val="-2"/>
          <w:szCs w:val="28"/>
        </w:rPr>
        <w:t xml:space="preserve"> 0,54;</w:t>
      </w:r>
    </w:p>
    <w:p w:rsidR="00F06855" w:rsidRPr="00F06855" w:rsidRDefault="00F06855" w:rsidP="00F06855">
      <w:pPr>
        <w:shd w:val="clear" w:color="auto" w:fill="FFFFFF"/>
        <w:ind w:firstLine="709"/>
        <w:rPr>
          <w:iCs/>
          <w:color w:val="000000"/>
          <w:spacing w:val="4"/>
          <w:szCs w:val="28"/>
          <w:highlight w:val="white"/>
        </w:rPr>
      </w:pPr>
      <w:r w:rsidRPr="00F06855">
        <w:rPr>
          <w:szCs w:val="28"/>
        </w:rPr>
        <w:object w:dxaOrig="486" w:dyaOrig="465">
          <v:shape id="_x0000_i1038" type="#_x0000_t75" style="width:24pt;height:23.25pt" o:ole="">
            <v:imagedata r:id="rId52" o:title=""/>
          </v:shape>
          <o:OLEObject Type="Embed" ProgID="Equation.3" ShapeID="_x0000_i1038" DrawAspect="Content" ObjectID="_1493404282" r:id="rId60"/>
        </w:object>
      </w:r>
      <w:r w:rsidRPr="00F06855">
        <w:rPr>
          <w:i/>
          <w:iCs/>
          <w:color w:val="000000"/>
          <w:spacing w:val="4"/>
          <w:szCs w:val="28"/>
          <w:highlight w:val="white"/>
        </w:rPr>
        <w:t xml:space="preserve"> - </w:t>
      </w:r>
      <w:r w:rsidRPr="00F06855">
        <w:rPr>
          <w:iCs/>
          <w:color w:val="000000"/>
          <w:spacing w:val="4"/>
          <w:szCs w:val="28"/>
          <w:highlight w:val="white"/>
        </w:rPr>
        <w:t>300</w:t>
      </w:r>
      <w:r w:rsidRPr="00F06855">
        <w:rPr>
          <w:color w:val="000000"/>
          <w:spacing w:val="-3"/>
          <w:szCs w:val="28"/>
          <w:highlight w:val="white"/>
        </w:rPr>
        <w:t xml:space="preserve"> машино-год., тобто 3 місяці по 20 днів в місяці по 5 годин в день. </w:t>
      </w:r>
    </w:p>
    <w:p w:rsidR="00F06855" w:rsidRPr="00F06855" w:rsidRDefault="00F06855" w:rsidP="00F06855">
      <w:pPr>
        <w:shd w:val="clear" w:color="auto" w:fill="FFFFFF"/>
        <w:ind w:firstLine="709"/>
        <w:rPr>
          <w:color w:val="000000"/>
          <w:spacing w:val="2"/>
          <w:szCs w:val="28"/>
        </w:rPr>
      </w:pPr>
      <w:r w:rsidRPr="00F06855">
        <w:rPr>
          <w:szCs w:val="28"/>
          <w:highlight w:val="white"/>
        </w:rPr>
        <w:object w:dxaOrig="527" w:dyaOrig="547">
          <v:shape id="_x0000_i1039" type="#_x0000_t75" style="width:26.25pt;height:27pt" o:ole="">
            <v:imagedata r:id="rId44" o:title=""/>
          </v:shape>
          <o:OLEObject Type="Embed" ProgID="Equation.3" ShapeID="_x0000_i1039" DrawAspect="Content" ObjectID="_1493404283" r:id="rId61"/>
        </w:object>
      </w:r>
      <w:r w:rsidRPr="00F06855">
        <w:rPr>
          <w:i/>
          <w:iCs/>
          <w:color w:val="000000"/>
          <w:spacing w:val="4"/>
          <w:szCs w:val="28"/>
        </w:rPr>
        <w:t xml:space="preserve"> </w:t>
      </w:r>
      <w:r w:rsidRPr="00F06855">
        <w:rPr>
          <w:iCs/>
          <w:color w:val="000000"/>
          <w:spacing w:val="4"/>
          <w:szCs w:val="28"/>
        </w:rPr>
        <w:t xml:space="preserve">3 </w:t>
      </w:r>
      <w:r w:rsidRPr="00F06855">
        <w:rPr>
          <w:color w:val="000000"/>
          <w:spacing w:val="2"/>
          <w:szCs w:val="28"/>
          <w:highlight w:val="white"/>
        </w:rPr>
        <w:t>люд.-міс;</w:t>
      </w:r>
    </w:p>
    <w:p w:rsidR="00F06855" w:rsidRPr="00F06855" w:rsidRDefault="00F06855" w:rsidP="00F06855">
      <w:pPr>
        <w:shd w:val="clear" w:color="auto" w:fill="FFFFFF"/>
        <w:ind w:firstLine="709"/>
        <w:rPr>
          <w:color w:val="000000"/>
          <w:spacing w:val="3"/>
          <w:szCs w:val="28"/>
        </w:rPr>
      </w:pPr>
      <w:r w:rsidRPr="00F06855">
        <w:rPr>
          <w:szCs w:val="28"/>
        </w:rPr>
        <w:object w:dxaOrig="587" w:dyaOrig="547">
          <v:shape id="_x0000_i1040" type="#_x0000_t75" style="width:29.25pt;height:27pt" o:ole="">
            <v:imagedata r:id="rId46" o:title=""/>
          </v:shape>
          <o:OLEObject Type="Embed" ProgID="Equation.3" ShapeID="_x0000_i1040" DrawAspect="Content" ObjectID="_1493404284" r:id="rId62"/>
        </w:object>
      </w:r>
      <w:r w:rsidRPr="00F06855">
        <w:rPr>
          <w:b/>
          <w:color w:val="000000"/>
          <w:spacing w:val="3"/>
          <w:szCs w:val="28"/>
          <w:highlight w:val="white"/>
        </w:rPr>
        <w:t>-</w:t>
      </w:r>
      <w:r w:rsidRPr="00F06855">
        <w:rPr>
          <w:color w:val="000000"/>
          <w:spacing w:val="3"/>
          <w:szCs w:val="28"/>
        </w:rPr>
        <w:t xml:space="preserve"> 4000грн.</w:t>
      </w:r>
    </w:p>
    <w:p w:rsidR="00F06855" w:rsidRPr="00F06855" w:rsidRDefault="00F06855" w:rsidP="00F06855">
      <w:pPr>
        <w:shd w:val="clear" w:color="auto" w:fill="FFFFFF"/>
        <w:ind w:firstLine="709"/>
        <w:rPr>
          <w:spacing w:val="9"/>
          <w:szCs w:val="28"/>
        </w:rPr>
      </w:pPr>
      <w:r w:rsidRPr="00F06855">
        <w:rPr>
          <w:spacing w:val="9"/>
          <w:position w:val="-30"/>
          <w:szCs w:val="28"/>
        </w:rPr>
        <w:object w:dxaOrig="720" w:dyaOrig="700">
          <v:shape id="_x0000_i1041" type="#_x0000_t75" style="width:36pt;height:35.25pt" o:ole="">
            <v:imagedata r:id="rId54" o:title=""/>
          </v:shape>
          <o:OLEObject Type="Embed" ProgID="Equation.3" ShapeID="_x0000_i1041" DrawAspect="Content" ObjectID="_1493404285" r:id="rId63"/>
        </w:object>
      </w:r>
      <w:r w:rsidRPr="00F06855">
        <w:rPr>
          <w:spacing w:val="9"/>
          <w:szCs w:val="28"/>
        </w:rPr>
        <w:t xml:space="preserve"> :</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І1 – витрати на розхідні матеріали для периферійних  пристроїв становлять 1000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І2 – витрати на обладнання 9000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І3 – витрати на отримання домену для сайту 1136 грн/рік.</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І4 – витрати на оплату сервера на якому буде розміщатися сайт 2800 грн/рік.</w:t>
      </w:r>
    </w:p>
    <w:p w:rsidR="00F06855" w:rsidRPr="00F06855" w:rsidRDefault="00F06855" w:rsidP="00087385">
      <w:pPr>
        <w:pStyle w:val="afa"/>
        <w:shd w:val="clear" w:color="auto" w:fill="FFFFFF"/>
        <w:ind w:left="709" w:hanging="283"/>
        <w:rPr>
          <w:spacing w:val="1"/>
          <w:szCs w:val="28"/>
        </w:rPr>
      </w:pPr>
      <w:r w:rsidRPr="00F06855">
        <w:rPr>
          <w:spacing w:val="1"/>
          <w:szCs w:val="28"/>
        </w:rPr>
        <w:t>Отже загальна сума додаткових витрат на розробку становить:</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1042" type="#_x0000_t75" style="width:36pt;height:35.25pt" o:ole="">
            <v:imagedata r:id="rId54" o:title=""/>
          </v:shape>
          <o:OLEObject Type="Embed" ProgID="Equation.3" ShapeID="_x0000_i1042" DrawAspect="Content" ObjectID="_1493404286" r:id="rId64"/>
        </w:object>
      </w:r>
      <w:r w:rsidRPr="00F06855">
        <w:rPr>
          <w:spacing w:val="9"/>
          <w:szCs w:val="28"/>
        </w:rPr>
        <w:t xml:space="preserve"> = І1+І2+І3+І4  </w:t>
      </w:r>
      <w:r w:rsidRPr="00F06855">
        <w:rPr>
          <w:spacing w:val="9"/>
          <w:szCs w:val="28"/>
        </w:rPr>
        <w:tab/>
        <w:t>(4.2)</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1043" type="#_x0000_t75" style="width:36pt;height:35.25pt" o:ole="">
            <v:imagedata r:id="rId54" o:title=""/>
          </v:shape>
          <o:OLEObject Type="Embed" ProgID="Equation.3" ShapeID="_x0000_i1043" DrawAspect="Content" ObjectID="_1493404287" r:id="rId65"/>
        </w:object>
      </w:r>
      <w:r w:rsidRPr="00F06855">
        <w:rPr>
          <w:spacing w:val="9"/>
          <w:szCs w:val="28"/>
        </w:rPr>
        <w:t xml:space="preserve"> =1000+9000+1136+2800 = 13936 грн.</w:t>
      </w:r>
    </w:p>
    <w:p w:rsidR="00F06855" w:rsidRPr="00F06855" w:rsidRDefault="00F06855" w:rsidP="00F06855">
      <w:pPr>
        <w:shd w:val="clear" w:color="auto" w:fill="FFFFFF"/>
        <w:ind w:firstLine="709"/>
        <w:rPr>
          <w:spacing w:val="1"/>
          <w:szCs w:val="28"/>
        </w:rPr>
      </w:pPr>
      <w:r w:rsidRPr="00F06855">
        <w:rPr>
          <w:spacing w:val="1"/>
          <w:szCs w:val="28"/>
        </w:rPr>
        <w:t>Отже додаткові витрати для розробки становлять 13936 грн. Тоді загальну суму додаткових витрат підставимо у формулу 4.1.</w:t>
      </w:r>
    </w:p>
    <w:p w:rsidR="00F06855" w:rsidRPr="00F06855" w:rsidRDefault="00F06855" w:rsidP="00F06855">
      <w:pPr>
        <w:autoSpaceDE w:val="0"/>
        <w:autoSpaceDN w:val="0"/>
        <w:adjustRightInd w:val="0"/>
        <w:ind w:firstLine="709"/>
        <w:rPr>
          <w:position w:val="-14"/>
          <w:szCs w:val="28"/>
        </w:rPr>
      </w:pPr>
      <w:r w:rsidRPr="00F06855">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F06855" w:rsidRDefault="00F06855" w:rsidP="00F06855">
      <w:pPr>
        <w:autoSpaceDE w:val="0"/>
        <w:autoSpaceDN w:val="0"/>
        <w:adjustRightInd w:val="0"/>
        <w:ind w:firstLine="709"/>
        <w:rPr>
          <w:position w:val="-14"/>
          <w:szCs w:val="28"/>
        </w:rPr>
      </w:pPr>
      <w:r w:rsidRPr="00F06855">
        <w:rPr>
          <w:position w:val="-14"/>
          <w:szCs w:val="28"/>
        </w:rPr>
        <w:t>Визначаємо витрати на електроенергію на 1 годину роботи ПК формула 4.3:</w:t>
      </w:r>
    </w:p>
    <w:p w:rsidR="00F06855" w:rsidRPr="00F06855" w:rsidRDefault="00F06855" w:rsidP="00F06855">
      <w:pPr>
        <w:autoSpaceDE w:val="0"/>
        <w:autoSpaceDN w:val="0"/>
        <w:adjustRightInd w:val="0"/>
        <w:ind w:firstLine="709"/>
        <w:rPr>
          <w:position w:val="-14"/>
          <w:szCs w:val="28"/>
        </w:rPr>
      </w:pPr>
    </w:p>
    <w:p w:rsidR="00F06855" w:rsidRPr="00F06855" w:rsidRDefault="00F06855" w:rsidP="00F06855">
      <w:pPr>
        <w:autoSpaceDE w:val="0"/>
        <w:autoSpaceDN w:val="0"/>
        <w:adjustRightInd w:val="0"/>
        <w:ind w:firstLine="709"/>
        <w:rPr>
          <w:position w:val="-10"/>
          <w:szCs w:val="28"/>
          <w:highlight w:val="white"/>
        </w:rPr>
      </w:pPr>
      <w:r w:rsidRPr="00F06855">
        <w:rPr>
          <w:szCs w:val="28"/>
        </w:rPr>
        <w:t xml:space="preserve">                                                         </w:t>
      </w:r>
      <w:r w:rsidRPr="00F06855">
        <w:rPr>
          <w:position w:val="-12"/>
          <w:szCs w:val="28"/>
        </w:rPr>
        <w:object w:dxaOrig="1320" w:dyaOrig="360">
          <v:shape id="_x0000_i1044" type="#_x0000_t75" style="width:66pt;height:18pt" o:ole="">
            <v:imagedata r:id="rId66" o:title=""/>
          </v:shape>
          <o:OLEObject Type="Embed" ProgID="Equation.3" ShapeID="_x0000_i1044" DrawAspect="Content" ObjectID="_1493404288" r:id="rId67"/>
        </w:object>
      </w:r>
      <w:r w:rsidRPr="00F06855">
        <w:rPr>
          <w:position w:val="-10"/>
          <w:szCs w:val="28"/>
          <w:highlight w:val="white"/>
        </w:rPr>
        <w:t xml:space="preserve"> </w:t>
      </w:r>
      <w:r w:rsidRPr="00F06855">
        <w:rPr>
          <w:position w:val="-10"/>
          <w:szCs w:val="28"/>
        </w:rPr>
        <w:t xml:space="preserve">   </w:t>
      </w:r>
      <w:r w:rsidRPr="00F06855">
        <w:rPr>
          <w:position w:val="-10"/>
          <w:szCs w:val="28"/>
        </w:rPr>
        <w:tab/>
      </w:r>
      <w:r w:rsidRPr="00F06855">
        <w:rPr>
          <w:position w:val="-10"/>
          <w:szCs w:val="28"/>
        </w:rPr>
        <w:tab/>
        <w:t>(4.3)</w:t>
      </w:r>
      <w:r w:rsidRPr="00F06855">
        <w:rPr>
          <w:position w:val="-10"/>
          <w:szCs w:val="28"/>
          <w:highlight w:val="white"/>
        </w:rPr>
        <w:t xml:space="preserve">         </w:t>
      </w:r>
    </w:p>
    <w:p w:rsidR="00F06855" w:rsidRPr="00F06855" w:rsidRDefault="00F06855" w:rsidP="00F06855">
      <w:pPr>
        <w:autoSpaceDE w:val="0"/>
        <w:autoSpaceDN w:val="0"/>
        <w:adjustRightInd w:val="0"/>
        <w:ind w:firstLine="709"/>
        <w:rPr>
          <w:szCs w:val="28"/>
          <w:highlight w:val="white"/>
        </w:rPr>
      </w:pPr>
      <w:r w:rsidRPr="00F06855">
        <w:rPr>
          <w:color w:val="000000"/>
          <w:spacing w:val="-4"/>
          <w:szCs w:val="28"/>
          <w:highlight w:val="white"/>
        </w:rPr>
        <w:t xml:space="preserve">де </w:t>
      </w:r>
      <w:r w:rsidRPr="00F06855">
        <w:rPr>
          <w:i/>
          <w:iCs/>
          <w:color w:val="000000"/>
          <w:spacing w:val="-4"/>
          <w:szCs w:val="28"/>
          <w:highlight w:val="white"/>
        </w:rPr>
        <w:t>Р</w:t>
      </w:r>
      <w:r w:rsidRPr="00F06855">
        <w:rPr>
          <w:i/>
          <w:iCs/>
          <w:color w:val="000000"/>
          <w:spacing w:val="-4"/>
          <w:szCs w:val="28"/>
          <w:highlight w:val="white"/>
          <w:vertAlign w:val="subscript"/>
        </w:rPr>
        <w:t>сп</w:t>
      </w:r>
      <w:r w:rsidRPr="00F06855">
        <w:rPr>
          <w:i/>
          <w:iCs/>
          <w:color w:val="000000"/>
          <w:spacing w:val="-4"/>
          <w:szCs w:val="28"/>
          <w:highlight w:val="white"/>
        </w:rPr>
        <w:t xml:space="preserve"> - </w:t>
      </w:r>
      <w:r w:rsidRPr="00F06855">
        <w:rPr>
          <w:color w:val="000000"/>
          <w:spacing w:val="-4"/>
          <w:szCs w:val="28"/>
          <w:highlight w:val="white"/>
        </w:rPr>
        <w:t>споживана потужність ЕОМ;</w:t>
      </w:r>
    </w:p>
    <w:p w:rsidR="00F06855" w:rsidRPr="00F06855" w:rsidRDefault="00F06855" w:rsidP="00F06855">
      <w:pPr>
        <w:autoSpaceDE w:val="0"/>
        <w:autoSpaceDN w:val="0"/>
        <w:adjustRightInd w:val="0"/>
        <w:ind w:firstLine="709"/>
        <w:rPr>
          <w:color w:val="000000"/>
          <w:spacing w:val="-2"/>
          <w:szCs w:val="28"/>
        </w:rPr>
      </w:pPr>
      <w:r w:rsidRPr="00F06855">
        <w:rPr>
          <w:i/>
          <w:iCs/>
          <w:color w:val="000000"/>
          <w:spacing w:val="-2"/>
          <w:szCs w:val="28"/>
          <w:highlight w:val="white"/>
        </w:rPr>
        <w:t>С</w:t>
      </w:r>
      <w:r w:rsidRPr="00F06855">
        <w:rPr>
          <w:i/>
          <w:iCs/>
          <w:color w:val="000000"/>
          <w:spacing w:val="-2"/>
          <w:szCs w:val="28"/>
          <w:highlight w:val="white"/>
          <w:vertAlign w:val="subscript"/>
        </w:rPr>
        <w:t>еод</w:t>
      </w:r>
      <w:r w:rsidRPr="00F06855">
        <w:rPr>
          <w:i/>
          <w:iCs/>
          <w:color w:val="000000"/>
          <w:spacing w:val="-2"/>
          <w:szCs w:val="28"/>
          <w:highlight w:val="white"/>
        </w:rPr>
        <w:t xml:space="preserve"> </w:t>
      </w:r>
      <w:r w:rsidRPr="00F06855">
        <w:rPr>
          <w:color w:val="000000"/>
          <w:spacing w:val="-2"/>
          <w:szCs w:val="28"/>
          <w:highlight w:val="white"/>
        </w:rPr>
        <w:t>- вартість 1 кВт/год електроенергії для підприємств</w:t>
      </w:r>
      <w:r w:rsidRPr="00F06855">
        <w:rPr>
          <w:color w:val="000000"/>
          <w:spacing w:val="-2"/>
          <w:szCs w:val="28"/>
        </w:rPr>
        <w:t>;</w:t>
      </w:r>
    </w:p>
    <w:p w:rsidR="00F06855" w:rsidRPr="00F06855" w:rsidRDefault="00F06855" w:rsidP="00F06855">
      <w:pPr>
        <w:autoSpaceDE w:val="0"/>
        <w:autoSpaceDN w:val="0"/>
        <w:adjustRightInd w:val="0"/>
        <w:ind w:firstLine="709"/>
        <w:rPr>
          <w:szCs w:val="28"/>
        </w:rPr>
      </w:pPr>
      <w:r w:rsidRPr="00F06855">
        <w:rPr>
          <w:color w:val="000000"/>
          <w:spacing w:val="-2"/>
          <w:szCs w:val="28"/>
        </w:rPr>
        <w:t xml:space="preserve">Оскільки </w:t>
      </w:r>
      <w:r w:rsidRPr="00F06855">
        <w:rPr>
          <w:position w:val="-12"/>
          <w:szCs w:val="28"/>
        </w:rPr>
        <w:object w:dxaOrig="340" w:dyaOrig="360">
          <v:shape id="_x0000_i1045" type="#_x0000_t75" style="width:17.25pt;height:18pt" o:ole="">
            <v:imagedata r:id="rId68" o:title=""/>
          </v:shape>
          <o:OLEObject Type="Embed" ProgID="Equation.3" ShapeID="_x0000_i1045" DrawAspect="Content" ObjectID="_1493404289" r:id="rId69"/>
        </w:object>
      </w:r>
      <w:r w:rsidRPr="00F06855">
        <w:rPr>
          <w:szCs w:val="28"/>
        </w:rPr>
        <w:t xml:space="preserve"> = 0,4 кВт,  </w:t>
      </w:r>
      <w:r w:rsidRPr="00F06855">
        <w:rPr>
          <w:position w:val="-12"/>
          <w:szCs w:val="28"/>
        </w:rPr>
        <w:object w:dxaOrig="440" w:dyaOrig="360">
          <v:shape id="_x0000_i1046" type="#_x0000_t75" style="width:21.75pt;height:18pt" o:ole="">
            <v:imagedata r:id="rId70" o:title=""/>
          </v:shape>
          <o:OLEObject Type="Embed" ProgID="Equation.3" ShapeID="_x0000_i1046" DrawAspect="Content" ObjectID="_1493404290" r:id="rId71"/>
        </w:object>
      </w:r>
      <w:r w:rsidRPr="00F06855">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4.3 </w:t>
      </w:r>
    </w:p>
    <w:p w:rsidR="00F06855" w:rsidRPr="00F06855" w:rsidRDefault="00665973"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F06855">
        <w:rPr>
          <w:color w:val="000000"/>
          <w:spacing w:val="-2"/>
          <w:szCs w:val="28"/>
        </w:rPr>
        <w:t>;</w:t>
      </w:r>
    </w:p>
    <w:p w:rsidR="00F06855" w:rsidRPr="00F06855" w:rsidRDefault="00F06855" w:rsidP="00F06855">
      <w:pPr>
        <w:autoSpaceDE w:val="0"/>
        <w:autoSpaceDN w:val="0"/>
        <w:adjustRightInd w:val="0"/>
        <w:ind w:firstLine="709"/>
        <w:rPr>
          <w:color w:val="000000"/>
          <w:spacing w:val="-2"/>
          <w:szCs w:val="28"/>
        </w:rPr>
      </w:pPr>
      <w:r w:rsidRPr="00F06855">
        <w:rPr>
          <w:color w:val="000000"/>
          <w:spacing w:val="-2"/>
          <w:szCs w:val="28"/>
        </w:rPr>
        <w:t>Витрати на електроенергію для ПК на 1 год становлять 14,64 грн.</w:t>
      </w:r>
    </w:p>
    <w:p w:rsidR="00F06855" w:rsidRPr="00F06855" w:rsidRDefault="00F06855" w:rsidP="00F06855">
      <w:pPr>
        <w:autoSpaceDE w:val="0"/>
        <w:autoSpaceDN w:val="0"/>
        <w:adjustRightInd w:val="0"/>
        <w:ind w:firstLine="709"/>
        <w:rPr>
          <w:spacing w:val="-11"/>
          <w:szCs w:val="28"/>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 id="_x0000_i1047" type="#_x0000_t75" style="width:21pt;height:18pt" o:ole="">
            <v:imagedata r:id="rId40" o:title=""/>
          </v:shape>
          <o:OLEObject Type="Embed" ProgID="Equation.3" ShapeID="_x0000_i1047" DrawAspect="Content" ObjectID="_1493404291" r:id="rId72"/>
        </w:object>
      </w:r>
      <w:r w:rsidRPr="00F06855">
        <w:rPr>
          <w:spacing w:val="-11"/>
          <w:szCs w:val="28"/>
          <w:highlight w:val="white"/>
        </w:rPr>
        <w:t>)</w:t>
      </w:r>
      <w:r w:rsidRPr="00F06855">
        <w:rPr>
          <w:spacing w:val="-11"/>
          <w:szCs w:val="28"/>
        </w:rPr>
        <w:t xml:space="preserve"> ми рахуємо згідно формули  4.1. </w:t>
      </w:r>
    </w:p>
    <w:p w:rsidR="00F06855" w:rsidRPr="00087385" w:rsidRDefault="00665973"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d>
            <m:dPr>
              <m:begChr m:val="["/>
              <m:endChr m:val="]"/>
              <m:ctrlPr>
                <w:rPr>
                  <w:rFonts w:ascii="Cambria Math" w:hAnsi="Cambria Math"/>
                  <w:i/>
                  <w:spacing w:val="-11"/>
                  <w:szCs w:val="28"/>
                </w:rPr>
              </m:ctrlPr>
            </m:dPr>
            <m:e>
              <m:d>
                <m:dPr>
                  <m:ctrlPr>
                    <w:rPr>
                      <w:rFonts w:ascii="Cambria Math" w:hAnsi="Cambria Math"/>
                      <w:i/>
                      <w:spacing w:val="-11"/>
                      <w:szCs w:val="28"/>
                    </w:rPr>
                  </m:ctrlPr>
                </m:dPr>
                <m:e>
                  <m:r>
                    <w:rPr>
                      <w:rFonts w:ascii="Cambria Math" w:hAnsi="Cambria Math"/>
                      <w:spacing w:val="-11"/>
                      <w:szCs w:val="28"/>
                    </w:rPr>
                    <m:t>1+0,37</m:t>
                  </m:r>
                </m:e>
              </m:d>
              <m:r>
                <w:rPr>
                  <w:rFonts w:ascii="Cambria Math" w:hAnsi="Cambria Math"/>
                  <w:spacing w:val="-11"/>
                  <w:szCs w:val="28"/>
                </w:rPr>
                <m:t>+0,54</m:t>
              </m:r>
            </m:e>
          </m:d>
          <m:r>
            <w:rPr>
              <w:rFonts w:ascii="Cambria Math" w:hAnsi="Cambria Math"/>
              <w:spacing w:val="-11"/>
              <w:szCs w:val="28"/>
            </w:rPr>
            <m:t>+300*14,64+</m:t>
          </m:r>
          <m:r>
            <m:rPr>
              <m:sty m:val="p"/>
            </m:rPr>
            <w:rPr>
              <w:rFonts w:ascii="Cambria Math" w:hAnsi="Cambria Math"/>
              <w:spacing w:val="1"/>
              <w:szCs w:val="28"/>
            </w:rPr>
            <m:t>13936</m:t>
          </m:r>
          <m:r>
            <w:rPr>
              <w:rFonts w:ascii="Cambria Math" w:hAnsi="Cambria Math"/>
              <w:spacing w:val="-11"/>
              <w:szCs w:val="28"/>
            </w:rPr>
            <m:t>= 20612 грн.</m:t>
          </m:r>
        </m:oMath>
      </m:oMathPara>
    </w:p>
    <w:p w:rsidR="00F06855" w:rsidRDefault="00F06855" w:rsidP="00F06855">
      <w:pPr>
        <w:tabs>
          <w:tab w:val="left" w:pos="0"/>
        </w:tabs>
        <w:ind w:firstLine="709"/>
        <w:rPr>
          <w:spacing w:val="-11"/>
          <w:szCs w:val="28"/>
        </w:rPr>
      </w:pPr>
      <w:r w:rsidRPr="00F06855">
        <w:rPr>
          <w:spacing w:val="-11"/>
          <w:szCs w:val="28"/>
        </w:rPr>
        <w:t xml:space="preserve">Вони становлять: </w:t>
      </w:r>
      <m:oMath>
        <m:r>
          <w:rPr>
            <w:rFonts w:ascii="Cambria Math" w:hAnsi="Cambria Math"/>
            <w:spacing w:val="-11"/>
            <w:szCs w:val="28"/>
          </w:rPr>
          <m:t>20612 грн.</m:t>
        </m:r>
      </m:oMath>
      <w:r w:rsidRPr="00F06855">
        <w:rPr>
          <w:spacing w:val="-11"/>
          <w:szCs w:val="28"/>
        </w:rPr>
        <w:t xml:space="preserve"> – це витрати з урахуванням всіх основних і додаткових витрат на розробку ПП.</w:t>
      </w:r>
    </w:p>
    <w:p w:rsidR="00087385" w:rsidRPr="00F06855" w:rsidRDefault="00087385" w:rsidP="00F06855">
      <w:pPr>
        <w:tabs>
          <w:tab w:val="left" w:pos="0"/>
        </w:tabs>
        <w:ind w:firstLine="709"/>
        <w:rPr>
          <w:szCs w:val="28"/>
        </w:rPr>
      </w:pPr>
    </w:p>
    <w:p w:rsidR="00F06855" w:rsidRPr="00F06855" w:rsidRDefault="00F06855" w:rsidP="00F06855">
      <w:pPr>
        <w:tabs>
          <w:tab w:val="left" w:pos="0"/>
        </w:tabs>
        <w:ind w:firstLine="709"/>
        <w:rPr>
          <w:szCs w:val="28"/>
        </w:rPr>
      </w:pPr>
      <w:r w:rsidRPr="00F06855">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F06855" w:rsidTr="00087385">
        <w:tc>
          <w:tcPr>
            <w:tcW w:w="817" w:type="dxa"/>
            <w:vAlign w:val="center"/>
          </w:tcPr>
          <w:p w:rsidR="00F06855" w:rsidRPr="00F06855" w:rsidRDefault="00F06855" w:rsidP="00087385">
            <w:pPr>
              <w:tabs>
                <w:tab w:val="left" w:pos="0"/>
              </w:tabs>
              <w:rPr>
                <w:szCs w:val="28"/>
              </w:rPr>
            </w:pPr>
            <w:r w:rsidRPr="00F06855">
              <w:rPr>
                <w:szCs w:val="28"/>
              </w:rPr>
              <w:t>№ п/п</w:t>
            </w:r>
          </w:p>
        </w:tc>
        <w:tc>
          <w:tcPr>
            <w:tcW w:w="6521" w:type="dxa"/>
            <w:vAlign w:val="center"/>
          </w:tcPr>
          <w:p w:rsidR="00F06855" w:rsidRPr="00F06855" w:rsidRDefault="00F06855" w:rsidP="00087385">
            <w:pPr>
              <w:tabs>
                <w:tab w:val="left" w:pos="0"/>
              </w:tabs>
              <w:ind w:hanging="14"/>
              <w:rPr>
                <w:szCs w:val="28"/>
              </w:rPr>
            </w:pPr>
            <w:r w:rsidRPr="00F06855">
              <w:rPr>
                <w:szCs w:val="28"/>
              </w:rPr>
              <w:t>Найменування елементів витрат, в т.ч. інші витрати</w:t>
            </w:r>
          </w:p>
        </w:tc>
        <w:tc>
          <w:tcPr>
            <w:tcW w:w="2205" w:type="dxa"/>
            <w:gridSpan w:val="2"/>
            <w:vAlign w:val="center"/>
          </w:tcPr>
          <w:p w:rsidR="00F06855" w:rsidRPr="00F06855" w:rsidRDefault="00087385" w:rsidP="00087385">
            <w:pPr>
              <w:tabs>
                <w:tab w:val="left" w:pos="0"/>
              </w:tabs>
              <w:rPr>
                <w:szCs w:val="28"/>
              </w:rPr>
            </w:pPr>
            <w:r>
              <w:rPr>
                <w:szCs w:val="28"/>
              </w:rPr>
              <w:t>Сума</w:t>
            </w:r>
            <w:r w:rsidR="00B80DD8">
              <w:rPr>
                <w:szCs w:val="28"/>
              </w:rPr>
              <w:t xml:space="preserve"> </w:t>
            </w:r>
            <w:r w:rsidR="00F06855" w:rsidRPr="00F06855">
              <w:rPr>
                <w:szCs w:val="28"/>
              </w:rPr>
              <w:t>витрат, грн.</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1.</w:t>
            </w:r>
          </w:p>
        </w:tc>
        <w:tc>
          <w:tcPr>
            <w:tcW w:w="6521" w:type="dxa"/>
            <w:vAlign w:val="center"/>
          </w:tcPr>
          <w:p w:rsidR="00F06855" w:rsidRPr="00F06855" w:rsidRDefault="00F06855" w:rsidP="00087385">
            <w:pPr>
              <w:tabs>
                <w:tab w:val="left" w:pos="0"/>
              </w:tabs>
              <w:ind w:hanging="14"/>
              <w:rPr>
                <w:szCs w:val="28"/>
              </w:rPr>
            </w:pPr>
            <w:r w:rsidRPr="00F06855">
              <w:rPr>
                <w:szCs w:val="28"/>
              </w:rPr>
              <w:t>Витрати на електроенергію</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4392</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2.</w:t>
            </w:r>
          </w:p>
        </w:tc>
        <w:tc>
          <w:tcPr>
            <w:tcW w:w="6521" w:type="dxa"/>
            <w:vAlign w:val="center"/>
          </w:tcPr>
          <w:p w:rsidR="00F06855" w:rsidRPr="00F06855" w:rsidRDefault="00F06855" w:rsidP="00087385">
            <w:pPr>
              <w:tabs>
                <w:tab w:val="left" w:pos="0"/>
              </w:tabs>
              <w:ind w:hanging="14"/>
              <w:rPr>
                <w:szCs w:val="28"/>
              </w:rPr>
            </w:pPr>
            <w:r w:rsidRPr="00F06855">
              <w:rPr>
                <w:szCs w:val="28"/>
              </w:rPr>
              <w:t xml:space="preserve">Витрати на </w:t>
            </w:r>
            <w:proofErr w:type="spellStart"/>
            <w:r w:rsidRPr="00F06855">
              <w:rPr>
                <w:szCs w:val="28"/>
              </w:rPr>
              <w:t>зар</w:t>
            </w:r>
            <w:proofErr w:type="spellEnd"/>
            <w:r w:rsidR="00087385">
              <w:rPr>
                <w:szCs w:val="28"/>
              </w:rPr>
              <w:t>.</w:t>
            </w:r>
            <w:r w:rsidRPr="00F06855">
              <w:rPr>
                <w:szCs w:val="28"/>
              </w:rPr>
              <w:t xml:space="preserve"> плату та інші </w:t>
            </w:r>
            <w:proofErr w:type="spellStart"/>
            <w:r w:rsidRPr="00F06855">
              <w:rPr>
                <w:szCs w:val="28"/>
              </w:rPr>
              <w:t>соц</w:t>
            </w:r>
            <w:proofErr w:type="spellEnd"/>
            <w:r w:rsidRPr="00F06855">
              <w:rPr>
                <w:szCs w:val="28"/>
              </w:rPr>
              <w:t xml:space="preserve">..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1200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3.</w:t>
            </w:r>
          </w:p>
        </w:tc>
        <w:tc>
          <w:tcPr>
            <w:tcW w:w="6521" w:type="dxa"/>
            <w:vAlign w:val="center"/>
          </w:tcPr>
          <w:p w:rsidR="00F06855" w:rsidRPr="00F06855" w:rsidRDefault="00F06855" w:rsidP="00087385">
            <w:pPr>
              <w:tabs>
                <w:tab w:val="left" w:pos="0"/>
              </w:tabs>
              <w:ind w:hanging="14"/>
              <w:rPr>
                <w:szCs w:val="28"/>
              </w:rPr>
            </w:pPr>
            <w:r w:rsidRPr="00F06855">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4.</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обладнання</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9000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5.</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отримання домену для сайту</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1136</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6.</w:t>
            </w:r>
          </w:p>
        </w:tc>
        <w:tc>
          <w:tcPr>
            <w:tcW w:w="6521" w:type="dxa"/>
            <w:vAlign w:val="center"/>
          </w:tcPr>
          <w:p w:rsidR="00F06855" w:rsidRPr="00F06855" w:rsidRDefault="00F06855" w:rsidP="00B80DD8">
            <w:pPr>
              <w:tabs>
                <w:tab w:val="left" w:pos="0"/>
              </w:tabs>
              <w:rPr>
                <w:spacing w:val="1"/>
                <w:szCs w:val="28"/>
              </w:rPr>
            </w:pPr>
            <w:r w:rsidRPr="00F06855">
              <w:rPr>
                <w:spacing w:val="1"/>
                <w:szCs w:val="28"/>
              </w:rPr>
              <w:t xml:space="preserve">Витрати на оплату сервера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2800</w:t>
            </w:r>
          </w:p>
        </w:tc>
      </w:tr>
      <w:tr w:rsidR="00F06855" w:rsidRPr="00F06855" w:rsidTr="00087385">
        <w:trPr>
          <w:gridAfter w:val="1"/>
          <w:wAfter w:w="12" w:type="dxa"/>
          <w:cantSplit/>
        </w:trPr>
        <w:tc>
          <w:tcPr>
            <w:tcW w:w="7338" w:type="dxa"/>
            <w:gridSpan w:val="2"/>
            <w:vAlign w:val="center"/>
          </w:tcPr>
          <w:p w:rsidR="00F06855" w:rsidRPr="00F06855" w:rsidRDefault="00F06855" w:rsidP="00F06855">
            <w:pPr>
              <w:tabs>
                <w:tab w:val="left" w:pos="0"/>
              </w:tabs>
              <w:ind w:firstLine="709"/>
              <w:rPr>
                <w:szCs w:val="28"/>
              </w:rPr>
            </w:pPr>
            <w:r w:rsidRPr="00F06855">
              <w:rPr>
                <w:szCs w:val="28"/>
              </w:rPr>
              <w:t>Всього</w:t>
            </w:r>
          </w:p>
        </w:tc>
        <w:tc>
          <w:tcPr>
            <w:tcW w:w="2193" w:type="dxa"/>
            <w:vAlign w:val="center"/>
          </w:tcPr>
          <w:p w:rsidR="00F06855" w:rsidRPr="00F06855" w:rsidRDefault="00F06855" w:rsidP="00087385">
            <w:pPr>
              <w:tabs>
                <w:tab w:val="left" w:pos="0"/>
              </w:tabs>
              <w:ind w:firstLine="709"/>
              <w:jc w:val="center"/>
              <w:rPr>
                <w:szCs w:val="28"/>
              </w:rPr>
            </w:pPr>
            <m:oMathPara>
              <m:oMath>
                <m:r>
                  <w:rPr>
                    <w:rFonts w:ascii="Cambria Math" w:hAnsi="Cambria Math"/>
                    <w:spacing w:val="-11"/>
                    <w:szCs w:val="28"/>
                  </w:rPr>
                  <m:t>20612</m:t>
                </m:r>
              </m:oMath>
            </m:oMathPara>
          </w:p>
        </w:tc>
      </w:tr>
    </w:tbl>
    <w:p w:rsidR="00F06855" w:rsidRPr="00F06855" w:rsidRDefault="00F06855" w:rsidP="00F06855">
      <w:pPr>
        <w:autoSpaceDE w:val="0"/>
        <w:autoSpaceDN w:val="0"/>
        <w:adjustRightInd w:val="0"/>
        <w:ind w:firstLine="709"/>
        <w:rPr>
          <w:color w:val="000000"/>
          <w:spacing w:val="-2"/>
          <w:szCs w:val="28"/>
          <w:highlight w:val="white"/>
          <w:lang w:val="ru-RU"/>
        </w:rPr>
      </w:pPr>
      <w:r w:rsidRPr="00F06855">
        <w:rPr>
          <w:color w:val="000000"/>
          <w:spacing w:val="-2"/>
          <w:szCs w:val="28"/>
          <w:highlight w:val="white"/>
        </w:rPr>
        <w:t xml:space="preserve">Ціну </w:t>
      </w:r>
      <w:r w:rsidRPr="00F06855">
        <w:rPr>
          <w:color w:val="000000"/>
          <w:spacing w:val="-2"/>
          <w:position w:val="-10"/>
          <w:szCs w:val="28"/>
          <w:highlight w:val="white"/>
        </w:rPr>
        <w:object w:dxaOrig="320" w:dyaOrig="340">
          <v:shape id="_x0000_i1048" type="#_x0000_t75" style="width:15.75pt;height:17.25pt" o:ole="">
            <v:imagedata r:id="rId73" o:title=""/>
          </v:shape>
          <o:OLEObject Type="Embed" ProgID="Equation.3" ShapeID="_x0000_i1048" DrawAspect="Content" ObjectID="_1493404292" r:id="rId74"/>
        </w:object>
      </w:r>
      <w:r w:rsidRPr="00F06855">
        <w:rPr>
          <w:color w:val="000000"/>
          <w:spacing w:val="-2"/>
          <w:szCs w:val="28"/>
          <w:highlight w:val="white"/>
        </w:rPr>
        <w:t xml:space="preserve"> розробки приймемо як вартість яку коштує аналогічний програмний продукт розробленою компанію «</w:t>
      </w:r>
      <w:proofErr w:type="spellStart"/>
      <w:r w:rsidRPr="00F06855">
        <w:rPr>
          <w:color w:val="000000"/>
          <w:spacing w:val="-2"/>
          <w:szCs w:val="28"/>
          <w:highlight w:val="white"/>
          <w:lang w:val="en-US"/>
        </w:rPr>
        <w:t>BVBlogick</w:t>
      </w:r>
      <w:proofErr w:type="spellEnd"/>
      <w:r w:rsidRPr="00F06855">
        <w:rPr>
          <w:color w:val="000000"/>
          <w:spacing w:val="-2"/>
          <w:szCs w:val="28"/>
          <w:highlight w:val="white"/>
        </w:rPr>
        <w:t xml:space="preserve">», яка спеціалізується на розробці аналогічних сайтів, і ця вартість становить 35000 грн. за 1 проект. </w:t>
      </w:r>
      <w:r w:rsidRPr="00F06855">
        <w:rPr>
          <w:color w:val="000000"/>
          <w:spacing w:val="-2"/>
          <w:szCs w:val="28"/>
          <w:highlight w:val="white"/>
          <w:lang w:val="ru-RU"/>
        </w:rPr>
        <w:t xml:space="preserve"> </w:t>
      </w:r>
    </w:p>
    <w:p w:rsidR="00F06855" w:rsidRPr="00F06855" w:rsidRDefault="00F06855" w:rsidP="00F06855">
      <w:pPr>
        <w:tabs>
          <w:tab w:val="left" w:pos="975"/>
        </w:tabs>
        <w:autoSpaceDE w:val="0"/>
        <w:autoSpaceDN w:val="0"/>
        <w:adjustRightInd w:val="0"/>
        <w:spacing w:before="182" w:after="200"/>
        <w:ind w:firstLine="709"/>
        <w:rPr>
          <w:color w:val="000000"/>
          <w:szCs w:val="28"/>
        </w:rPr>
      </w:pPr>
      <w:r w:rsidRPr="00F06855">
        <w:rPr>
          <w:color w:val="000000"/>
          <w:szCs w:val="28"/>
        </w:rPr>
        <w:lastRenderedPageBreak/>
        <w:t>Отже провівши вищевказані розрахунки ми отримали загальну суму всіх витрат для розроблюваного веб-сайту, які становлять 20612 грн.</w:t>
      </w:r>
    </w:p>
    <w:p w:rsidR="00F06855" w:rsidRDefault="00F06855" w:rsidP="003D7B63">
      <w:pPr>
        <w:tabs>
          <w:tab w:val="left" w:pos="975"/>
        </w:tabs>
        <w:autoSpaceDE w:val="0"/>
        <w:autoSpaceDN w:val="0"/>
        <w:adjustRightInd w:val="0"/>
        <w:ind w:firstLine="709"/>
        <w:rPr>
          <w:color w:val="000000"/>
          <w:spacing w:val="-2"/>
          <w:szCs w:val="28"/>
        </w:rPr>
      </w:pPr>
      <w:r w:rsidRPr="00F06855">
        <w:rPr>
          <w:color w:val="000000"/>
          <w:szCs w:val="28"/>
        </w:rPr>
        <w:t>З вище розрахованих  розрахунків можна судити що даний програмний продукт в порівнянні з аналогічним програмним продуктом такого типу, розроблюваний компанією  «</w:t>
      </w:r>
      <w:proofErr w:type="spellStart"/>
      <w:r w:rsidRPr="00F06855">
        <w:rPr>
          <w:color w:val="000000"/>
          <w:spacing w:val="-2"/>
          <w:szCs w:val="28"/>
          <w:highlight w:val="white"/>
          <w:lang w:val="en-US"/>
        </w:rPr>
        <w:t>BVBlogick</w:t>
      </w:r>
      <w:proofErr w:type="spellEnd"/>
      <w:r w:rsidRPr="00F06855">
        <w:rPr>
          <w:color w:val="000000"/>
          <w:spacing w:val="-2"/>
          <w:szCs w:val="28"/>
        </w:rPr>
        <w:t xml:space="preserve">» є на 17122 грн. дешевший, а тому і економічно вигідніший.  </w:t>
      </w:r>
    </w:p>
    <w:p w:rsidR="003D7B63" w:rsidRPr="00F06855" w:rsidRDefault="003D7B63" w:rsidP="00B80DD8">
      <w:pPr>
        <w:tabs>
          <w:tab w:val="left" w:pos="975"/>
        </w:tabs>
        <w:autoSpaceDE w:val="0"/>
        <w:autoSpaceDN w:val="0"/>
        <w:adjustRightInd w:val="0"/>
        <w:spacing w:after="200" w:line="240" w:lineRule="auto"/>
        <w:ind w:firstLine="709"/>
        <w:rPr>
          <w:color w:val="000000"/>
          <w:szCs w:val="28"/>
        </w:rPr>
      </w:pPr>
    </w:p>
    <w:p w:rsidR="00F06855" w:rsidRDefault="00F06855" w:rsidP="00B80DD8">
      <w:pPr>
        <w:pStyle w:val="2"/>
        <w:spacing w:line="240" w:lineRule="auto"/>
        <w:rPr>
          <w:highlight w:val="white"/>
        </w:rPr>
      </w:pPr>
      <w:bookmarkStart w:id="36" w:name="_Toc419480994"/>
      <w:r w:rsidRPr="00F06855">
        <w:rPr>
          <w:highlight w:val="white"/>
        </w:rPr>
        <w:t>4.3. Розрахунок можливого прибутку фірми-розробника та терміну окупності розробки.</w:t>
      </w:r>
      <w:bookmarkEnd w:id="36"/>
    </w:p>
    <w:p w:rsidR="003D7B63" w:rsidRPr="00F06855" w:rsidRDefault="003D7B63" w:rsidP="00B80DD8">
      <w:pPr>
        <w:autoSpaceDE w:val="0"/>
        <w:autoSpaceDN w:val="0"/>
        <w:adjustRightInd w:val="0"/>
        <w:spacing w:line="240" w:lineRule="auto"/>
        <w:ind w:firstLine="709"/>
        <w:rPr>
          <w:b/>
          <w:bCs/>
          <w:color w:val="000000"/>
          <w:szCs w:val="28"/>
          <w:highlight w:val="white"/>
        </w:rPr>
      </w:pPr>
    </w:p>
    <w:p w:rsidR="00F06855" w:rsidRPr="00F06855" w:rsidRDefault="00F06855" w:rsidP="00F06855">
      <w:pPr>
        <w:tabs>
          <w:tab w:val="left" w:pos="975"/>
        </w:tabs>
        <w:autoSpaceDE w:val="0"/>
        <w:autoSpaceDN w:val="0"/>
        <w:adjustRightInd w:val="0"/>
        <w:spacing w:before="182" w:after="200"/>
        <w:ind w:firstLine="709"/>
        <w:rPr>
          <w:iCs/>
          <w:color w:val="000000"/>
          <w:szCs w:val="28"/>
        </w:rPr>
      </w:pPr>
      <w:r w:rsidRPr="00F06855">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F06855" w:rsidRDefault="00F06855" w:rsidP="00F06855">
      <w:pPr>
        <w:tabs>
          <w:tab w:val="left" w:pos="975"/>
        </w:tabs>
        <w:autoSpaceDE w:val="0"/>
        <w:autoSpaceDN w:val="0"/>
        <w:adjustRightInd w:val="0"/>
        <w:spacing w:before="182" w:after="200"/>
        <w:ind w:firstLine="709"/>
        <w:rPr>
          <w:color w:val="000000"/>
          <w:spacing w:val="-2"/>
          <w:szCs w:val="28"/>
        </w:rPr>
      </w:pPr>
      <w:r w:rsidRPr="00F06855">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F06855">
        <w:rPr>
          <w:color w:val="000000"/>
          <w:spacing w:val="-2"/>
          <w:szCs w:val="28"/>
        </w:rPr>
        <w:t>за формулою 4.4:</w:t>
      </w:r>
    </w:p>
    <w:p w:rsidR="00F06855" w:rsidRPr="00F06855" w:rsidRDefault="00F06855" w:rsidP="003D7B63">
      <w:pPr>
        <w:shd w:val="clear" w:color="auto" w:fill="FFFFFF"/>
        <w:ind w:firstLine="709"/>
        <w:jc w:val="center"/>
        <w:rPr>
          <w:color w:val="000000"/>
          <w:spacing w:val="-2"/>
          <w:szCs w:val="28"/>
        </w:rPr>
      </w:pPr>
      <w:r w:rsidRPr="00F06855">
        <w:rPr>
          <w:color w:val="000000"/>
          <w:spacing w:val="-2"/>
          <w:position w:val="-24"/>
          <w:szCs w:val="28"/>
        </w:rPr>
        <w:object w:dxaOrig="4760" w:dyaOrig="620">
          <v:shape id="_x0000_i1049" type="#_x0000_t75" style="width:237.75pt;height:30.75pt" o:ole="">
            <v:imagedata r:id="rId75" o:title=""/>
          </v:shape>
          <o:OLEObject Type="Embed" ProgID="Equation.3" ShapeID="_x0000_i1049" DrawAspect="Content" ObjectID="_1493404293" r:id="rId76"/>
        </w:object>
      </w:r>
      <w:r w:rsidRPr="00F06855">
        <w:rPr>
          <w:color w:val="000000"/>
          <w:spacing w:val="-2"/>
          <w:szCs w:val="28"/>
        </w:rPr>
        <w:t xml:space="preserve">                  (4.4)</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де Д - дохід, який підприємство отримує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т</w:t>
      </w:r>
      <w:r w:rsidRPr="00F06855">
        <w:rPr>
          <w:color w:val="000000"/>
          <w:szCs w:val="28"/>
        </w:rPr>
        <w:t xml:space="preserve"> - витрати підприємства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р</w:t>
      </w:r>
      <w:r w:rsidRPr="00F06855">
        <w:rPr>
          <w:color w:val="000000"/>
          <w:szCs w:val="28"/>
        </w:rPr>
        <w:t xml:space="preserve"> - виручка від реалізації продукції за рік, грн.; </w:t>
      </w:r>
    </w:p>
    <w:p w:rsidR="00F06855" w:rsidRPr="00F06855" w:rsidRDefault="00F06855" w:rsidP="00F06855">
      <w:pPr>
        <w:autoSpaceDE w:val="0"/>
        <w:autoSpaceDN w:val="0"/>
        <w:adjustRightInd w:val="0"/>
        <w:ind w:firstLine="709"/>
        <w:rPr>
          <w:color w:val="000000"/>
          <w:spacing w:val="-2"/>
          <w:szCs w:val="28"/>
          <w:highlight w:val="white"/>
        </w:rPr>
      </w:pPr>
      <w:r w:rsidRPr="00F06855">
        <w:rPr>
          <w:color w:val="000000"/>
          <w:spacing w:val="-2"/>
          <w:position w:val="-4"/>
          <w:szCs w:val="28"/>
          <w:highlight w:val="white"/>
        </w:rPr>
        <w:object w:dxaOrig="279" w:dyaOrig="260">
          <v:shape id="_x0000_i1050" type="#_x0000_t75" style="width:14.25pt;height:12.75pt" o:ole="">
            <v:imagedata r:id="rId77" o:title=""/>
          </v:shape>
          <o:OLEObject Type="Embed" ProgID="Equation.3" ShapeID="_x0000_i1050" DrawAspect="Content" ObjectID="_1493404294" r:id="rId78"/>
        </w:object>
      </w:r>
      <w:r w:rsidRPr="00F06855">
        <w:rPr>
          <w:color w:val="000000"/>
          <w:spacing w:val="-2"/>
          <w:szCs w:val="28"/>
          <w:highlight w:val="white"/>
        </w:rPr>
        <w:t xml:space="preserve"> – сума податків з врахуванням системи оподаткування для обраного суб’єкта господарювання, грн.</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 </w:t>
      </w:r>
      <w:r w:rsidRPr="00F06855">
        <w:rPr>
          <w:color w:val="000000"/>
          <w:spacing w:val="1"/>
          <w:position w:val="-10"/>
          <w:szCs w:val="28"/>
        </w:rPr>
        <w:object w:dxaOrig="240" w:dyaOrig="320">
          <v:shape id="_x0000_i1051" type="#_x0000_t75" style="width:12pt;height:15.75pt" o:ole="">
            <v:imagedata r:id="rId79" o:title=""/>
          </v:shape>
          <o:OLEObject Type="Embed" ProgID="Equation.3" ShapeID="_x0000_i1051" DrawAspect="Content" ObjectID="_1493404295" r:id="rId80"/>
        </w:object>
      </w:r>
      <w:r w:rsidRPr="00F06855">
        <w:rPr>
          <w:color w:val="000000"/>
          <w:spacing w:val="1"/>
          <w:szCs w:val="28"/>
        </w:rPr>
        <w:t>- загальна ставка податку, %.</w:t>
      </w:r>
    </w:p>
    <w:p w:rsidR="00F06855" w:rsidRPr="00F06855" w:rsidRDefault="00F06855" w:rsidP="00F06855">
      <w:pPr>
        <w:shd w:val="clear" w:color="auto" w:fill="FFFFFF"/>
        <w:ind w:firstLine="709"/>
        <w:rPr>
          <w:color w:val="000000"/>
          <w:spacing w:val="-2"/>
          <w:szCs w:val="28"/>
        </w:rPr>
      </w:pPr>
      <w:r w:rsidRPr="00F06855">
        <w:rPr>
          <w:color w:val="000000"/>
          <w:spacing w:val="-1"/>
          <w:szCs w:val="28"/>
        </w:rPr>
        <w:t>Дохід, який підприємство отримує за рік</w:t>
      </w:r>
      <w:r w:rsidRPr="00F06855">
        <w:rPr>
          <w:color w:val="000000"/>
          <w:spacing w:val="-2"/>
          <w:szCs w:val="28"/>
        </w:rPr>
        <w:t xml:space="preserve"> розраховуємо за формулою:</w:t>
      </w:r>
    </w:p>
    <w:p w:rsidR="00F06855" w:rsidRPr="00F06855" w:rsidRDefault="00F06855" w:rsidP="00F06855">
      <w:pPr>
        <w:shd w:val="clear" w:color="auto" w:fill="FFFFFF"/>
        <w:ind w:firstLine="709"/>
        <w:rPr>
          <w:i/>
          <w:iCs/>
          <w:color w:val="000000"/>
          <w:spacing w:val="4"/>
          <w:szCs w:val="28"/>
        </w:rPr>
      </w:pPr>
      <w:r w:rsidRPr="00F06855">
        <w:rPr>
          <w:color w:val="000000"/>
          <w:spacing w:val="-2"/>
          <w:szCs w:val="28"/>
        </w:rPr>
        <w:t xml:space="preserve">                                      </w:t>
      </w:r>
      <w:r w:rsidRPr="00F06855">
        <w:rPr>
          <w:color w:val="000000"/>
          <w:spacing w:val="-2"/>
          <w:position w:val="-24"/>
          <w:szCs w:val="28"/>
        </w:rPr>
        <w:object w:dxaOrig="1820" w:dyaOrig="620">
          <v:shape id="_x0000_i1052" type="#_x0000_t75" style="width:90.75pt;height:30.75pt" o:ole="">
            <v:imagedata r:id="rId81" o:title=""/>
          </v:shape>
          <o:OLEObject Type="Embed" ProgID="Equation.3" ShapeID="_x0000_i1052" DrawAspect="Content" ObjectID="_1493404296" r:id="rId82"/>
        </w:object>
      </w:r>
      <w:r w:rsidRPr="00F06855">
        <w:rPr>
          <w:color w:val="000000"/>
          <w:spacing w:val="-2"/>
          <w:szCs w:val="28"/>
        </w:rPr>
        <w:t xml:space="preserve">                                         (4.5)</w:t>
      </w:r>
    </w:p>
    <w:p w:rsidR="00F06855" w:rsidRPr="00F06855" w:rsidRDefault="00F06855" w:rsidP="00F06855">
      <w:pPr>
        <w:shd w:val="clear" w:color="auto" w:fill="FFFFFF"/>
        <w:ind w:firstLine="709"/>
        <w:rPr>
          <w:szCs w:val="28"/>
        </w:rPr>
      </w:pPr>
      <w:r w:rsidRPr="00F06855">
        <w:rPr>
          <w:color w:val="000000"/>
          <w:szCs w:val="28"/>
        </w:rPr>
        <w:t>Виручку від реалізації продукції В</w:t>
      </w:r>
      <w:r w:rsidRPr="00F06855">
        <w:rPr>
          <w:color w:val="000000"/>
          <w:szCs w:val="28"/>
          <w:vertAlign w:val="subscript"/>
        </w:rPr>
        <w:t>р</w:t>
      </w:r>
      <w:r w:rsidRPr="00F06855">
        <w:rPr>
          <w:color w:val="000000"/>
          <w:szCs w:val="28"/>
        </w:rPr>
        <w:t xml:space="preserve"> можна розрахувати за формулою:</w:t>
      </w:r>
    </w:p>
    <w:p w:rsidR="00F06855" w:rsidRPr="00F06855" w:rsidRDefault="00F06855" w:rsidP="00F06855">
      <w:pPr>
        <w:shd w:val="clear" w:color="auto" w:fill="FFFFFF"/>
        <w:ind w:firstLine="709"/>
        <w:rPr>
          <w:color w:val="000000"/>
          <w:szCs w:val="28"/>
        </w:rPr>
      </w:pPr>
      <w:r w:rsidRPr="00F06855">
        <w:rPr>
          <w:color w:val="000000"/>
          <w:szCs w:val="28"/>
        </w:rPr>
        <w:t xml:space="preserve">                                       </w:t>
      </w:r>
      <w:r w:rsidRPr="00F06855">
        <w:rPr>
          <w:color w:val="000000"/>
          <w:position w:val="-28"/>
          <w:szCs w:val="28"/>
        </w:rPr>
        <w:object w:dxaOrig="1660" w:dyaOrig="680">
          <v:shape id="_x0000_i1053" type="#_x0000_t75" style="width:83.25pt;height:33.75pt" o:ole="">
            <v:imagedata r:id="rId83" o:title=""/>
          </v:shape>
          <o:OLEObject Type="Embed" ProgID="Equation.3" ShapeID="_x0000_i1053" DrawAspect="Content" ObjectID="_1493404297" r:id="rId84"/>
        </w:object>
      </w:r>
      <w:r w:rsidRPr="00F06855">
        <w:rPr>
          <w:color w:val="000000"/>
          <w:szCs w:val="28"/>
        </w:rPr>
        <w:t xml:space="preserve">                                        (4.6)</w:t>
      </w:r>
    </w:p>
    <w:p w:rsidR="00F06855" w:rsidRPr="00F06855" w:rsidRDefault="00F06855" w:rsidP="00F06855">
      <w:pPr>
        <w:shd w:val="clear" w:color="auto" w:fill="FFFFFF"/>
        <w:ind w:firstLine="709"/>
        <w:rPr>
          <w:szCs w:val="28"/>
        </w:rPr>
      </w:pPr>
      <w:r w:rsidRPr="00F06855">
        <w:rPr>
          <w:color w:val="000000"/>
          <w:spacing w:val="-1"/>
          <w:szCs w:val="28"/>
        </w:rPr>
        <w:t xml:space="preserve">де </w:t>
      </w:r>
      <w:r w:rsidRPr="00F06855">
        <w:rPr>
          <w:color w:val="000000"/>
          <w:spacing w:val="-1"/>
          <w:position w:val="-14"/>
          <w:szCs w:val="28"/>
        </w:rPr>
        <w:object w:dxaOrig="420" w:dyaOrig="380">
          <v:shape id="_x0000_i1054" type="#_x0000_t75" style="width:21pt;height:18.75pt" o:ole="">
            <v:imagedata r:id="rId85" o:title=""/>
          </v:shape>
          <o:OLEObject Type="Embed" ProgID="Equation.3" ShapeID="_x0000_i1054" DrawAspect="Content" ObjectID="_1493404298" r:id="rId86"/>
        </w:object>
      </w:r>
      <w:r w:rsidRPr="00F06855">
        <w:rPr>
          <w:color w:val="000000"/>
          <w:spacing w:val="-1"/>
          <w:szCs w:val="28"/>
        </w:rPr>
        <w:t>- ціна реалізації виробу г-го найменування, грн.;</w:t>
      </w:r>
    </w:p>
    <w:p w:rsidR="00F06855" w:rsidRPr="00F06855" w:rsidRDefault="00F06855" w:rsidP="00F06855">
      <w:pPr>
        <w:shd w:val="clear" w:color="auto" w:fill="FFFFFF"/>
        <w:ind w:firstLine="709"/>
        <w:rPr>
          <w:szCs w:val="28"/>
        </w:rPr>
      </w:pPr>
      <w:r w:rsidRPr="00F06855">
        <w:rPr>
          <w:color w:val="000000"/>
          <w:spacing w:val="-1"/>
          <w:position w:val="-12"/>
          <w:szCs w:val="28"/>
        </w:rPr>
        <w:object w:dxaOrig="320" w:dyaOrig="360">
          <v:shape id="_x0000_i1055" type="#_x0000_t75" style="width:15.75pt;height:18pt" o:ole="">
            <v:imagedata r:id="rId87" o:title=""/>
          </v:shape>
          <o:OLEObject Type="Embed" ProgID="Equation.3" ShapeID="_x0000_i1055" DrawAspect="Content" ObjectID="_1493404299" r:id="rId88"/>
        </w:object>
      </w:r>
      <w:r w:rsidRPr="00F06855">
        <w:rPr>
          <w:color w:val="000000"/>
          <w:spacing w:val="-1"/>
          <w:szCs w:val="28"/>
        </w:rPr>
        <w:t xml:space="preserve">- кількість виробів і - го найменування, які були реалізовані за рік, </w:t>
      </w:r>
      <w:r w:rsidRPr="00F06855">
        <w:rPr>
          <w:color w:val="000000"/>
          <w:spacing w:val="-5"/>
          <w:szCs w:val="28"/>
        </w:rPr>
        <w:t>шт.;</w:t>
      </w:r>
    </w:p>
    <w:p w:rsidR="00F06855" w:rsidRPr="00F06855" w:rsidRDefault="00F06855" w:rsidP="00F06855">
      <w:pPr>
        <w:shd w:val="clear" w:color="auto" w:fill="FFFFFF"/>
        <w:ind w:firstLine="709"/>
        <w:rPr>
          <w:szCs w:val="28"/>
        </w:rPr>
      </w:pPr>
      <w:r w:rsidRPr="00F06855">
        <w:rPr>
          <w:color w:val="000000"/>
          <w:szCs w:val="28"/>
        </w:rPr>
        <w:t>n - кількість найменувань видів виробів.</w:t>
      </w:r>
    </w:p>
    <w:p w:rsidR="00F06855" w:rsidRPr="00F06855" w:rsidRDefault="00F06855" w:rsidP="00F06855">
      <w:pPr>
        <w:shd w:val="clear" w:color="auto" w:fill="FFFFFF"/>
        <w:ind w:firstLine="709"/>
        <w:rPr>
          <w:color w:val="000000"/>
          <w:spacing w:val="-3"/>
          <w:szCs w:val="28"/>
        </w:rPr>
      </w:pPr>
      <w:r w:rsidRPr="00F06855">
        <w:rPr>
          <w:i/>
          <w:iCs/>
          <w:color w:val="000000"/>
          <w:szCs w:val="28"/>
        </w:rPr>
        <w:t xml:space="preserve">Витрати підприємства </w:t>
      </w:r>
      <w:r w:rsidRPr="00F06855">
        <w:rPr>
          <w:i/>
          <w:iCs/>
          <w:color w:val="000000"/>
          <w:position w:val="-10"/>
          <w:szCs w:val="28"/>
        </w:rPr>
        <w:object w:dxaOrig="320" w:dyaOrig="340">
          <v:shape id="_x0000_i1056" type="#_x0000_t75" style="width:15.75pt;height:17.25pt" o:ole="">
            <v:imagedata r:id="rId89" o:title=""/>
          </v:shape>
          <o:OLEObject Type="Embed" ProgID="Equation.3" ShapeID="_x0000_i1056" DrawAspect="Content" ObjectID="_1493404300" r:id="rId90"/>
        </w:object>
      </w:r>
      <w:r w:rsidRPr="00F06855">
        <w:rPr>
          <w:color w:val="000000"/>
          <w:szCs w:val="28"/>
        </w:rPr>
        <w:t xml:space="preserve"> за рік можна розрахувати за </w:t>
      </w:r>
      <w:r w:rsidRPr="00F06855">
        <w:rPr>
          <w:color w:val="000000"/>
          <w:spacing w:val="-3"/>
          <w:szCs w:val="28"/>
        </w:rPr>
        <w:t>формулою:</w:t>
      </w:r>
    </w:p>
    <w:p w:rsidR="00F06855" w:rsidRPr="00F06855" w:rsidRDefault="00F06855" w:rsidP="00F06855">
      <w:pPr>
        <w:shd w:val="clear" w:color="auto" w:fill="FFFFFF"/>
        <w:ind w:firstLine="709"/>
        <w:rPr>
          <w:szCs w:val="28"/>
        </w:rPr>
      </w:pPr>
      <w:r w:rsidRPr="00F06855">
        <w:rPr>
          <w:szCs w:val="28"/>
        </w:rPr>
        <w:t xml:space="preserve">                                </w:t>
      </w:r>
      <w:r w:rsidRPr="00F06855">
        <w:rPr>
          <w:position w:val="-12"/>
          <w:szCs w:val="28"/>
        </w:rPr>
        <w:object w:dxaOrig="1860" w:dyaOrig="360">
          <v:shape id="_x0000_i1057" type="#_x0000_t75" style="width:93pt;height:18pt" o:ole="">
            <v:imagedata r:id="rId91" o:title=""/>
          </v:shape>
          <o:OLEObject Type="Embed" ProgID="Equation.3" ShapeID="_x0000_i1057" DrawAspect="Content" ObjectID="_1493404301" r:id="rId92"/>
        </w:object>
      </w:r>
      <w:r w:rsidRPr="00F06855">
        <w:rPr>
          <w:szCs w:val="28"/>
        </w:rPr>
        <w:tab/>
      </w:r>
      <w:r w:rsidRPr="00F06855">
        <w:rPr>
          <w:szCs w:val="28"/>
        </w:rPr>
        <w:tab/>
      </w:r>
      <w:r w:rsidRPr="00F06855">
        <w:rPr>
          <w:szCs w:val="28"/>
        </w:rPr>
        <w:tab/>
      </w:r>
      <w:r w:rsidRPr="00F06855">
        <w:rPr>
          <w:szCs w:val="28"/>
        </w:rPr>
        <w:tab/>
        <w:t xml:space="preserve"> (4.7)</w:t>
      </w:r>
    </w:p>
    <w:p w:rsidR="00F06855" w:rsidRPr="00F06855" w:rsidRDefault="00F06855" w:rsidP="00F06855">
      <w:pPr>
        <w:shd w:val="clear" w:color="auto" w:fill="FFFFFF"/>
        <w:ind w:firstLine="709"/>
        <w:rPr>
          <w:spacing w:val="-11"/>
          <w:szCs w:val="28"/>
        </w:rPr>
      </w:pPr>
      <w:r w:rsidRPr="00F06855">
        <w:rPr>
          <w:szCs w:val="28"/>
        </w:rPr>
        <w:t xml:space="preserve">Отже приймемо, що даним програмним продуктом зацікавлена агенція з надання фото-послуг  «Посмішка». Ця агенція викупила даний веб сайт у розробника за ціною собівартості - </w:t>
      </w:r>
      <m:oMath>
        <m:r>
          <w:rPr>
            <w:rFonts w:ascii="Cambria Math" w:hAnsi="Cambria Math"/>
            <w:spacing w:val="-11"/>
            <w:szCs w:val="28"/>
          </w:rPr>
          <m:t>20612 грн.</m:t>
        </m:r>
      </m:oMath>
      <w:r w:rsidRPr="00F06855">
        <w:rPr>
          <w:spacing w:val="-11"/>
          <w:szCs w:val="28"/>
        </w:rPr>
        <w:t xml:space="preserve"> Отже, виручка від реалізації даного продукту, згідно формули 4.6 становитиме:</w:t>
      </w:r>
    </w:p>
    <w:p w:rsidR="00F06855" w:rsidRPr="00F06855" w:rsidRDefault="00F06855" w:rsidP="00F06855">
      <w:pPr>
        <w:shd w:val="clear" w:color="auto" w:fill="FFFFFF"/>
        <w:ind w:firstLine="709"/>
        <w:rPr>
          <w:color w:val="000000"/>
          <w:spacing w:val="-1"/>
          <w:szCs w:val="28"/>
        </w:rPr>
      </w:pPr>
      <w:r w:rsidRPr="00F06855">
        <w:rPr>
          <w:color w:val="000000"/>
          <w:spacing w:val="-1"/>
          <w:position w:val="-14"/>
          <w:szCs w:val="28"/>
        </w:rPr>
        <w:object w:dxaOrig="420" w:dyaOrig="380">
          <v:shape id="_x0000_i1058" type="#_x0000_t75" style="width:21pt;height:18.75pt" o:ole="">
            <v:imagedata r:id="rId85" o:title=""/>
          </v:shape>
          <o:OLEObject Type="Embed" ProgID="Equation.3" ShapeID="_x0000_i1058" DrawAspect="Content" ObjectID="_1493404302" r:id="rId93"/>
        </w:object>
      </w:r>
      <w:r w:rsidRPr="00F06855">
        <w:rPr>
          <w:color w:val="000000"/>
          <w:spacing w:val="-1"/>
          <w:szCs w:val="28"/>
        </w:rPr>
        <w:t>= 20612 грн;</w:t>
      </w:r>
    </w:p>
    <w:p w:rsidR="00F06855" w:rsidRPr="00F06855" w:rsidRDefault="00F06855" w:rsidP="00F06855">
      <w:pPr>
        <w:shd w:val="clear" w:color="auto" w:fill="FFFFFF"/>
        <w:ind w:firstLine="709"/>
        <w:rPr>
          <w:color w:val="000000"/>
          <w:spacing w:val="-1"/>
          <w:szCs w:val="28"/>
        </w:rPr>
      </w:pPr>
      <w:r w:rsidRPr="00F06855">
        <w:rPr>
          <w:color w:val="000000"/>
          <w:spacing w:val="-1"/>
          <w:position w:val="-12"/>
          <w:szCs w:val="28"/>
        </w:rPr>
        <w:object w:dxaOrig="320" w:dyaOrig="360">
          <v:shape id="_x0000_i1059" type="#_x0000_t75" style="width:15.75pt;height:18pt" o:ole="">
            <v:imagedata r:id="rId87" o:title=""/>
          </v:shape>
          <o:OLEObject Type="Embed" ProgID="Equation.3" ShapeID="_x0000_i1059" DrawAspect="Content" ObjectID="_1493404303" r:id="rId94"/>
        </w:object>
      </w:r>
      <w:r w:rsidRPr="00F06855">
        <w:rPr>
          <w:color w:val="000000"/>
          <w:spacing w:val="-1"/>
          <w:szCs w:val="28"/>
        </w:rPr>
        <w:t>= 1;</w:t>
      </w:r>
    </w:p>
    <w:p w:rsidR="00F06855" w:rsidRPr="00F06855" w:rsidRDefault="00F06855" w:rsidP="00F06855">
      <w:pPr>
        <w:shd w:val="clear" w:color="auto" w:fill="FFFFFF"/>
        <w:ind w:firstLine="709"/>
        <w:rPr>
          <w:color w:val="000000"/>
          <w:szCs w:val="28"/>
        </w:rPr>
      </w:pPr>
      <w:r w:rsidRPr="00F06855">
        <w:rPr>
          <w:color w:val="000000"/>
          <w:szCs w:val="28"/>
        </w:rPr>
        <w:t>n = 1.</w:t>
      </w:r>
    </w:p>
    <w:p w:rsidR="00F06855" w:rsidRPr="00F06855" w:rsidRDefault="00F06855" w:rsidP="00F06855">
      <w:pPr>
        <w:shd w:val="clear" w:color="auto" w:fill="FFFFFF"/>
        <w:ind w:firstLine="709"/>
        <w:rPr>
          <w:color w:val="000000"/>
          <w:spacing w:val="-1"/>
          <w:szCs w:val="28"/>
        </w:rPr>
      </w:pPr>
      <w:r w:rsidRPr="00F06855">
        <w:rPr>
          <w:color w:val="000000"/>
          <w:szCs w:val="28"/>
        </w:rPr>
        <w:t>Визначимо виручку від реалізації продукції В</w:t>
      </w:r>
      <w:r w:rsidRPr="00F06855">
        <w:rPr>
          <w:color w:val="000000"/>
          <w:szCs w:val="28"/>
          <w:vertAlign w:val="subscript"/>
        </w:rPr>
        <w:t>р</w:t>
      </w:r>
      <w:r w:rsidRPr="00F06855">
        <w:rPr>
          <w:color w:val="000000"/>
          <w:szCs w:val="28"/>
        </w:rPr>
        <w:t>:</w:t>
      </w:r>
    </w:p>
    <w:p w:rsidR="00F06855" w:rsidRPr="00F06855" w:rsidRDefault="00F06855" w:rsidP="003D7B63">
      <w:pPr>
        <w:shd w:val="clear" w:color="auto" w:fill="FFFFFF"/>
        <w:ind w:firstLine="709"/>
        <w:jc w:val="center"/>
        <w:rPr>
          <w:color w:val="000000"/>
          <w:szCs w:val="28"/>
        </w:rPr>
      </w:pPr>
      <w:r w:rsidRPr="00F06855">
        <w:rPr>
          <w:color w:val="000000"/>
          <w:position w:val="-10"/>
          <w:szCs w:val="28"/>
        </w:rPr>
        <w:object w:dxaOrig="2980" w:dyaOrig="340">
          <v:shape id="_x0000_i1060" type="#_x0000_t75" style="width:149.25pt;height:17.25pt" o:ole="">
            <v:imagedata r:id="rId95" o:title=""/>
          </v:shape>
          <o:OLEObject Type="Embed" ProgID="Equation.3" ShapeID="_x0000_i1060" DrawAspect="Content" ObjectID="_1493404304" r:id="rId96"/>
        </w:object>
      </w:r>
    </w:p>
    <w:p w:rsidR="00F06855" w:rsidRPr="00F06855" w:rsidRDefault="00F06855" w:rsidP="00F06855">
      <w:pPr>
        <w:shd w:val="clear" w:color="auto" w:fill="FFFFFF"/>
        <w:ind w:firstLine="709"/>
        <w:rPr>
          <w:color w:val="000000"/>
          <w:szCs w:val="28"/>
        </w:rPr>
      </w:pPr>
      <w:r w:rsidRPr="00F06855">
        <w:rPr>
          <w:color w:val="000000"/>
          <w:szCs w:val="28"/>
        </w:rPr>
        <w:t xml:space="preserve">Згідно формули 4.5 дохід підприємства становитиме: </w:t>
      </w:r>
    </w:p>
    <w:p w:rsidR="00F06855" w:rsidRPr="00F06855" w:rsidRDefault="00F06855" w:rsidP="00F06855">
      <w:pPr>
        <w:shd w:val="clear" w:color="auto" w:fill="FFFFFF"/>
        <w:ind w:firstLine="709"/>
        <w:rPr>
          <w:color w:val="000000"/>
          <w:szCs w:val="28"/>
        </w:rPr>
      </w:pPr>
      <w:r w:rsidRPr="00F06855">
        <w:rPr>
          <w:color w:val="000000"/>
          <w:szCs w:val="28"/>
        </w:rPr>
        <w:t>Приймем що:</w:t>
      </w:r>
    </w:p>
    <w:p w:rsidR="00F06855" w:rsidRPr="00F06855" w:rsidRDefault="00F06855" w:rsidP="00F06855">
      <w:pPr>
        <w:shd w:val="clear" w:color="auto" w:fill="FFFFFF"/>
        <w:ind w:firstLine="709"/>
        <w:rPr>
          <w:color w:val="000000"/>
          <w:szCs w:val="28"/>
        </w:rPr>
      </w:pPr>
      <w:r w:rsidRPr="00F06855">
        <w:rPr>
          <w:color w:val="000000"/>
          <w:spacing w:val="1"/>
          <w:position w:val="-10"/>
          <w:szCs w:val="28"/>
        </w:rPr>
        <w:object w:dxaOrig="240" w:dyaOrig="320">
          <v:shape id="_x0000_i1061" type="#_x0000_t75" style="width:12pt;height:15.75pt" o:ole="">
            <v:imagedata r:id="rId79" o:title=""/>
          </v:shape>
          <o:OLEObject Type="Embed" ProgID="Equation.3" ShapeID="_x0000_i1061" DrawAspect="Content" ObjectID="_1493404305" r:id="rId97"/>
        </w:object>
      </w:r>
      <w:r w:rsidRPr="00F06855">
        <w:rPr>
          <w:color w:val="000000"/>
          <w:spacing w:val="1"/>
          <w:szCs w:val="28"/>
        </w:rPr>
        <w:t>=23%; згідно депозитного відсотка в банку «Приватбанк</w:t>
      </w:r>
      <w:r w:rsidRPr="00F06855">
        <w:rPr>
          <w:color w:val="000000"/>
          <w:szCs w:val="28"/>
        </w:rPr>
        <w:t>».</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 xml:space="preserve">р </w:t>
      </w:r>
      <w:r w:rsidRPr="00F06855">
        <w:rPr>
          <w:color w:val="000000"/>
          <w:szCs w:val="28"/>
        </w:rPr>
        <w:t>= 20612 грн.</w:t>
      </w:r>
      <w:r w:rsidRPr="00F06855">
        <w:rPr>
          <w:color w:val="000000"/>
          <w:szCs w:val="28"/>
          <w:vertAlign w:val="subscript"/>
        </w:rPr>
        <w:t xml:space="preserve"> </w:t>
      </w:r>
    </w:p>
    <w:p w:rsidR="00F06855" w:rsidRPr="00F06855" w:rsidRDefault="00F06855" w:rsidP="00F06855">
      <w:pPr>
        <w:shd w:val="clear" w:color="auto" w:fill="FFFFFF"/>
        <w:ind w:firstLine="709"/>
        <w:rPr>
          <w:szCs w:val="28"/>
        </w:rPr>
      </w:pPr>
      <w:r w:rsidRPr="00F06855">
        <w:rPr>
          <w:szCs w:val="28"/>
        </w:rPr>
        <w:t xml:space="preserve">Порахуємо </w:t>
      </w:r>
      <w:r w:rsidRPr="00F06855">
        <w:rPr>
          <w:color w:val="000000"/>
          <w:spacing w:val="-1"/>
          <w:szCs w:val="28"/>
        </w:rPr>
        <w:t>дохід, який підприємство отримує за рік</w:t>
      </w:r>
      <w:r w:rsidRPr="00F06855">
        <w:rPr>
          <w:szCs w:val="28"/>
        </w:rPr>
        <w:t xml:space="preserve"> Д:</w:t>
      </w:r>
    </w:p>
    <w:p w:rsidR="00F06855" w:rsidRPr="00F06855" w:rsidRDefault="00F06855" w:rsidP="003D7B63">
      <w:pPr>
        <w:shd w:val="clear" w:color="auto" w:fill="FFFFFF"/>
        <w:tabs>
          <w:tab w:val="left" w:pos="0"/>
        </w:tabs>
        <w:ind w:firstLine="709"/>
        <w:jc w:val="center"/>
        <w:rPr>
          <w:szCs w:val="28"/>
        </w:rPr>
      </w:pPr>
      <w:r w:rsidRPr="00F06855">
        <w:rPr>
          <w:position w:val="-24"/>
          <w:szCs w:val="28"/>
        </w:rPr>
        <w:object w:dxaOrig="3320" w:dyaOrig="620">
          <v:shape id="_x0000_i1062" type="#_x0000_t75" style="width:165.75pt;height:30.75pt" o:ole="">
            <v:imagedata r:id="rId98" o:title=""/>
          </v:shape>
          <o:OLEObject Type="Embed" ProgID="Equation.3" ShapeID="_x0000_i1062" DrawAspect="Content" ObjectID="_1493404306" r:id="rId99"/>
        </w:object>
      </w:r>
    </w:p>
    <w:p w:rsidR="00F06855" w:rsidRPr="00F06855" w:rsidRDefault="00F06855" w:rsidP="00F06855">
      <w:pPr>
        <w:shd w:val="clear" w:color="auto" w:fill="FFFFFF"/>
        <w:tabs>
          <w:tab w:val="left" w:pos="0"/>
        </w:tabs>
        <w:ind w:firstLine="709"/>
        <w:rPr>
          <w:szCs w:val="28"/>
        </w:rPr>
      </w:pPr>
      <w:r w:rsidRPr="00F06855">
        <w:rPr>
          <w:szCs w:val="28"/>
        </w:rPr>
        <w:t>Дохід який підприємство отримає за рік становить 15871грн.</w:t>
      </w:r>
    </w:p>
    <w:p w:rsidR="00F06855" w:rsidRPr="00F06855" w:rsidRDefault="00F06855" w:rsidP="00F06855">
      <w:pPr>
        <w:shd w:val="clear" w:color="auto" w:fill="FFFFFF"/>
        <w:tabs>
          <w:tab w:val="left" w:pos="0"/>
        </w:tabs>
        <w:ind w:firstLine="709"/>
        <w:rPr>
          <w:szCs w:val="28"/>
        </w:rPr>
      </w:pPr>
      <w:r w:rsidRPr="00F06855">
        <w:rPr>
          <w:szCs w:val="28"/>
        </w:rPr>
        <w:t>Також для визначення доходу потрібно розрахувати витрати за рік згідно формули 4.7.</w:t>
      </w:r>
    </w:p>
    <w:p w:rsidR="00F06855" w:rsidRPr="00F06855" w:rsidRDefault="00F06855" w:rsidP="003D7B63">
      <w:pPr>
        <w:shd w:val="clear" w:color="auto" w:fill="FFFFFF"/>
        <w:tabs>
          <w:tab w:val="left" w:pos="0"/>
        </w:tabs>
        <w:ind w:firstLine="709"/>
        <w:jc w:val="center"/>
        <w:rPr>
          <w:szCs w:val="28"/>
        </w:rPr>
      </w:pPr>
      <w:r w:rsidRPr="00F06855">
        <w:rPr>
          <w:position w:val="-10"/>
          <w:szCs w:val="28"/>
        </w:rPr>
        <w:object w:dxaOrig="3100" w:dyaOrig="340">
          <v:shape id="_x0000_i1063" type="#_x0000_t75" style="width:155.25pt;height:17.25pt" o:ole="">
            <v:imagedata r:id="rId100" o:title=""/>
          </v:shape>
          <o:OLEObject Type="Embed" ProgID="Equation.3" ShapeID="_x0000_i1063" DrawAspect="Content" ObjectID="_1493404307" r:id="rId101"/>
        </w:object>
      </w:r>
    </w:p>
    <w:p w:rsidR="00F06855" w:rsidRPr="00F06855" w:rsidRDefault="00F06855" w:rsidP="00F06855">
      <w:pPr>
        <w:shd w:val="clear" w:color="auto" w:fill="FFFFFF"/>
        <w:tabs>
          <w:tab w:val="left" w:pos="0"/>
        </w:tabs>
        <w:ind w:firstLine="709"/>
        <w:rPr>
          <w:szCs w:val="28"/>
        </w:rPr>
      </w:pPr>
      <w:r w:rsidRPr="00F06855">
        <w:rPr>
          <w:szCs w:val="28"/>
        </w:rPr>
        <w:t>Річні витрати підприємства становитимуть 3504 грн.</w:t>
      </w:r>
    </w:p>
    <w:p w:rsidR="00F06855" w:rsidRPr="00F06855" w:rsidRDefault="00F06855" w:rsidP="00F06855">
      <w:pPr>
        <w:shd w:val="clear" w:color="auto" w:fill="FFFFFF"/>
        <w:tabs>
          <w:tab w:val="left" w:pos="0"/>
        </w:tabs>
        <w:ind w:firstLine="709"/>
        <w:rPr>
          <w:szCs w:val="28"/>
        </w:rPr>
      </w:pPr>
      <w:r w:rsidRPr="00F06855">
        <w:rPr>
          <w:szCs w:val="28"/>
        </w:rPr>
        <w:t>Після розрахунку доходу і виручки від реалізації проведемо розрахунок прибутку згідно формули 4.4</w:t>
      </w:r>
    </w:p>
    <w:p w:rsidR="00F06855" w:rsidRPr="00F06855" w:rsidRDefault="00F06855" w:rsidP="003D7B63">
      <w:pPr>
        <w:shd w:val="clear" w:color="auto" w:fill="FFFFFF"/>
        <w:tabs>
          <w:tab w:val="left" w:pos="0"/>
        </w:tabs>
        <w:ind w:firstLine="709"/>
        <w:jc w:val="center"/>
        <w:rPr>
          <w:color w:val="000000"/>
          <w:spacing w:val="-2"/>
          <w:szCs w:val="28"/>
        </w:rPr>
      </w:pPr>
      <w:r w:rsidRPr="00F06855">
        <w:rPr>
          <w:color w:val="000000"/>
          <w:spacing w:val="-2"/>
          <w:position w:val="-24"/>
          <w:szCs w:val="28"/>
        </w:rPr>
        <w:object w:dxaOrig="4000" w:dyaOrig="620">
          <v:shape id="_x0000_i1064" type="#_x0000_t75" style="width:199.5pt;height:30.75pt" o:ole="">
            <v:imagedata r:id="rId102" o:title=""/>
          </v:shape>
          <o:OLEObject Type="Embed" ProgID="Equation.3" ShapeID="_x0000_i1064" DrawAspect="Content" ObjectID="_1493404308" r:id="rId103"/>
        </w:object>
      </w:r>
    </w:p>
    <w:p w:rsidR="00F06855" w:rsidRPr="00F06855" w:rsidRDefault="00F06855" w:rsidP="00F06855">
      <w:pPr>
        <w:shd w:val="clear" w:color="auto" w:fill="FFFFFF"/>
        <w:tabs>
          <w:tab w:val="left" w:pos="0"/>
        </w:tabs>
        <w:ind w:firstLine="709"/>
        <w:rPr>
          <w:color w:val="000000"/>
          <w:spacing w:val="-2"/>
          <w:szCs w:val="28"/>
        </w:rPr>
      </w:pPr>
      <w:r w:rsidRPr="00F06855">
        <w:rPr>
          <w:color w:val="000000"/>
          <w:spacing w:val="-2"/>
          <w:szCs w:val="28"/>
        </w:rPr>
        <w:lastRenderedPageBreak/>
        <w:t>Отже підприємство, а ним виступає фото-агентство «Посмішка» отримає річний прибуток у розмірі 12368 грн. від даного програмного продукту.</w:t>
      </w:r>
    </w:p>
    <w:p w:rsidR="00F06855" w:rsidRPr="00F06855" w:rsidRDefault="00F06855" w:rsidP="00A9337D">
      <w:pPr>
        <w:shd w:val="clear" w:color="auto" w:fill="FFFFFF"/>
        <w:tabs>
          <w:tab w:val="left" w:pos="0"/>
        </w:tabs>
        <w:spacing w:line="240" w:lineRule="auto"/>
        <w:ind w:firstLine="709"/>
        <w:rPr>
          <w:bCs/>
          <w:color w:val="000000"/>
          <w:szCs w:val="28"/>
        </w:rPr>
      </w:pPr>
    </w:p>
    <w:p w:rsidR="00F06855" w:rsidRDefault="00F06855" w:rsidP="00A9337D">
      <w:pPr>
        <w:pStyle w:val="2"/>
        <w:spacing w:line="240" w:lineRule="auto"/>
        <w:rPr>
          <w:highlight w:val="white"/>
        </w:rPr>
      </w:pPr>
      <w:bookmarkStart w:id="37" w:name="_Toc419480995"/>
      <w:r w:rsidRPr="00F06855">
        <w:rPr>
          <w:highlight w:val="white"/>
        </w:rPr>
        <w:t>4.4 . Аналіз конкурентоспроможності розробки веб сайту</w:t>
      </w:r>
      <w:bookmarkEnd w:id="37"/>
    </w:p>
    <w:p w:rsidR="003D7B63" w:rsidRPr="00F06855" w:rsidRDefault="003D7B63" w:rsidP="00A9337D">
      <w:pPr>
        <w:tabs>
          <w:tab w:val="left" w:pos="975"/>
        </w:tabs>
        <w:autoSpaceDE w:val="0"/>
        <w:autoSpaceDN w:val="0"/>
        <w:adjustRightInd w:val="0"/>
        <w:spacing w:after="200" w:line="240" w:lineRule="auto"/>
        <w:ind w:firstLine="709"/>
        <w:rPr>
          <w:b/>
          <w:bCs/>
          <w:color w:val="000000"/>
          <w:szCs w:val="28"/>
          <w:highlight w:val="white"/>
        </w:rPr>
      </w:pPr>
    </w:p>
    <w:p w:rsidR="00F06855" w:rsidRPr="00F06855" w:rsidRDefault="00F06855" w:rsidP="00F06855">
      <w:pPr>
        <w:autoSpaceDE w:val="0"/>
        <w:autoSpaceDN w:val="0"/>
        <w:adjustRightInd w:val="0"/>
        <w:ind w:firstLine="709"/>
        <w:rPr>
          <w:szCs w:val="28"/>
        </w:rPr>
      </w:pPr>
      <w:r w:rsidRPr="00F06855">
        <w:rPr>
          <w:szCs w:val="28"/>
        </w:rPr>
        <w:t>Серед найбільш поширених розробок, що забезпечують схожий принцип роботи розробленого продукту можна віднести веб сайт “</w:t>
      </w:r>
      <w:r w:rsidRPr="00F06855">
        <w:rPr>
          <w:szCs w:val="28"/>
          <w:lang w:val="en-US"/>
        </w:rPr>
        <w:t>Best</w:t>
      </w:r>
      <w:r w:rsidRPr="00F06855">
        <w:rPr>
          <w:szCs w:val="28"/>
        </w:rPr>
        <w:t>-</w:t>
      </w:r>
      <w:r w:rsidRPr="00F06855">
        <w:rPr>
          <w:szCs w:val="28"/>
          <w:lang w:val="en-US"/>
        </w:rPr>
        <w:t>wedding</w:t>
      </w:r>
      <w:r w:rsidRPr="00F06855">
        <w:rPr>
          <w:szCs w:val="28"/>
        </w:rPr>
        <w:t>» який за своїми функціональними можливостями є схожий на розроблюваний продукт.</w:t>
      </w:r>
    </w:p>
    <w:p w:rsidR="00F06855" w:rsidRPr="00F06855" w:rsidRDefault="00F06855" w:rsidP="00F06855">
      <w:pPr>
        <w:autoSpaceDE w:val="0"/>
        <w:autoSpaceDN w:val="0"/>
        <w:adjustRightInd w:val="0"/>
        <w:ind w:firstLine="709"/>
        <w:rPr>
          <w:szCs w:val="28"/>
        </w:rPr>
      </w:pPr>
      <w:r w:rsidRPr="00F06855">
        <w:rPr>
          <w:szCs w:val="28"/>
        </w:rPr>
        <w:t>Порівняльна характеристика за основними показниками даного програмного продукту і аналога наводиться в таблиці 4.1.</w:t>
      </w:r>
    </w:p>
    <w:p w:rsidR="00F06855" w:rsidRPr="00F06855" w:rsidRDefault="00F06855" w:rsidP="00F06855">
      <w:pPr>
        <w:pStyle w:val="af3"/>
        <w:ind w:firstLine="709"/>
        <w:rPr>
          <w:szCs w:val="28"/>
        </w:rPr>
      </w:pPr>
      <w:r w:rsidRPr="00F06855">
        <w:rPr>
          <w:szCs w:val="28"/>
        </w:rPr>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F06855"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 xml:space="preserve">Коефіцієнт вагомості, </w:t>
            </w:r>
            <w:r w:rsidRPr="00F06855">
              <w:rPr>
                <w:szCs w:val="28"/>
              </w:rPr>
              <w:object w:dxaOrig="263" w:dyaOrig="385">
                <v:shape id="_x0000_i1065" type="#_x0000_t75" style="width:13.5pt;height:19.5pt" o:ole="">
                  <v:imagedata r:id="rId104" o:title=""/>
                </v:shape>
                <o:OLEObject Type="Embed" ProgID="Equation.3" ShapeID="_x0000_i1065" DrawAspect="Content" ObjectID="_1493404309" r:id="rId105"/>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 xml:space="preserve">Кількість балів, </w:t>
            </w:r>
            <w:r w:rsidRPr="00F06855">
              <w:rPr>
                <w:szCs w:val="28"/>
              </w:rPr>
              <w:object w:dxaOrig="344" w:dyaOrig="385">
                <v:shape id="_x0000_i1066" type="#_x0000_t75" style="width:17.25pt;height:19.5pt" o:ole="">
                  <v:imagedata r:id="rId106" o:title=""/>
                </v:shape>
                <o:OLEObject Type="Embed" ProgID="Equation.3" ShapeID="_x0000_i1066" DrawAspect="Content" ObjectID="_1493404310" r:id="rId107"/>
              </w:object>
            </w:r>
          </w:p>
        </w:tc>
      </w:tr>
      <w:tr w:rsidR="00F06855" w:rsidRPr="00F06855"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spacing w:after="100" w:afterAutospacing="1"/>
              <w:rPr>
                <w:szCs w:val="28"/>
              </w:rPr>
            </w:pPr>
            <w:r>
              <w:rPr>
                <w:szCs w:val="28"/>
              </w:rPr>
              <w:t>Аналог</w:t>
            </w:r>
            <w:r w:rsidR="00F06855" w:rsidRPr="00F06855">
              <w:rPr>
                <w:szCs w:val="28"/>
              </w:rPr>
              <w:t>«</w:t>
            </w:r>
            <w:r w:rsidR="00F06855" w:rsidRPr="00F06855">
              <w:rPr>
                <w:szCs w:val="28"/>
                <w:lang w:val="en-US"/>
              </w:rPr>
              <w:t>Best</w:t>
            </w:r>
            <w:r w:rsidR="00F06855" w:rsidRPr="00F06855">
              <w:rPr>
                <w:szCs w:val="28"/>
                <w:lang w:val="ru-RU"/>
              </w:rPr>
              <w:t>-</w:t>
            </w:r>
            <w:r w:rsidR="00F06855" w:rsidRPr="00F06855">
              <w:rPr>
                <w:szCs w:val="28"/>
                <w:lang w:val="en-US"/>
              </w:rPr>
              <w:t>wedding</w:t>
            </w:r>
            <w:r w:rsidR="00F06855" w:rsidRPr="00F06855">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spacing w:after="100" w:afterAutospacing="1"/>
              <w:rPr>
                <w:szCs w:val="28"/>
              </w:rPr>
            </w:pPr>
            <w:proofErr w:type="spellStart"/>
            <w:r w:rsidRPr="00F06855">
              <w:rPr>
                <w:szCs w:val="28"/>
              </w:rPr>
              <w:t>Розр</w:t>
            </w:r>
            <w:proofErr w:type="spellEnd"/>
            <w:r w:rsidR="00B80DD8">
              <w:rPr>
                <w:szCs w:val="28"/>
              </w:rPr>
              <w:t xml:space="preserve">. </w:t>
            </w:r>
            <w:r w:rsidRPr="00F06855">
              <w:rPr>
                <w:szCs w:val="28"/>
              </w:rPr>
              <w:t>система</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 xml:space="preserve">1. </w:t>
            </w:r>
            <w:proofErr w:type="spellStart"/>
            <w:r w:rsidRPr="00F06855">
              <w:rPr>
                <w:szCs w:val="28"/>
              </w:rPr>
              <w:t>Тех</w:t>
            </w:r>
            <w:proofErr w:type="spellEnd"/>
            <w:r w:rsidR="003D7B63">
              <w:rPr>
                <w:szCs w:val="28"/>
              </w:rPr>
              <w:t>.</w:t>
            </w:r>
            <w:r w:rsidRPr="00F06855">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rPr>
                <w:szCs w:val="28"/>
              </w:rPr>
            </w:pPr>
            <w:r w:rsidRPr="00F06855">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r w:rsidRPr="00F06855">
              <w:rPr>
                <w:szCs w:val="28"/>
              </w:rPr>
              <w:t>0.12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0.19</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0.28</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3D7B63" w:rsidP="003D7B63">
            <w:pPr>
              <w:autoSpaceDE w:val="0"/>
              <w:autoSpaceDN w:val="0"/>
              <w:adjustRightInd w:val="0"/>
              <w:rPr>
                <w:szCs w:val="28"/>
              </w:rPr>
            </w:pPr>
            <w:r>
              <w:rPr>
                <w:szCs w:val="28"/>
              </w:rPr>
              <w:t>С</w:t>
            </w:r>
            <w:r w:rsidR="00F06855" w:rsidRPr="00F06855">
              <w:rPr>
                <w:szCs w:val="28"/>
              </w:rPr>
              <w:t>ума коефіцієнтів</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0.72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0.97</w:t>
            </w: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Default="003D7B63" w:rsidP="003D7B63">
            <w:pPr>
              <w:autoSpaceDE w:val="0"/>
              <w:autoSpaceDN w:val="0"/>
              <w:adjustRightInd w:val="0"/>
              <w:rPr>
                <w:szCs w:val="28"/>
              </w:rPr>
            </w:pPr>
            <w:r w:rsidRPr="00F06855">
              <w:rPr>
                <w:szCs w:val="28"/>
              </w:rPr>
              <w:t xml:space="preserve">2. </w:t>
            </w:r>
            <w:proofErr w:type="spellStart"/>
            <w:r w:rsidRPr="00F06855">
              <w:rPr>
                <w:szCs w:val="28"/>
              </w:rPr>
              <w:t>Екон</w:t>
            </w:r>
            <w:proofErr w:type="spellEnd"/>
            <w:r>
              <w:rPr>
                <w:szCs w:val="28"/>
              </w:rPr>
              <w:t xml:space="preserve">. </w:t>
            </w:r>
            <w:r w:rsidRPr="00F06855">
              <w:rPr>
                <w:szCs w:val="28"/>
              </w:rPr>
              <w:t>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ind w:firstLine="709"/>
              <w:jc w:val="center"/>
              <w:rPr>
                <w:szCs w:val="28"/>
              </w:rPr>
            </w:pP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3D7B63">
            <w:pPr>
              <w:autoSpaceDE w:val="0"/>
              <w:autoSpaceDN w:val="0"/>
              <w:adjustRightInd w:val="0"/>
              <w:rPr>
                <w:szCs w:val="28"/>
              </w:rPr>
            </w:pPr>
            <w:r w:rsidRPr="00F06855">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0.1</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rPr>
                <w:szCs w:val="28"/>
              </w:rPr>
            </w:pPr>
            <w:r>
              <w:rPr>
                <w:szCs w:val="28"/>
              </w:rPr>
              <w:t>2.2.</w:t>
            </w:r>
            <w:r w:rsidR="00F06855" w:rsidRPr="00F06855">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0.23</w:t>
            </w: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rPr>
                <w:szCs w:val="28"/>
              </w:rPr>
            </w:pPr>
            <w:r w:rsidRPr="00F06855">
              <w:rPr>
                <w:szCs w:val="28"/>
              </w:rPr>
              <w:t xml:space="preserve">2.3 </w:t>
            </w:r>
            <w:proofErr w:type="spellStart"/>
            <w:r w:rsidRPr="00F06855">
              <w:rPr>
                <w:szCs w:val="28"/>
              </w:rPr>
              <w:t>Витр</w:t>
            </w:r>
            <w:proofErr w:type="spellEnd"/>
            <w:r>
              <w:rPr>
                <w:szCs w:val="28"/>
              </w:rPr>
              <w:t>.</w:t>
            </w:r>
            <w:r w:rsidRPr="00F06855">
              <w:rPr>
                <w:szCs w:val="28"/>
              </w:rPr>
              <w:t xml:space="preserve"> на </w:t>
            </w:r>
            <w:proofErr w:type="spellStart"/>
            <w:r w:rsidRPr="00F06855">
              <w:rPr>
                <w:szCs w:val="28"/>
              </w:rPr>
              <w:t>розр</w:t>
            </w:r>
            <w:proofErr w:type="spellEnd"/>
            <w:r w:rsidR="00A9337D">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E21EE9">
            <w:pPr>
              <w:autoSpaceDE w:val="0"/>
              <w:autoSpaceDN w:val="0"/>
              <w:adjustRightInd w:val="0"/>
              <w:spacing w:after="100" w:afterAutospacing="1"/>
              <w:ind w:firstLine="709"/>
              <w:rPr>
                <w:szCs w:val="28"/>
              </w:rPr>
            </w:pPr>
            <w:r w:rsidRPr="00F06855">
              <w:rPr>
                <w:szCs w:val="28"/>
              </w:rPr>
              <w:t>0.27</w:t>
            </w:r>
          </w:p>
        </w:tc>
      </w:tr>
      <w:tr w:rsidR="00F06855" w:rsidRPr="00F06855"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rPr>
                <w:szCs w:val="28"/>
              </w:rPr>
            </w:pPr>
            <w:r w:rsidRPr="00F06855">
              <w:rPr>
                <w:szCs w:val="28"/>
              </w:rPr>
              <w:t xml:space="preserve">сума </w:t>
            </w:r>
            <w:proofErr w:type="spellStart"/>
            <w:r w:rsidRPr="00F06855">
              <w:rPr>
                <w:szCs w:val="28"/>
              </w:rPr>
              <w:t>ек</w:t>
            </w:r>
            <w:proofErr w:type="spellEnd"/>
            <w:r w:rsidR="00B80DD8">
              <w:rPr>
                <w:szCs w:val="28"/>
              </w:rPr>
              <w:t>.</w:t>
            </w:r>
            <w:r w:rsidRPr="00F06855">
              <w:rPr>
                <w:szCs w:val="28"/>
              </w:rPr>
              <w:t xml:space="preserve"> </w:t>
            </w:r>
            <w:r w:rsidR="00B80DD8" w:rsidRPr="00F06855">
              <w:rPr>
                <w:szCs w:val="28"/>
              </w:rPr>
              <w:t>П</w:t>
            </w:r>
            <w:r w:rsidRPr="00F06855">
              <w:rPr>
                <w:szCs w:val="28"/>
              </w:rPr>
              <w:t>оказ</w:t>
            </w:r>
            <w:r w:rsidR="00B80DD8">
              <w:rPr>
                <w:szCs w:val="28"/>
              </w:rPr>
              <w:t>.</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F06855" w:rsidRDefault="00F06855" w:rsidP="00A9337D">
            <w:pPr>
              <w:autoSpaceDE w:val="0"/>
              <w:autoSpaceDN w:val="0"/>
              <w:adjustRightInd w:val="0"/>
              <w:spacing w:after="100" w:afterAutospacing="1"/>
              <w:ind w:firstLine="709"/>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0.9</w:t>
            </w:r>
          </w:p>
        </w:tc>
      </w:tr>
    </w:tbl>
    <w:p w:rsidR="00B80DD8" w:rsidRDefault="00B80DD8" w:rsidP="00F06855">
      <w:pPr>
        <w:autoSpaceDE w:val="0"/>
        <w:autoSpaceDN w:val="0"/>
        <w:adjustRightInd w:val="0"/>
        <w:spacing w:after="200"/>
        <w:ind w:firstLine="709"/>
        <w:rPr>
          <w:szCs w:val="28"/>
        </w:rPr>
      </w:pPr>
    </w:p>
    <w:p w:rsidR="00F06855" w:rsidRPr="00F06855" w:rsidRDefault="00F06855" w:rsidP="00F06855">
      <w:pPr>
        <w:autoSpaceDE w:val="0"/>
        <w:autoSpaceDN w:val="0"/>
        <w:adjustRightInd w:val="0"/>
        <w:spacing w:after="200"/>
        <w:ind w:firstLine="709"/>
        <w:rPr>
          <w:color w:val="000000"/>
          <w:szCs w:val="28"/>
        </w:rPr>
      </w:pPr>
      <w:r w:rsidRPr="00F06855">
        <w:rPr>
          <w:szCs w:val="28"/>
        </w:rPr>
        <w:lastRenderedPageBreak/>
        <w:t xml:space="preserve">За результатами порівняльних характеристик конкурентоспроможності </w:t>
      </w:r>
      <w:r w:rsidRPr="00F06855">
        <w:rPr>
          <w:color w:val="000000"/>
          <w:szCs w:val="28"/>
          <w:highlight w:val="white"/>
        </w:rPr>
        <w:t>розробки</w:t>
      </w:r>
      <w:r w:rsidRPr="00F06855">
        <w:rPr>
          <w:color w:val="000000"/>
          <w:szCs w:val="28"/>
        </w:rPr>
        <w:t xml:space="preserve"> із використанням</w:t>
      </w:r>
      <w:r w:rsidRPr="00F06855">
        <w:rPr>
          <w:b/>
          <w:bCs/>
          <w:color w:val="000000"/>
          <w:szCs w:val="28"/>
        </w:rPr>
        <w:t xml:space="preserve"> </w:t>
      </w:r>
      <w:r w:rsidRPr="00F06855">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Pr="00F06855">
        <w:rPr>
          <w:szCs w:val="28"/>
        </w:rPr>
        <w:t>«</w:t>
      </w:r>
      <w:r w:rsidRPr="00F06855">
        <w:rPr>
          <w:szCs w:val="28"/>
          <w:lang w:val="en-US"/>
        </w:rPr>
        <w:t>Best</w:t>
      </w:r>
      <w:r w:rsidRPr="00F06855">
        <w:rPr>
          <w:szCs w:val="28"/>
        </w:rPr>
        <w:t>-</w:t>
      </w:r>
      <w:r w:rsidRPr="00F06855">
        <w:rPr>
          <w:szCs w:val="28"/>
          <w:lang w:val="en-US"/>
        </w:rPr>
        <w:t>wedding</w:t>
      </w:r>
      <w:r w:rsidRPr="00F06855">
        <w:rPr>
          <w:szCs w:val="28"/>
        </w:rPr>
        <w:t>».</w:t>
      </w:r>
    </w:p>
    <w:p w:rsidR="00F06855" w:rsidRPr="00F06855" w:rsidRDefault="00F06855" w:rsidP="00F06855">
      <w:pPr>
        <w:autoSpaceDE w:val="0"/>
        <w:autoSpaceDN w:val="0"/>
        <w:adjustRightInd w:val="0"/>
        <w:spacing w:after="200"/>
        <w:ind w:firstLine="709"/>
        <w:rPr>
          <w:color w:val="000000"/>
          <w:szCs w:val="28"/>
        </w:rPr>
      </w:pPr>
      <w:r w:rsidRPr="00F06855">
        <w:rPr>
          <w:color w:val="000000"/>
          <w:szCs w:val="28"/>
        </w:rPr>
        <w:t>Отже в даному пункті було проведено наступні розрахунки:</w:t>
      </w:r>
    </w:p>
    <w:p w:rsidR="00F06855" w:rsidRPr="00F06855" w:rsidRDefault="00F06855" w:rsidP="00E21EE9">
      <w:pPr>
        <w:pStyle w:val="afa"/>
        <w:numPr>
          <w:ilvl w:val="0"/>
          <w:numId w:val="33"/>
        </w:numPr>
        <w:autoSpaceDE w:val="0"/>
        <w:autoSpaceDN w:val="0"/>
        <w:adjustRightInd w:val="0"/>
        <w:spacing w:after="200"/>
        <w:ind w:left="709" w:hanging="283"/>
        <w:rPr>
          <w:szCs w:val="28"/>
        </w:rPr>
      </w:pPr>
      <w:r w:rsidRPr="00F06855">
        <w:rPr>
          <w:color w:val="000000"/>
          <w:spacing w:val="-1"/>
          <w:szCs w:val="28"/>
        </w:rPr>
        <w:t>Дохід, який підприємство отримує за рік, який становить Д=</w:t>
      </w:r>
      <w:r w:rsidRPr="00F06855">
        <w:rPr>
          <w:szCs w:val="28"/>
        </w:rPr>
        <w:t xml:space="preserve"> 15871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Виручку від реалізації продукції В</w:t>
      </w:r>
      <w:r w:rsidRPr="00F06855">
        <w:rPr>
          <w:color w:val="000000"/>
          <w:szCs w:val="28"/>
          <w:vertAlign w:val="subscript"/>
        </w:rPr>
        <w:t xml:space="preserve">р </w:t>
      </w:r>
      <w:r w:rsidRPr="00F06855">
        <w:rPr>
          <w:color w:val="000000"/>
          <w:szCs w:val="28"/>
        </w:rPr>
        <w:t>= 20612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Витрати підприємства за рік В</w:t>
      </w:r>
      <w:r w:rsidRPr="00F06855">
        <w:rPr>
          <w:color w:val="000000"/>
          <w:szCs w:val="28"/>
          <w:vertAlign w:val="subscript"/>
        </w:rPr>
        <w:t>т</w:t>
      </w:r>
      <w:r w:rsidRPr="00F06855">
        <w:rPr>
          <w:color w:val="000000"/>
          <w:szCs w:val="28"/>
        </w:rPr>
        <w:t xml:space="preserve"> = 3504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iCs/>
          <w:color w:val="000000"/>
          <w:szCs w:val="28"/>
        </w:rPr>
        <w:t>Прибуток П=12368 грн.</w:t>
      </w:r>
    </w:p>
    <w:p w:rsidR="00F06855" w:rsidRPr="00F06855" w:rsidRDefault="00F06855" w:rsidP="00A9337D">
      <w:pPr>
        <w:spacing w:after="200" w:line="276" w:lineRule="auto"/>
        <w:ind w:firstLine="426"/>
        <w:jc w:val="left"/>
        <w:rPr>
          <w:color w:val="000000"/>
          <w:szCs w:val="28"/>
        </w:rPr>
      </w:pPr>
      <w:r w:rsidRPr="00F06855">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64" w:type="dxa"/>
        <w:tblInd w:w="40" w:type="dxa"/>
        <w:tblLayout w:type="fixed"/>
        <w:tblCellMar>
          <w:left w:w="40" w:type="dxa"/>
          <w:right w:w="40" w:type="dxa"/>
        </w:tblCellMar>
        <w:tblLook w:val="0000" w:firstRow="0" w:lastRow="0" w:firstColumn="0" w:lastColumn="0" w:noHBand="0" w:noVBand="0"/>
      </w:tblPr>
      <w:tblGrid>
        <w:gridCol w:w="5812"/>
        <w:gridCol w:w="2289"/>
        <w:gridCol w:w="1563"/>
      </w:tblGrid>
      <w:tr w:rsidR="00F06855" w:rsidRPr="00F06855" w:rsidTr="00A9337D">
        <w:trPr>
          <w:trHeight w:hRule="exact" w:val="333"/>
        </w:trPr>
        <w:tc>
          <w:tcPr>
            <w:tcW w:w="581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F06855">
            <w:pPr>
              <w:tabs>
                <w:tab w:val="left" w:pos="0"/>
              </w:tabs>
              <w:ind w:firstLine="709"/>
              <w:rPr>
                <w:szCs w:val="28"/>
              </w:rPr>
            </w:pPr>
            <w:r w:rsidRPr="002A39DA">
              <w:rPr>
                <w:szCs w:val="28"/>
              </w:rPr>
              <w:t>Показник</w:t>
            </w:r>
          </w:p>
        </w:tc>
        <w:tc>
          <w:tcPr>
            <w:tcW w:w="2289"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ind w:hanging="37"/>
              <w:rPr>
                <w:szCs w:val="28"/>
              </w:rPr>
            </w:pPr>
            <w:r w:rsidRPr="002A39DA">
              <w:rPr>
                <w:szCs w:val="28"/>
              </w:rPr>
              <w:t>Розмірність</w:t>
            </w:r>
          </w:p>
        </w:tc>
        <w:tc>
          <w:tcPr>
            <w:tcW w:w="156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2A39DA" w:rsidRDefault="00F06855" w:rsidP="00A9337D">
            <w:pPr>
              <w:tabs>
                <w:tab w:val="left" w:pos="0"/>
              </w:tabs>
              <w:rPr>
                <w:szCs w:val="28"/>
              </w:rPr>
            </w:pPr>
            <w:r w:rsidRPr="002A39DA">
              <w:rPr>
                <w:szCs w:val="28"/>
              </w:rPr>
              <w:t>Значення</w:t>
            </w:r>
          </w:p>
        </w:tc>
      </w:tr>
      <w:tr w:rsidR="00F06855" w:rsidRPr="00F06855" w:rsidTr="00A9337D">
        <w:trPr>
          <w:trHeight w:hRule="exact" w:val="3395"/>
        </w:trPr>
        <w:tc>
          <w:tcPr>
            <w:tcW w:w="5812"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E21EE9">
            <w:pPr>
              <w:tabs>
                <w:tab w:val="left" w:pos="0"/>
              </w:tabs>
              <w:ind w:hanging="45"/>
              <w:rPr>
                <w:szCs w:val="28"/>
              </w:rPr>
            </w:pPr>
            <w:r w:rsidRPr="002A39DA">
              <w:rPr>
                <w:szCs w:val="28"/>
              </w:rPr>
              <w:t>Витрати на:</w:t>
            </w:r>
          </w:p>
          <w:p w:rsidR="00F06855" w:rsidRPr="002A39DA" w:rsidRDefault="00F06855" w:rsidP="00E21EE9">
            <w:pPr>
              <w:pStyle w:val="afa"/>
              <w:numPr>
                <w:ilvl w:val="0"/>
                <w:numId w:val="2"/>
              </w:numPr>
              <w:tabs>
                <w:tab w:val="left" w:pos="0"/>
              </w:tabs>
              <w:rPr>
                <w:szCs w:val="28"/>
              </w:rPr>
            </w:pPr>
            <w:r w:rsidRPr="002A39DA">
              <w:rPr>
                <w:szCs w:val="28"/>
              </w:rPr>
              <w:t xml:space="preserve">розробку програмного забезпечення </w:t>
            </w:r>
          </w:p>
          <w:p w:rsidR="00F06855" w:rsidRPr="002A39DA" w:rsidRDefault="00F06855" w:rsidP="00E21EE9">
            <w:pPr>
              <w:pStyle w:val="afa"/>
              <w:numPr>
                <w:ilvl w:val="0"/>
                <w:numId w:val="2"/>
              </w:numPr>
              <w:tabs>
                <w:tab w:val="left" w:pos="0"/>
              </w:tabs>
              <w:rPr>
                <w:szCs w:val="28"/>
              </w:rPr>
            </w:pPr>
            <w:r w:rsidRPr="002A39DA">
              <w:rPr>
                <w:szCs w:val="28"/>
              </w:rPr>
              <w:t>реалізацію  розробки</w:t>
            </w:r>
          </w:p>
          <w:p w:rsidR="00F06855" w:rsidRPr="002A39DA" w:rsidRDefault="00F06855" w:rsidP="00E21EE9">
            <w:pPr>
              <w:tabs>
                <w:tab w:val="left" w:pos="0"/>
              </w:tabs>
              <w:ind w:hanging="45"/>
              <w:rPr>
                <w:szCs w:val="28"/>
              </w:rPr>
            </w:pPr>
            <w:r w:rsidRPr="002A39DA">
              <w:rPr>
                <w:szCs w:val="28"/>
              </w:rPr>
              <w:t>Податок</w:t>
            </w:r>
          </w:p>
          <w:p w:rsidR="00F06855" w:rsidRPr="002A39DA" w:rsidRDefault="00F06855" w:rsidP="00E21EE9">
            <w:pPr>
              <w:tabs>
                <w:tab w:val="left" w:pos="0"/>
              </w:tabs>
              <w:ind w:hanging="45"/>
              <w:rPr>
                <w:szCs w:val="28"/>
              </w:rPr>
            </w:pPr>
            <w:r w:rsidRPr="002A39DA">
              <w:rPr>
                <w:szCs w:val="28"/>
              </w:rPr>
              <w:t>Дохід</w:t>
            </w:r>
          </w:p>
          <w:p w:rsidR="00F06855" w:rsidRPr="002A39DA" w:rsidRDefault="00F06855" w:rsidP="00E21EE9">
            <w:pPr>
              <w:tabs>
                <w:tab w:val="left" w:pos="0"/>
              </w:tabs>
              <w:ind w:hanging="45"/>
              <w:rPr>
                <w:szCs w:val="28"/>
              </w:rPr>
            </w:pPr>
            <w:r w:rsidRPr="002A39DA">
              <w:rPr>
                <w:szCs w:val="28"/>
              </w:rPr>
              <w:t>Прибуток</w:t>
            </w:r>
          </w:p>
          <w:p w:rsidR="00F06855" w:rsidRPr="002A39DA" w:rsidRDefault="00F06855" w:rsidP="00E21EE9">
            <w:pPr>
              <w:tabs>
                <w:tab w:val="left" w:pos="0"/>
              </w:tabs>
              <w:ind w:hanging="45"/>
              <w:rPr>
                <w:szCs w:val="28"/>
              </w:rPr>
            </w:pPr>
            <w:r w:rsidRPr="002A39DA">
              <w:rPr>
                <w:szCs w:val="28"/>
              </w:rPr>
              <w:t xml:space="preserve">Термін окупності </w:t>
            </w:r>
          </w:p>
        </w:tc>
        <w:tc>
          <w:tcPr>
            <w:tcW w:w="2289"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F06855">
            <w:pPr>
              <w:tabs>
                <w:tab w:val="left" w:pos="0"/>
              </w:tabs>
              <w:ind w:firstLine="709"/>
              <w:rPr>
                <w:szCs w:val="28"/>
              </w:rPr>
            </w:pP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Грн.</w:t>
            </w:r>
          </w:p>
          <w:p w:rsidR="00F06855" w:rsidRPr="002A39DA" w:rsidRDefault="00F06855" w:rsidP="00F06855">
            <w:pPr>
              <w:tabs>
                <w:tab w:val="left" w:pos="0"/>
              </w:tabs>
              <w:ind w:firstLine="709"/>
              <w:rPr>
                <w:szCs w:val="28"/>
              </w:rPr>
            </w:pPr>
            <w:r w:rsidRPr="002A39DA">
              <w:rPr>
                <w:szCs w:val="28"/>
              </w:rPr>
              <w:t>Міс.</w:t>
            </w:r>
          </w:p>
        </w:tc>
        <w:tc>
          <w:tcPr>
            <w:tcW w:w="1563" w:type="dxa"/>
            <w:tcBorders>
              <w:top w:val="single" w:sz="6" w:space="0" w:color="auto"/>
              <w:left w:val="single" w:sz="6" w:space="0" w:color="auto"/>
              <w:bottom w:val="single" w:sz="6" w:space="0" w:color="auto"/>
              <w:right w:val="single" w:sz="6" w:space="0" w:color="auto"/>
            </w:tcBorders>
            <w:shd w:val="clear" w:color="auto" w:fill="FFFFFF"/>
          </w:tcPr>
          <w:p w:rsidR="00F06855" w:rsidRPr="002A39DA" w:rsidRDefault="00F06855" w:rsidP="00F06855">
            <w:pPr>
              <w:tabs>
                <w:tab w:val="left" w:pos="0"/>
              </w:tabs>
              <w:ind w:firstLine="709"/>
              <w:rPr>
                <w:szCs w:val="28"/>
              </w:rPr>
            </w:pPr>
          </w:p>
          <w:p w:rsidR="00F06855" w:rsidRPr="002A39DA" w:rsidRDefault="002A39DA"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2A39DA" w:rsidRDefault="002A39DA"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2A39DA" w:rsidRDefault="00F06855" w:rsidP="00A9337D">
            <w:pPr>
              <w:tabs>
                <w:tab w:val="left" w:pos="0"/>
              </w:tabs>
              <w:jc w:val="center"/>
              <w:rPr>
                <w:spacing w:val="-11"/>
                <w:szCs w:val="28"/>
              </w:rPr>
            </w:pPr>
            <w:r w:rsidRPr="002A39DA">
              <w:rPr>
                <w:spacing w:val="-11"/>
                <w:szCs w:val="28"/>
              </w:rPr>
              <w:t>17</w:t>
            </w:r>
          </w:p>
          <w:p w:rsidR="00F06855" w:rsidRPr="002A39DA" w:rsidRDefault="00F06855" w:rsidP="00A9337D">
            <w:pPr>
              <w:tabs>
                <w:tab w:val="left" w:pos="0"/>
              </w:tabs>
              <w:jc w:val="center"/>
              <w:rPr>
                <w:spacing w:val="-11"/>
                <w:szCs w:val="28"/>
              </w:rPr>
            </w:pPr>
            <w:r w:rsidRPr="002A39DA">
              <w:rPr>
                <w:spacing w:val="-11"/>
                <w:szCs w:val="28"/>
              </w:rPr>
              <w:t>15870</w:t>
            </w:r>
          </w:p>
          <w:p w:rsidR="00F06855" w:rsidRPr="002A39DA" w:rsidRDefault="00F06855" w:rsidP="00A9337D">
            <w:pPr>
              <w:tabs>
                <w:tab w:val="left" w:pos="0"/>
              </w:tabs>
              <w:jc w:val="center"/>
              <w:rPr>
                <w:spacing w:val="-11"/>
                <w:szCs w:val="28"/>
              </w:rPr>
            </w:pPr>
            <w:r w:rsidRPr="002A39DA">
              <w:rPr>
                <w:spacing w:val="-11"/>
                <w:szCs w:val="28"/>
              </w:rPr>
              <w:t>12358</w:t>
            </w:r>
          </w:p>
          <w:p w:rsidR="00F06855" w:rsidRPr="002A39DA" w:rsidRDefault="00F06855" w:rsidP="00A9337D">
            <w:pPr>
              <w:tabs>
                <w:tab w:val="left" w:pos="0"/>
              </w:tabs>
              <w:jc w:val="center"/>
              <w:rPr>
                <w:szCs w:val="28"/>
              </w:rPr>
            </w:pPr>
            <w:r w:rsidRPr="002A39DA">
              <w:rPr>
                <w:spacing w:val="-11"/>
                <w:szCs w:val="28"/>
              </w:rPr>
              <w:t>14</w:t>
            </w:r>
          </w:p>
        </w:tc>
      </w:tr>
    </w:tbl>
    <w:p w:rsidR="00F06855" w:rsidRPr="00F06855" w:rsidRDefault="00F06855" w:rsidP="00F06855">
      <w:pPr>
        <w:ind w:firstLine="709"/>
        <w:rPr>
          <w:szCs w:val="28"/>
          <w:lang w:val="ru-RU"/>
        </w:rPr>
      </w:pPr>
    </w:p>
    <w:p w:rsidR="00F06855" w:rsidRPr="00F06855" w:rsidRDefault="00F06855" w:rsidP="00F06855">
      <w:pPr>
        <w:ind w:firstLine="709"/>
        <w:rPr>
          <w:szCs w:val="28"/>
        </w:rPr>
      </w:pPr>
      <w:r w:rsidRPr="00F06855">
        <w:rPr>
          <w:szCs w:val="28"/>
        </w:rPr>
        <w:t>Отже провівши всі вищеперераховані розрахунки ми визначили що витрати на розробку становитимуть 20612 грн. що є на 14378 грн. дешевше від розробки аналогічного проекту фірмою яка спеціалізується на розробці веб сайтів. Також було вирахувано що чистий прибуток агенції «Посмішка», яка використовуватиме цей ресурс у своїх цілях становитиме 12358 грн у рік. Отже даний проект є економічно вигідно розробляти та впроваджувати у використання на підприємствах.</w:t>
      </w:r>
    </w:p>
    <w:p w:rsidR="00B80DD8" w:rsidRDefault="00B80DD8">
      <w:pPr>
        <w:spacing w:after="200" w:line="276" w:lineRule="auto"/>
        <w:jc w:val="left"/>
        <w:rPr>
          <w:rFonts w:eastAsiaTheme="majorEastAsia"/>
          <w:b/>
          <w:bCs/>
          <w:kern w:val="32"/>
          <w:szCs w:val="28"/>
        </w:rPr>
      </w:pPr>
      <w:bookmarkStart w:id="38" w:name="_Toc419309665"/>
      <w:bookmarkStart w:id="39" w:name="bookmark0"/>
      <w:r>
        <w:rPr>
          <w:szCs w:val="28"/>
        </w:rPr>
        <w:br w:type="page"/>
      </w:r>
    </w:p>
    <w:p w:rsidR="00A71FDE" w:rsidRPr="00A60936" w:rsidRDefault="00EF62FC" w:rsidP="00BE7F00">
      <w:pPr>
        <w:pStyle w:val="1"/>
        <w:rPr>
          <w:szCs w:val="28"/>
        </w:rPr>
      </w:pPr>
      <w:bookmarkStart w:id="40" w:name="_Toc419480996"/>
      <w:r w:rsidRPr="00A60936">
        <w:rPr>
          <w:szCs w:val="28"/>
        </w:rPr>
        <w:lastRenderedPageBreak/>
        <w:t>5 ОХОРОНА ПРАЦІ</w:t>
      </w:r>
      <w:bookmarkEnd w:id="38"/>
      <w:bookmarkEnd w:id="40"/>
    </w:p>
    <w:p w:rsidR="00A71FDE" w:rsidRPr="00A60936" w:rsidRDefault="00A71FDE" w:rsidP="00BE7F00">
      <w:pPr>
        <w:rPr>
          <w:szCs w:val="28"/>
        </w:rPr>
      </w:pPr>
    </w:p>
    <w:p w:rsidR="00DA0C8E" w:rsidRPr="00A60936" w:rsidRDefault="004A2490" w:rsidP="00DB319B">
      <w:pPr>
        <w:pStyle w:val="2"/>
      </w:pPr>
      <w:bookmarkStart w:id="41" w:name="_Toc419480997"/>
      <w:r w:rsidRPr="00A60936">
        <w:t xml:space="preserve">5.1 </w:t>
      </w:r>
      <w:r w:rsidR="00DA0C8E" w:rsidRPr="00A60936">
        <w:t>Значення охорони праці для користувачів ПК</w:t>
      </w:r>
      <w:bookmarkEnd w:id="39"/>
      <w:bookmarkEnd w:id="41"/>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2A39DA" w:rsidRDefault="002A39DA"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lastRenderedPageBreak/>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2" w:name="_Toc419480998"/>
      <w:r w:rsidRPr="00A60936">
        <w:t xml:space="preserve">5.2 </w:t>
      </w:r>
      <w:r w:rsidR="00DA0C8E" w:rsidRPr="00A60936">
        <w:t>Забезпечення нормальних умов праці та Розрахунок освітленості робочого місця</w:t>
      </w:r>
      <w:bookmarkEnd w:id="42"/>
    </w:p>
    <w:p w:rsidR="00AE5756" w:rsidRPr="00A60936" w:rsidRDefault="00AE5756"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Однією з основних умов праці є освітленість робочого приміщення. Від </w:t>
      </w:r>
      <w:r w:rsidRPr="002A39DA">
        <w:rPr>
          <w:rStyle w:val="914pt"/>
          <w:rFonts w:eastAsia="Impact"/>
        </w:rPr>
        <w:t>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2A39DA">
        <w:rPr>
          <w:rStyle w:val="914pt"/>
          <w:rFonts w:eastAsia="Impact"/>
        </w:rPr>
        <w:t>унок</w:t>
      </w:r>
      <w:r w:rsidRPr="002A39DA">
        <w:rPr>
          <w:rStyle w:val="914pt"/>
          <w:rFonts w:eastAsia="Impact"/>
        </w:rPr>
        <w:t xml:space="preserve"> 5.1. </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08"/>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5.1 – Положення оператора підчас роботи</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2A39DA" w:rsidTr="000361F4">
        <w:trPr>
          <w:trHeight w:val="348"/>
        </w:trPr>
        <w:tc>
          <w:tcPr>
            <w:tcW w:w="1101"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Назва примі-</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щення</w:t>
            </w:r>
          </w:p>
        </w:tc>
        <w:tc>
          <w:tcPr>
            <w:tcW w:w="1134" w:type="dxa"/>
            <w:vMerge w:val="restart"/>
          </w:tcPr>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Розряд зорової роботи</w:t>
            </w:r>
          </w:p>
        </w:tc>
        <w:tc>
          <w:tcPr>
            <w:tcW w:w="6520" w:type="dxa"/>
            <w:gridSpan w:val="4"/>
          </w:tcPr>
          <w:p w:rsidR="00DA0C8E" w:rsidRPr="002A39DA" w:rsidRDefault="00DA0C8E" w:rsidP="00BE7F00">
            <w:pPr>
              <w:pStyle w:val="92"/>
              <w:shd w:val="clear" w:color="auto" w:fill="auto"/>
              <w:spacing w:after="0" w:line="360" w:lineRule="auto"/>
              <w:ind w:firstLine="709"/>
              <w:jc w:val="center"/>
              <w:rPr>
                <w:rStyle w:val="914pt"/>
                <w:rFonts w:eastAsia="Impact"/>
              </w:rPr>
            </w:pPr>
            <w:r w:rsidRPr="002A39DA">
              <w:rPr>
                <w:rStyle w:val="914pt"/>
                <w:rFonts w:eastAsia="Impact"/>
              </w:rPr>
              <w:t>Освітленість, лк</w:t>
            </w:r>
            <w:r w:rsidR="00C36A9B" w:rsidRPr="002A39DA">
              <w:rPr>
                <w:rStyle w:val="914pt"/>
                <w:rFonts w:eastAsia="Impact"/>
              </w:rPr>
              <w:t>.</w:t>
            </w:r>
          </w:p>
        </w:tc>
        <w:tc>
          <w:tcPr>
            <w:tcW w:w="1340" w:type="dxa"/>
            <w:vMerge w:val="restart"/>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Тип </w:t>
            </w:r>
            <w:r w:rsidR="00DA0C8E" w:rsidRPr="002A39DA">
              <w:rPr>
                <w:rStyle w:val="914pt"/>
                <w:rFonts w:eastAsia="Impact"/>
              </w:rPr>
              <w:t>світиль-</w:t>
            </w:r>
          </w:p>
          <w:p w:rsidR="00DA0C8E" w:rsidRPr="002A39DA" w:rsidRDefault="00DA0C8E" w:rsidP="00BE7F00">
            <w:pPr>
              <w:pStyle w:val="92"/>
              <w:shd w:val="clear" w:color="auto" w:fill="auto"/>
              <w:spacing w:after="0" w:line="360" w:lineRule="auto"/>
              <w:jc w:val="center"/>
              <w:rPr>
                <w:rStyle w:val="914pt"/>
                <w:rFonts w:eastAsia="Impact"/>
              </w:rPr>
            </w:pPr>
            <w:r w:rsidRPr="002A39DA">
              <w:rPr>
                <w:rStyle w:val="914pt"/>
                <w:rFonts w:eastAsia="Impact"/>
              </w:rPr>
              <w:t>ника</w:t>
            </w:r>
          </w:p>
        </w:tc>
      </w:tr>
      <w:tr w:rsidR="00DA0C8E" w:rsidRPr="002A39DA" w:rsidTr="00FA7E31">
        <w:tc>
          <w:tcPr>
            <w:tcW w:w="1101"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2A39DA" w:rsidRDefault="00DA0C8E" w:rsidP="00BE7F00">
            <w:pPr>
              <w:pStyle w:val="92"/>
              <w:shd w:val="clear" w:color="auto" w:fill="auto"/>
              <w:spacing w:after="0" w:line="360" w:lineRule="auto"/>
              <w:jc w:val="center"/>
              <w:rPr>
                <w:rStyle w:val="914pt"/>
                <w:rFonts w:eastAsia="Impact"/>
              </w:rPr>
            </w:pPr>
          </w:p>
        </w:tc>
        <w:tc>
          <w:tcPr>
            <w:tcW w:w="1559" w:type="dxa"/>
          </w:tcPr>
          <w:p w:rsidR="00DA0C8E" w:rsidRPr="002A39DA" w:rsidRDefault="00DA0C8E" w:rsidP="00BE7F00">
            <w:pPr>
              <w:pStyle w:val="92"/>
              <w:shd w:val="clear" w:color="auto" w:fill="auto"/>
              <w:spacing w:after="0" w:line="360" w:lineRule="auto"/>
              <w:ind w:firstLine="33"/>
              <w:jc w:val="center"/>
              <w:rPr>
                <w:rStyle w:val="914pt"/>
                <w:rFonts w:eastAsia="Impact"/>
              </w:rPr>
            </w:pPr>
            <w:r w:rsidRPr="002A39DA">
              <w:rPr>
                <w:rStyle w:val="914pt"/>
                <w:rFonts w:eastAsia="Impact"/>
              </w:rPr>
              <w:t>Загальне освітлення</w:t>
            </w:r>
          </w:p>
        </w:tc>
        <w:tc>
          <w:tcPr>
            <w:tcW w:w="1843" w:type="dxa"/>
          </w:tcPr>
          <w:p w:rsidR="00DA0C8E" w:rsidRPr="002A39DA" w:rsidRDefault="00DA0C8E" w:rsidP="00BE7F00">
            <w:pPr>
              <w:pStyle w:val="92"/>
              <w:shd w:val="clear" w:color="auto" w:fill="auto"/>
              <w:spacing w:after="0" w:line="360" w:lineRule="auto"/>
              <w:ind w:firstLine="34"/>
              <w:jc w:val="center"/>
              <w:rPr>
                <w:rStyle w:val="914pt"/>
                <w:rFonts w:eastAsia="Impact"/>
              </w:rPr>
            </w:pPr>
            <w:r w:rsidRPr="002A39DA">
              <w:rPr>
                <w:rStyle w:val="914pt"/>
                <w:rFonts w:eastAsia="Impact"/>
              </w:rPr>
              <w:t>Комбіноване освітлення</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Авар.О</w:t>
            </w:r>
            <w:r w:rsidR="00DA0C8E" w:rsidRPr="002A39DA">
              <w:rPr>
                <w:rStyle w:val="914pt"/>
                <w:rFonts w:eastAsia="Impact"/>
              </w:rPr>
              <w:t>сві</w:t>
            </w:r>
            <w:r w:rsidRPr="002A39DA">
              <w:rPr>
                <w:rStyle w:val="914pt"/>
                <w:rFonts w:eastAsia="Impact"/>
              </w:rPr>
              <w:t xml:space="preserve">. </w:t>
            </w:r>
            <w:r w:rsidR="00DA0C8E" w:rsidRPr="002A39DA">
              <w:rPr>
                <w:rStyle w:val="914pt"/>
                <w:rFonts w:eastAsia="Impact"/>
              </w:rPr>
              <w:t>для роботи</w:t>
            </w:r>
          </w:p>
        </w:tc>
        <w:tc>
          <w:tcPr>
            <w:tcW w:w="1559" w:type="dxa"/>
          </w:tcPr>
          <w:p w:rsidR="00DA0C8E" w:rsidRPr="002A39DA" w:rsidRDefault="000361F4" w:rsidP="00BE7F00">
            <w:pPr>
              <w:pStyle w:val="92"/>
              <w:shd w:val="clear" w:color="auto" w:fill="auto"/>
              <w:spacing w:after="0" w:line="360" w:lineRule="auto"/>
              <w:jc w:val="center"/>
              <w:rPr>
                <w:rStyle w:val="914pt"/>
                <w:rFonts w:eastAsia="Impact"/>
              </w:rPr>
            </w:pPr>
            <w:r w:rsidRPr="002A39DA">
              <w:rPr>
                <w:rStyle w:val="914pt"/>
                <w:rFonts w:eastAsia="Impact"/>
              </w:rPr>
              <w:t xml:space="preserve">Авар.Осві. </w:t>
            </w:r>
            <w:r w:rsidR="00DA0C8E" w:rsidRPr="002A39DA">
              <w:rPr>
                <w:rStyle w:val="914pt"/>
                <w:rFonts w:eastAsia="Impact"/>
              </w:rPr>
              <w:t>для евак</w:t>
            </w:r>
            <w:r w:rsidRPr="002A39DA">
              <w:rPr>
                <w:rStyle w:val="914pt"/>
                <w:rFonts w:eastAsia="Impact"/>
              </w:rPr>
              <w:t>.</w:t>
            </w:r>
          </w:p>
        </w:tc>
        <w:tc>
          <w:tcPr>
            <w:tcW w:w="1340" w:type="dxa"/>
            <w:vMerge/>
          </w:tcPr>
          <w:p w:rsidR="00DA0C8E" w:rsidRPr="002A39DA" w:rsidRDefault="00DA0C8E" w:rsidP="00BE7F00">
            <w:pPr>
              <w:pStyle w:val="92"/>
              <w:shd w:val="clear" w:color="auto" w:fill="auto"/>
              <w:spacing w:after="0" w:line="360" w:lineRule="auto"/>
              <w:rPr>
                <w:rStyle w:val="914pt"/>
                <w:rFonts w:eastAsia="Impact"/>
              </w:rPr>
            </w:pPr>
          </w:p>
        </w:tc>
      </w:tr>
      <w:tr w:rsidR="00DA0C8E" w:rsidRPr="002A39DA" w:rsidTr="00FA7E31">
        <w:tc>
          <w:tcPr>
            <w:tcW w:w="1101"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Офіс</w:t>
            </w:r>
          </w:p>
        </w:tc>
        <w:tc>
          <w:tcPr>
            <w:tcW w:w="1134"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ІІІ</w:t>
            </w:r>
          </w:p>
        </w:tc>
        <w:tc>
          <w:tcPr>
            <w:tcW w:w="1559" w:type="dxa"/>
          </w:tcPr>
          <w:p w:rsidR="00DA0C8E" w:rsidRPr="002A39DA" w:rsidRDefault="00DA0C8E" w:rsidP="00BE7F00">
            <w:pPr>
              <w:pStyle w:val="92"/>
              <w:shd w:val="clear" w:color="auto" w:fill="auto"/>
              <w:spacing w:after="0" w:line="360" w:lineRule="auto"/>
              <w:ind w:firstLine="33"/>
              <w:rPr>
                <w:rStyle w:val="914pt"/>
                <w:rFonts w:eastAsia="Impact"/>
              </w:rPr>
            </w:pPr>
            <w:r w:rsidRPr="002A39DA">
              <w:rPr>
                <w:rStyle w:val="914pt"/>
                <w:rFonts w:eastAsia="Impact"/>
              </w:rPr>
              <w:t>300</w:t>
            </w:r>
          </w:p>
        </w:tc>
        <w:tc>
          <w:tcPr>
            <w:tcW w:w="1843" w:type="dxa"/>
          </w:tcPr>
          <w:p w:rsidR="00DA0C8E" w:rsidRPr="002A39DA" w:rsidRDefault="00DA0C8E" w:rsidP="00BE7F00">
            <w:pPr>
              <w:pStyle w:val="92"/>
              <w:shd w:val="clear" w:color="auto" w:fill="auto"/>
              <w:spacing w:after="0" w:line="360" w:lineRule="auto"/>
              <w:ind w:firstLine="34"/>
              <w:rPr>
                <w:rStyle w:val="914pt"/>
                <w:rFonts w:eastAsia="Impact"/>
              </w:rPr>
            </w:pPr>
            <w:r w:rsidRPr="002A39DA">
              <w:rPr>
                <w:rStyle w:val="914pt"/>
                <w:rFonts w:eastAsia="Impact"/>
              </w:rPr>
              <w:t>1000</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15</w:t>
            </w:r>
          </w:p>
        </w:tc>
        <w:tc>
          <w:tcPr>
            <w:tcW w:w="1559"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50</w:t>
            </w:r>
          </w:p>
        </w:tc>
        <w:tc>
          <w:tcPr>
            <w:tcW w:w="1340" w:type="dxa"/>
          </w:tcPr>
          <w:p w:rsidR="00DA0C8E" w:rsidRPr="002A39DA" w:rsidRDefault="00DA0C8E" w:rsidP="00BE7F00">
            <w:pPr>
              <w:pStyle w:val="92"/>
              <w:shd w:val="clear" w:color="auto" w:fill="auto"/>
              <w:spacing w:after="0" w:line="360" w:lineRule="auto"/>
              <w:rPr>
                <w:rStyle w:val="914pt"/>
                <w:rFonts w:eastAsia="Impact"/>
              </w:rPr>
            </w:pPr>
            <w:r w:rsidRPr="002A39DA">
              <w:rPr>
                <w:rStyle w:val="914pt"/>
                <w:rFonts w:eastAsia="Impact"/>
              </w:rPr>
              <w:t>ЛБ-40</w:t>
            </w:r>
          </w:p>
        </w:tc>
      </w:tr>
    </w:tbl>
    <w:p w:rsidR="00DA0C8E" w:rsidRPr="002A39DA" w:rsidRDefault="00DA0C8E" w:rsidP="00BE7F00">
      <w:pPr>
        <w:pStyle w:val="92"/>
        <w:shd w:val="clear" w:color="auto" w:fill="auto"/>
        <w:spacing w:after="0" w:line="360" w:lineRule="auto"/>
        <w:ind w:firstLine="709"/>
        <w:rPr>
          <w:rStyle w:val="914pt"/>
          <w:rFonts w:eastAsia="Impact"/>
        </w:rPr>
      </w:pP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2A39DA">
        <w:rPr>
          <w:rStyle w:val="914pt"/>
          <w:rFonts w:eastAsia="Impact"/>
        </w:rPr>
        <w:t>м</w:t>
      </w:r>
      <w:r w:rsidRPr="002A39DA">
        <w:rPr>
          <w:rStyle w:val="914pt"/>
          <w:rFonts w:eastAsia="Impact"/>
        </w:rPr>
        <w:t>етричні параметри приміщення. Виходячи з ДСанПІН 3.3.2.007-98</w:t>
      </w:r>
      <w:r w:rsidR="00C8675C" w:rsidRPr="002A39DA">
        <w:rPr>
          <w:rStyle w:val="914pt"/>
          <w:rFonts w:eastAsia="Impact"/>
        </w:rPr>
        <w:t xml:space="preserve"> [8]</w:t>
      </w:r>
      <w:r w:rsidRPr="002A39DA">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2A39DA">
        <w:rPr>
          <w:rStyle w:val="914pt"/>
          <w:rFonts w:eastAsia="Impact"/>
          <w:vertAlign w:val="superscript"/>
        </w:rPr>
        <w:t>2</w:t>
      </w:r>
      <w:r w:rsidRPr="002A39DA">
        <w:rPr>
          <w:rStyle w:val="914pt"/>
          <w:rFonts w:eastAsia="Impact"/>
        </w:rPr>
        <w:t>. Визначаємо необхідну площу для роботи за формулою:</w:t>
      </w:r>
    </w:p>
    <w:p w:rsidR="00DA0C8E" w:rsidRPr="002A39DA" w:rsidRDefault="00665973"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2A39DA">
        <w:rPr>
          <w:rStyle w:val="914pt"/>
          <w:rFonts w:eastAsia="Impact"/>
        </w:rPr>
        <w:tab/>
      </w:r>
      <w:r w:rsidR="00DA0C8E" w:rsidRPr="002A39DA">
        <w:rPr>
          <w:rStyle w:val="914pt"/>
          <w:rFonts w:eastAsia="Impact"/>
        </w:rPr>
        <w:tab/>
        <w:t xml:space="preserve"> (5.1)</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2A39DA">
        <w:rPr>
          <w:rStyle w:val="914pt"/>
          <w:rFonts w:eastAsia="Impact"/>
        </w:rPr>
        <w:t>- площа приміщення, що відводиться на одного працівника;</w:t>
      </w:r>
    </w:p>
    <w:p w:rsidR="00DA0C8E" w:rsidRPr="002A39DA" w:rsidRDefault="00DA0C8E" w:rsidP="00BE7F00">
      <w:pPr>
        <w:pStyle w:val="92"/>
        <w:shd w:val="clear" w:color="auto" w:fill="auto"/>
        <w:spacing w:after="15" w:line="360" w:lineRule="auto"/>
        <w:ind w:firstLine="709"/>
        <w:rPr>
          <w:b w:val="0"/>
          <w:sz w:val="28"/>
          <w:szCs w:val="28"/>
        </w:rPr>
      </w:pPr>
      <w:r w:rsidRPr="002A39DA">
        <w:rPr>
          <w:rStyle w:val="914pt0"/>
        </w:rPr>
        <w:t>п</w:t>
      </w:r>
      <w:r w:rsidRPr="002A39DA">
        <w:rPr>
          <w:rStyle w:val="914pt"/>
          <w:rFonts w:eastAsia="Impact"/>
        </w:rPr>
        <w:t xml:space="preserve"> - кількість працівників.</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Оскільки в приміщенні працює одна людина, тоді необхідна площа для роботи має становити не менше:</w:t>
      </w:r>
    </w:p>
    <w:p w:rsidR="00DA0C8E" w:rsidRPr="002A39DA" w:rsidRDefault="00665973"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2A39DA">
        <w:rPr>
          <w:rStyle w:val="914pt"/>
          <w:rFonts w:ascii="Times New Roman" w:hAnsi="Times New Roman" w:cs="Times New Roman"/>
          <w:b w:val="0"/>
          <w:bCs w:val="0"/>
        </w:rPr>
        <w:tab/>
        <w:t>;</w:t>
      </w:r>
      <w:r w:rsidR="00DA0C8E" w:rsidRPr="002A39DA">
        <w:rPr>
          <w:rStyle w:val="914pt"/>
          <w:rFonts w:ascii="Times New Roman" w:hAnsi="Times New Roman" w:cs="Times New Roman"/>
          <w:b w:val="0"/>
          <w:bCs w:val="0"/>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2A39DA">
        <w:rPr>
          <w:rStyle w:val="914pt"/>
          <w:rFonts w:eastAsia="Impact"/>
        </w:rPr>
        <w:t>. Тобто площа приміщення становить:</w:t>
      </w:r>
    </w:p>
    <w:p w:rsidR="00DA0C8E" w:rsidRPr="002A39DA" w:rsidRDefault="00665973"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2A39DA">
        <w:rPr>
          <w:rStyle w:val="914pt"/>
          <w:rFonts w:eastAsia="Constantia"/>
        </w:rPr>
        <w:t>;</w:t>
      </w:r>
      <w:r w:rsidR="00DA0C8E" w:rsidRPr="002A39DA">
        <w:rPr>
          <w:rStyle w:val="914pt"/>
          <w:rFonts w:eastAsia="Constantia"/>
        </w:rPr>
        <w:tab/>
      </w:r>
      <w:r w:rsidR="00DA0C8E" w:rsidRPr="002A39DA">
        <w:rPr>
          <w:rStyle w:val="914pt"/>
          <w:rFonts w:eastAsia="Constantia"/>
        </w:rPr>
        <w:tab/>
        <w:t>(5.2)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що відповідає вимогам санітарних норм</w:t>
      </w:r>
      <w:r w:rsidR="006D5558" w:rsidRPr="002A39DA">
        <w:rPr>
          <w:rStyle w:val="914pt"/>
          <w:rFonts w:eastAsia="Impact"/>
        </w:rPr>
        <w:t xml:space="preserve"> рисунок 5.2</w:t>
      </w:r>
      <w:r w:rsidRPr="002A39DA">
        <w:rPr>
          <w:rStyle w:val="914pt"/>
          <w:rFonts w:eastAsia="Impact"/>
        </w:rPr>
        <w:t>.</w:t>
      </w:r>
      <w:r w:rsidRPr="002A39DA">
        <w:rPr>
          <w:b w:val="0"/>
          <w:sz w:val="28"/>
          <w:szCs w:val="28"/>
        </w:rPr>
        <w:t xml:space="preserve"> </w:t>
      </w:r>
    </w:p>
    <w:p w:rsidR="002436C8" w:rsidRPr="002A39DA" w:rsidRDefault="002436C8"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09"/>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2A39DA" w:rsidRDefault="00DA0C8E" w:rsidP="00BE7F00">
      <w:pPr>
        <w:pStyle w:val="92"/>
        <w:shd w:val="clear" w:color="auto" w:fill="auto"/>
        <w:spacing w:after="0" w:line="360" w:lineRule="auto"/>
        <w:ind w:firstLine="709"/>
        <w:jc w:val="center"/>
        <w:rPr>
          <w:b w:val="0"/>
          <w:sz w:val="28"/>
          <w:szCs w:val="28"/>
        </w:rPr>
      </w:pPr>
      <w:r w:rsidRPr="002A39DA">
        <w:rPr>
          <w:b w:val="0"/>
          <w:sz w:val="28"/>
          <w:szCs w:val="28"/>
        </w:rPr>
        <w:t>Рисунок 5.2 – Схема організації робочого місця у приміщенні</w:t>
      </w:r>
    </w:p>
    <w:p w:rsidR="00DA0C8E" w:rsidRPr="002A39DA" w:rsidRDefault="00DA0C8E" w:rsidP="00BE7F00">
      <w:pPr>
        <w:pStyle w:val="92"/>
        <w:shd w:val="clear" w:color="auto" w:fill="auto"/>
        <w:spacing w:after="0" w:line="360" w:lineRule="auto"/>
        <w:ind w:firstLine="709"/>
        <w:rPr>
          <w:b w:val="0"/>
          <w:sz w:val="28"/>
          <w:szCs w:val="28"/>
        </w:rPr>
      </w:pPr>
    </w:p>
    <w:p w:rsidR="00DA0C8E" w:rsidRPr="002A39DA" w:rsidRDefault="00DA0C8E" w:rsidP="00BE7F00">
      <w:pPr>
        <w:pStyle w:val="92"/>
        <w:shd w:val="clear" w:color="auto" w:fill="auto"/>
        <w:spacing w:after="258" w:line="360" w:lineRule="auto"/>
        <w:ind w:firstLine="709"/>
        <w:rPr>
          <w:b w:val="0"/>
          <w:sz w:val="28"/>
          <w:szCs w:val="28"/>
        </w:rPr>
      </w:pPr>
      <w:r w:rsidRPr="002A39DA">
        <w:rPr>
          <w:rStyle w:val="914pt"/>
          <w:rFonts w:eastAsia="Impact"/>
        </w:rPr>
        <w:t>Далі знаходимо необхідну площу вікон:</w:t>
      </w:r>
    </w:p>
    <w:p w:rsidR="00DA0C8E" w:rsidRPr="002A39DA"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2A39DA">
        <w:rPr>
          <w:rStyle w:val="914pt"/>
          <w:rFonts w:eastAsia="Arial Unicode MS"/>
          <w:b w:val="0"/>
          <w:bCs w:val="0"/>
        </w:rPr>
        <w:t xml:space="preserve">    </w:t>
      </w:r>
      <w:r w:rsidR="00DA0C8E" w:rsidRPr="002A39DA">
        <w:rPr>
          <w:rStyle w:val="914pt"/>
          <w:rFonts w:eastAsia="Arial Unicode MS"/>
          <w:b w:val="0"/>
          <w:bCs w:val="0"/>
        </w:rPr>
        <w:tab/>
      </w:r>
      <w:r w:rsidR="00DA0C8E" w:rsidRPr="002A39DA">
        <w:rPr>
          <w:szCs w:val="28"/>
        </w:rPr>
        <w:t>(5.3)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w:t>
      </w:r>
      <w:r w:rsidRPr="002A39DA">
        <w:rPr>
          <w:rStyle w:val="914pt0"/>
        </w:rPr>
        <w:t>І</w:t>
      </w:r>
      <w:r w:rsidRPr="002A39DA">
        <w:rPr>
          <w:rStyle w:val="914pt0"/>
          <w:vertAlign w:val="subscript"/>
        </w:rPr>
        <w:t>н</w:t>
      </w:r>
      <w:r w:rsidRPr="002A39DA">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значення світлової характеристики вікон (визначається нижче);</w:t>
      </w:r>
    </w:p>
    <w:p w:rsidR="00DA0C8E" w:rsidRPr="002A39DA" w:rsidRDefault="00665973"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
          <w:rFonts w:eastAsia="Impact"/>
        </w:rPr>
        <w:t>- загальний коефіцієнт світло пропускання вікон;</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2A39DA">
        <w:rPr>
          <w:rStyle w:val="914pt"/>
          <w:rFonts w:eastAsia="Impact"/>
        </w:rPr>
        <w:t>- коефіцієнт запасу (при концентрації пилу &lt; 1 мг/м</w:t>
      </w:r>
      <w:r w:rsidR="00DA0C8E" w:rsidRPr="002A39DA">
        <w:rPr>
          <w:rStyle w:val="914pt"/>
          <w:rFonts w:eastAsia="Impact"/>
          <w:vertAlign w:val="superscript"/>
        </w:rPr>
        <w:t>3</w:t>
      </w:r>
      <w:r w:rsidR="00DA0C8E" w:rsidRPr="002A39DA">
        <w:rPr>
          <w:rStyle w:val="914pt"/>
          <w:rFonts w:eastAsia="Impact"/>
        </w:rPr>
        <w:t xml:space="preserve"> і природному освітленні під кутом).</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2A39DA">
        <w:rPr>
          <w:rStyle w:val="914pt"/>
          <w:rFonts w:eastAsia="Impact"/>
        </w:rPr>
        <w:t>= 1,8- коефіцієнт, який враховує відбивання світла від поверхні</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2A39DA">
        <w:rPr>
          <w:rStyle w:val="914pt"/>
          <w:rFonts w:eastAsia="Impact"/>
        </w:rPr>
        <w:t>- коефіцієнт, який враховує затемнення вікон будинками, які стоять навпроти.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Визначимо спочатку необхідні для розрахунку значення. Нормоване зна</w:t>
      </w:r>
      <w:r w:rsidRPr="002A39DA">
        <w:rPr>
          <w:rStyle w:val="914pt"/>
          <w:rFonts w:eastAsia="Impact"/>
        </w:rPr>
        <w:lastRenderedPageBreak/>
        <w:t>чення КПО знайдемо, скориставшись табл.:</w:t>
      </w:r>
    </w:p>
    <w:p w:rsidR="00DA0C8E" w:rsidRPr="002A39DA" w:rsidRDefault="00665973"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2A39DA">
        <w:rPr>
          <w:rStyle w:val="7Verdana11pt0pt"/>
          <w:rFonts w:ascii="Times New Roman" w:hAnsi="Times New Roman" w:cs="Times New Roman"/>
          <w:b w:val="0"/>
          <w:sz w:val="28"/>
          <w:szCs w:val="28"/>
        </w:rPr>
        <w:t xml:space="preserve">   </w:t>
      </w:r>
      <w:r w:rsidR="00DA0C8E" w:rsidRPr="002A39DA">
        <w:rPr>
          <w:rStyle w:val="7Verdana11pt0pt"/>
          <w:rFonts w:ascii="Times New Roman" w:hAnsi="Times New Roman" w:cs="Times New Roman"/>
          <w:b w:val="0"/>
          <w:sz w:val="28"/>
          <w:szCs w:val="28"/>
        </w:rPr>
        <w:tab/>
        <w:t xml:space="preserve"> </w:t>
      </w:r>
      <w:r w:rsidR="00DA0C8E" w:rsidRPr="002A39DA">
        <w:rPr>
          <w:rStyle w:val="714pt0pt"/>
          <w:rFonts w:eastAsia="Arial Unicode MS"/>
          <w:b w:val="0"/>
          <w:i w:val="0"/>
        </w:rPr>
        <w:t>(5.4)</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де І = 1,5 - значення коефіцієнту природного освітлення ( для зорової роботи 3-го розряду),</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М - коефіцієнт світлового клімату, М = 0,9;</w:t>
      </w:r>
    </w:p>
    <w:p w:rsidR="00DA0C8E" w:rsidRPr="002A39DA" w:rsidRDefault="00DA0C8E" w:rsidP="00BE7F00">
      <w:pPr>
        <w:pStyle w:val="92"/>
        <w:shd w:val="clear" w:color="auto" w:fill="auto"/>
        <w:spacing w:after="162" w:line="360" w:lineRule="auto"/>
        <w:ind w:firstLine="709"/>
        <w:rPr>
          <w:b w:val="0"/>
          <w:sz w:val="28"/>
          <w:szCs w:val="28"/>
        </w:rPr>
      </w:pPr>
      <w:r w:rsidRPr="002A39DA">
        <w:rPr>
          <w:rStyle w:val="914pt"/>
          <w:rFonts w:eastAsia="Impact"/>
        </w:rPr>
        <w:t>С - коефіцієнт сонячності клімату, С = 0,85.</w:t>
      </w:r>
    </w:p>
    <w:p w:rsidR="00DA0C8E" w:rsidRPr="002A39DA" w:rsidRDefault="00665973"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(5.5)</w:t>
      </w:r>
    </w:p>
    <w:p w:rsidR="00DA0C8E" w:rsidRPr="002A39DA" w:rsidRDefault="00DA0C8E" w:rsidP="00BE7F00">
      <w:pPr>
        <w:pStyle w:val="92"/>
        <w:shd w:val="clear" w:color="auto" w:fill="auto"/>
        <w:spacing w:after="166" w:line="360" w:lineRule="auto"/>
        <w:ind w:firstLine="709"/>
        <w:rPr>
          <w:b w:val="0"/>
          <w:sz w:val="28"/>
          <w:szCs w:val="28"/>
        </w:rPr>
      </w:pPr>
      <w:r w:rsidRPr="002A39DA">
        <w:rPr>
          <w:rStyle w:val="914pt"/>
          <w:rFonts w:eastAsia="Impact"/>
        </w:rPr>
        <w:t>Приймаємо коефіцієнт запасу Кз = 1,8.</w:t>
      </w:r>
    </w:p>
    <w:p w:rsidR="00DA0C8E" w:rsidRPr="002A39DA" w:rsidRDefault="00DA0C8E" w:rsidP="00BE7F00">
      <w:pPr>
        <w:pStyle w:val="92"/>
        <w:shd w:val="clear" w:color="auto" w:fill="auto"/>
        <w:spacing w:after="106" w:line="360" w:lineRule="auto"/>
        <w:ind w:firstLine="709"/>
        <w:rPr>
          <w:b w:val="0"/>
          <w:sz w:val="28"/>
          <w:szCs w:val="28"/>
        </w:rPr>
      </w:pPr>
      <w:r w:rsidRPr="002A39DA">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визначається відношеннями:</w:t>
      </w:r>
    </w:p>
    <w:p w:rsidR="00DA0C8E" w:rsidRPr="002A39DA" w:rsidRDefault="00665973"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(5.6)</w:t>
      </w:r>
    </w:p>
    <w:p w:rsidR="00DA0C8E" w:rsidRPr="002A39DA" w:rsidRDefault="00665973"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2A39DA">
        <w:rPr>
          <w:rStyle w:val="914pt"/>
        </w:rPr>
        <w:t xml:space="preserve"> </w:t>
      </w:r>
      <w:r w:rsidR="00DA0C8E" w:rsidRPr="002A39DA">
        <w:rPr>
          <w:rStyle w:val="914pt"/>
        </w:rPr>
        <w:tab/>
      </w:r>
      <w:r w:rsidR="00DA0C8E" w:rsidRPr="002A39DA">
        <w:rPr>
          <w:rStyle w:val="914pt"/>
          <w:rFonts w:eastAsia="Constantia"/>
        </w:rPr>
        <w:t xml:space="preserve"> (5.7)</w:t>
      </w:r>
    </w:p>
    <w:p w:rsidR="00DA0C8E" w:rsidRPr="002A39DA" w:rsidRDefault="00DA0C8E" w:rsidP="00BE7F00">
      <w:pPr>
        <w:pStyle w:val="92"/>
        <w:shd w:val="clear" w:color="auto" w:fill="auto"/>
        <w:spacing w:after="20" w:line="360" w:lineRule="auto"/>
        <w:ind w:firstLine="709"/>
        <w:rPr>
          <w:b w:val="0"/>
          <w:sz w:val="28"/>
          <w:szCs w:val="28"/>
        </w:rPr>
      </w:pPr>
      <w:r w:rsidRPr="002A39DA">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2A39DA">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2A39DA">
        <w:rPr>
          <w:rStyle w:val="914pt"/>
          <w:rFonts w:eastAsia="Impact"/>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2A39DA" w:rsidRDefault="00665973"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2A39DA">
        <w:rPr>
          <w:rStyle w:val="914pt"/>
          <w:rFonts w:eastAsia="Impact"/>
        </w:rPr>
        <w:t xml:space="preserve"> </w:t>
      </w:r>
      <w:r w:rsidR="00DA0C8E" w:rsidRPr="002A39DA">
        <w:rPr>
          <w:rStyle w:val="914pt"/>
          <w:rFonts w:eastAsia="Impact"/>
        </w:rPr>
        <w:tab/>
        <w:t>(5.8)</w:t>
      </w:r>
    </w:p>
    <w:p w:rsidR="00DA0C8E" w:rsidRPr="002A39DA" w:rsidRDefault="00665973"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2A39DA">
        <w:rPr>
          <w:rStyle w:val="914pt0"/>
        </w:rPr>
        <w:t>-</w:t>
      </w:r>
      <w:r w:rsidR="00DA0C8E" w:rsidRPr="002A39DA">
        <w:rPr>
          <w:rStyle w:val="914pt"/>
          <w:rFonts w:eastAsia="Impact"/>
        </w:rPr>
        <w:t xml:space="preserve"> загальний коефіцієнт світло проникання</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2A39DA">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2A39DA">
        <w:rPr>
          <w:rStyle w:val="914pt"/>
          <w:rFonts w:eastAsia="Impact"/>
        </w:rPr>
        <w:t>- коефіцієнти світло пропускання матеріалу вікна, виду вікна та його конструкції.</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2A39DA">
        <w:rPr>
          <w:rStyle w:val="914pt"/>
          <w:rFonts w:eastAsia="Impact"/>
        </w:rPr>
        <w:t xml:space="preserve"> - коефіцієнт, який враховує витрати світла в сонцезахисних конструкціях;</w:t>
      </w:r>
    </w:p>
    <w:p w:rsidR="00DA0C8E" w:rsidRPr="002A39DA" w:rsidRDefault="00665973"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2A39DA">
        <w:rPr>
          <w:rStyle w:val="914pt"/>
          <w:rFonts w:eastAsia="Impact"/>
        </w:rPr>
        <w:t xml:space="preserve"> - коефіцієнт, який враховує витрати світла в захисній сітці, яка встановлюється під лампою.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2A39DA">
        <w:rPr>
          <w:rStyle w:val="914pt"/>
          <w:rFonts w:eastAsia="Impact"/>
        </w:rPr>
        <w:t xml:space="preserve"> </w:t>
      </w:r>
      <w:r w:rsidRPr="002A39DA">
        <w:rPr>
          <w:rStyle w:val="914pt0"/>
        </w:rPr>
        <w:t>,Е</w:t>
      </w:r>
      <w:r w:rsidRPr="002A39DA">
        <w:rPr>
          <w:rStyle w:val="914pt0"/>
          <w:vertAlign w:val="subscript"/>
        </w:rPr>
        <w:t>г</w:t>
      </w:r>
      <w:r w:rsidR="001D7045" w:rsidRPr="002A39DA">
        <w:rPr>
          <w:rStyle w:val="914pt0"/>
          <w:vertAlign w:val="subscript"/>
        </w:rPr>
        <w:t xml:space="preserve">, </w:t>
      </w:r>
      <w:r w:rsidRPr="002A39DA">
        <w:rPr>
          <w:rStyle w:val="914pt0"/>
        </w:rPr>
        <w:t>ь</w:t>
      </w:r>
      <w:r w:rsidRPr="002A39DA">
        <w:rPr>
          <w:rStyle w:val="914pt0"/>
          <w:vertAlign w:val="subscript"/>
        </w:rPr>
        <w:t>у</w:t>
      </w:r>
      <w:r w:rsidRPr="002A39DA">
        <w:rPr>
          <w:rStyle w:val="914pt0"/>
        </w:rPr>
        <w:t>,</w:t>
      </w:r>
      <w:r w:rsidR="001D7045" w:rsidRPr="002A39DA">
        <w:rPr>
          <w:rStyle w:val="914pt0"/>
        </w:rPr>
        <w:t xml:space="preserve"> </w:t>
      </w:r>
      <w:r w:rsidRPr="002A39DA">
        <w:rPr>
          <w:rStyle w:val="914pt0"/>
        </w:rPr>
        <w:t>Е</w:t>
      </w:r>
      <w:r w:rsidRPr="002A39DA">
        <w:rPr>
          <w:rStyle w:val="914pt0"/>
          <w:vertAlign w:val="subscript"/>
        </w:rPr>
        <w:t>а</w:t>
      </w:r>
      <w:r w:rsidRPr="002A39DA">
        <w:rPr>
          <w:rStyle w:val="914pt"/>
          <w:rFonts w:eastAsia="Impact"/>
        </w:rPr>
        <w:t xml:space="preserve"> беруться із відповідних таблиць. Отже:</w:t>
      </w:r>
    </w:p>
    <w:p w:rsidR="00DA0C8E" w:rsidRPr="002A39DA" w:rsidRDefault="00665973"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2A39DA">
        <w:rPr>
          <w:rStyle w:val="914pt"/>
          <w:b w:val="0"/>
        </w:rPr>
        <w:t xml:space="preserve"> </w:t>
      </w:r>
      <w:r w:rsidR="00DA0C8E" w:rsidRPr="002A39DA">
        <w:rPr>
          <w:rStyle w:val="914pt"/>
          <w:rFonts w:eastAsia="Impact"/>
          <w:b w:val="0"/>
          <w:bCs w:val="0"/>
        </w:rPr>
        <w:tab/>
        <w:t>(5.</w:t>
      </w:r>
      <w:r w:rsidR="00DA0C8E" w:rsidRPr="002A39DA">
        <w:rPr>
          <w:rStyle w:val="914pt"/>
          <w:rFonts w:eastAsia="Impact"/>
          <w:b w:val="0"/>
        </w:rPr>
        <w:t>9</w:t>
      </w:r>
      <w:r w:rsidR="00DA0C8E" w:rsidRPr="002A39DA">
        <w:rPr>
          <w:rStyle w:val="914pt"/>
          <w:rFonts w:eastAsia="Impact"/>
          <w:b w:val="0"/>
          <w:bCs w:val="0"/>
        </w:rPr>
        <w:t>)</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Отримуємо необхідну площу світлових отворів:</w:t>
      </w:r>
    </w:p>
    <w:p w:rsidR="00DA0C8E" w:rsidRPr="002A39DA" w:rsidRDefault="00665973"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2A39DA">
        <w:rPr>
          <w:rStyle w:val="914pt"/>
        </w:rPr>
        <w:t xml:space="preserve"> </w:t>
      </w:r>
      <w:r w:rsidR="00DA0C8E" w:rsidRPr="002A39DA">
        <w:rPr>
          <w:rStyle w:val="914pt"/>
        </w:rPr>
        <w:tab/>
      </w:r>
      <w:r w:rsidR="00DA0C8E" w:rsidRPr="002A39DA">
        <w:rPr>
          <w:rStyle w:val="914pt"/>
          <w:rFonts w:eastAsia="Impact"/>
        </w:rPr>
        <w:tab/>
        <w:t>(5.8)</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Кількість вікон визначаємо за формулою:</w:t>
      </w:r>
    </w:p>
    <w:p w:rsidR="00DA0C8E" w:rsidRPr="002A39DA" w:rsidRDefault="00665973"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2A39DA">
        <w:rPr>
          <w:rStyle w:val="914pt"/>
          <w:rFonts w:eastAsia="Impact"/>
        </w:rPr>
        <w:t xml:space="preserve"> ;</w:t>
      </w:r>
      <w:r w:rsidR="00DA0C8E" w:rsidRPr="002A39DA">
        <w:rPr>
          <w:rStyle w:val="914pt"/>
          <w:rFonts w:eastAsia="Impact"/>
        </w:rPr>
        <w:tab/>
      </w:r>
      <w:r w:rsidR="00DA0C8E" w:rsidRPr="002A39DA">
        <w:rPr>
          <w:rStyle w:val="914pt"/>
          <w:rFonts w:eastAsia="Impact"/>
        </w:rPr>
        <w:tab/>
        <w:t>(5.10)</w:t>
      </w:r>
    </w:p>
    <w:p w:rsidR="00DA0C8E" w:rsidRPr="002A39DA" w:rsidRDefault="00DA0C8E" w:rsidP="00BE7F00">
      <w:pPr>
        <w:pStyle w:val="92"/>
        <w:shd w:val="clear" w:color="auto" w:fill="auto"/>
        <w:spacing w:after="2" w:line="360" w:lineRule="auto"/>
        <w:ind w:firstLine="709"/>
        <w:rPr>
          <w:b w:val="0"/>
          <w:sz w:val="28"/>
          <w:szCs w:val="28"/>
        </w:rPr>
      </w:pPr>
      <w:r w:rsidRPr="002A39DA">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2A39DA">
        <w:rPr>
          <w:rStyle w:val="914pt"/>
          <w:rFonts w:eastAsia="Impact"/>
        </w:rPr>
        <w:t xml:space="preserve"> - стандартна площа вікна.</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2A39DA">
        <w:rPr>
          <w:rStyle w:val="914pt"/>
          <w:rFonts w:eastAsia="Impact"/>
        </w:rPr>
        <w:t xml:space="preserve"> вікно.</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2A39DA">
        <w:rPr>
          <w:rStyle w:val="914pt"/>
          <w:rFonts w:eastAsia="Impact"/>
          <w:vertAlign w:val="subscript"/>
        </w:rPr>
        <w:t>£</w:t>
      </w:r>
      <w:r w:rsidRPr="002A39DA">
        <w:rPr>
          <w:rStyle w:val="914pt"/>
          <w:rFonts w:eastAsia="Impact"/>
        </w:rPr>
        <w:t>,лм:</w:t>
      </w:r>
    </w:p>
    <w:p w:rsidR="00927123" w:rsidRPr="002A39DA" w:rsidRDefault="00665973"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2A39DA">
        <w:rPr>
          <w:rStyle w:val="914pt"/>
        </w:rPr>
        <w:t xml:space="preserve">       </w:t>
      </w:r>
      <w:r w:rsidR="00DA0C8E" w:rsidRPr="002A39DA">
        <w:rPr>
          <w:rStyle w:val="914pt"/>
          <w:rFonts w:eastAsia="Impact"/>
        </w:rPr>
        <w:tab/>
        <w:t>(5.11)</w:t>
      </w:r>
    </w:p>
    <w:p w:rsidR="00DA0C8E" w:rsidRPr="002A39DA"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2A39DA">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 xml:space="preserve"> -</w:t>
      </w:r>
      <w:r w:rsidRPr="002A39DA">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2A39DA">
        <w:rPr>
          <w:rStyle w:val="914pt2pt"/>
          <w:rFonts w:eastAsia="Verdana"/>
        </w:rPr>
        <w:t>=</w:t>
      </w:r>
      <w:r w:rsidRPr="002A39DA">
        <w:rPr>
          <w:rStyle w:val="914pt"/>
          <w:rFonts w:eastAsia="Impact"/>
        </w:rPr>
        <w:t xml:space="preserve">300 </w:t>
      </w:r>
      <w:r w:rsidRPr="002A39DA">
        <w:rPr>
          <w:rStyle w:val="914pt2pt"/>
          <w:rFonts w:eastAsia="Verdana"/>
        </w:rPr>
        <w:t>л</w:t>
      </w:r>
      <w:r w:rsidR="00927123" w:rsidRPr="002A39DA">
        <w:rPr>
          <w:rStyle w:val="914pt2pt"/>
          <w:rFonts w:eastAsia="Verdana"/>
        </w:rPr>
        <w:t>м</w:t>
      </w:r>
      <w:r w:rsidRPr="002A39DA">
        <w:rPr>
          <w:rStyle w:val="914pt"/>
          <w:rFonts w:eastAsia="Impact"/>
        </w:rPr>
        <w:t>);</w:t>
      </w:r>
    </w:p>
    <w:p w:rsidR="00DA0C8E" w:rsidRPr="002A39DA" w:rsidRDefault="003B49FE" w:rsidP="00BE7F00">
      <w:pPr>
        <w:pStyle w:val="92"/>
        <w:shd w:val="clear" w:color="auto" w:fill="auto"/>
        <w:spacing w:after="0" w:line="360" w:lineRule="auto"/>
        <w:ind w:firstLine="709"/>
        <w:rPr>
          <w:b w:val="0"/>
          <w:sz w:val="28"/>
          <w:szCs w:val="28"/>
        </w:rPr>
      </w:pPr>
      <w:r w:rsidRPr="002A39DA">
        <w:rPr>
          <w:rStyle w:val="914pt"/>
          <w:rFonts w:eastAsia="Impact"/>
        </w:rPr>
        <w:t>S</w:t>
      </w:r>
      <w:r w:rsidR="00DA0C8E" w:rsidRPr="002A39DA">
        <w:rPr>
          <w:rStyle w:val="914pt"/>
          <w:rFonts w:eastAsia="Impact"/>
        </w:rPr>
        <w:t>- площа приміщення (8=7.5 м );</w:t>
      </w:r>
    </w:p>
    <w:p w:rsidR="00DA0C8E" w:rsidRPr="002A39DA" w:rsidRDefault="00DA0C8E" w:rsidP="00BE7F00">
      <w:pPr>
        <w:pStyle w:val="92"/>
        <w:shd w:val="clear" w:color="auto" w:fill="auto"/>
        <w:tabs>
          <w:tab w:val="left" w:pos="5055"/>
        </w:tabs>
        <w:spacing w:after="0" w:line="360" w:lineRule="auto"/>
        <w:ind w:firstLine="709"/>
        <w:rPr>
          <w:b w:val="0"/>
          <w:sz w:val="28"/>
          <w:szCs w:val="28"/>
        </w:rPr>
      </w:pPr>
      <w:r w:rsidRPr="002A39DA">
        <w:rPr>
          <w:rStyle w:val="914pt2pt"/>
          <w:rFonts w:eastAsia="Verdana"/>
        </w:rPr>
        <w:t>К</w:t>
      </w:r>
      <w:r w:rsidRPr="002A39DA">
        <w:rPr>
          <w:rStyle w:val="914pt"/>
          <w:rFonts w:eastAsia="Impact"/>
        </w:rPr>
        <w:t xml:space="preserve"> - коефіцієнт запасу </w:t>
      </w:r>
      <w:r w:rsidRPr="002A39DA">
        <w:rPr>
          <w:rStyle w:val="914pt2pt"/>
          <w:rFonts w:eastAsia="Verdana"/>
        </w:rPr>
        <w:t>(К</w:t>
      </w:r>
      <w:r w:rsidRPr="002A39DA">
        <w:rPr>
          <w:rStyle w:val="914pt"/>
          <w:rFonts w:eastAsia="Impact"/>
        </w:rPr>
        <w:t xml:space="preserve"> = 1,4 );</w:t>
      </w:r>
      <w:r w:rsidRPr="002A39DA">
        <w:rPr>
          <w:rStyle w:val="914pt"/>
          <w:rFonts w:eastAsia="Impact"/>
        </w:rPr>
        <w:tab/>
      </w:r>
    </w:p>
    <w:p w:rsidR="00DA0C8E" w:rsidRPr="002A39DA"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2A39DA">
        <w:rPr>
          <w:rStyle w:val="914pt"/>
          <w:rFonts w:eastAsia="Impact"/>
        </w:rPr>
        <w:t xml:space="preserve"> - коефіцієнт мінімальної освітленості </w:t>
      </w:r>
      <w:r w:rsidR="00DA0C8E" w:rsidRPr="002A39DA">
        <w:rPr>
          <w:rStyle w:val="914pt2pt"/>
          <w:rFonts w:eastAsia="Verdana"/>
        </w:rPr>
        <w:t>(</w:t>
      </w:r>
      <m:oMath>
        <m:r>
          <m:rPr>
            <m:sty m:val="bi"/>
          </m:rPr>
          <w:rPr>
            <w:rStyle w:val="914pt"/>
            <w:rFonts w:ascii="Cambria Math" w:eastAsia="Impact" w:hAnsi="Cambria Math"/>
          </w:rPr>
          <m:t>Z</m:t>
        </m:r>
      </m:oMath>
      <w:r w:rsidR="00DA0C8E" w:rsidRPr="002A39DA">
        <w:rPr>
          <w:rStyle w:val="914pt"/>
          <w:rFonts w:eastAsia="Impact"/>
        </w:rPr>
        <w:t xml:space="preserve"> = 1,2);</w:t>
      </w:r>
    </w:p>
    <w:p w:rsidR="00DA0C8E" w:rsidRPr="002A39DA" w:rsidRDefault="00665973"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2A39DA">
        <w:rPr>
          <w:rStyle w:val="914pt2pt"/>
          <w:rFonts w:eastAsia="Verdana"/>
        </w:rPr>
        <w:t>-</w:t>
      </w:r>
      <w:r w:rsidR="00DA0C8E" w:rsidRPr="002A39DA">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2A39DA">
        <w:rPr>
          <w:rStyle w:val="914pt2pt"/>
          <w:rFonts w:eastAsia="Verdana"/>
        </w:rPr>
        <w:t>p</w:t>
      </w:r>
      <w:r w:rsidR="00DA0C8E" w:rsidRPr="002A39DA">
        <w:rPr>
          <w:rStyle w:val="914pt2pt"/>
          <w:rFonts w:eastAsia="Verdana"/>
          <w:i w:val="0"/>
          <w:vertAlign w:val="subscript"/>
        </w:rPr>
        <w:t>стін</w:t>
      </w:r>
      <w:r w:rsidR="00DA0C8E" w:rsidRPr="002A39DA">
        <w:rPr>
          <w:rStyle w:val="914pt"/>
          <w:rFonts w:eastAsia="Impact"/>
        </w:rPr>
        <w:t xml:space="preserve">, стелі </w:t>
      </w:r>
      <w:r w:rsidR="00DA0C8E" w:rsidRPr="002A39DA">
        <w:rPr>
          <w:rStyle w:val="914pt2pt"/>
          <w:rFonts w:eastAsia="Verdana"/>
        </w:rPr>
        <w:t>р</w:t>
      </w:r>
      <w:r w:rsidR="00DA0C8E" w:rsidRPr="002A39DA">
        <w:rPr>
          <w:rStyle w:val="914pt2pt"/>
          <w:rFonts w:eastAsia="Verdana"/>
          <w:vertAlign w:val="subscript"/>
        </w:rPr>
        <w:t>стел</w:t>
      </w:r>
      <w:r w:rsidR="00DA0C8E" w:rsidRPr="002A39DA">
        <w:rPr>
          <w:rStyle w:val="914pt"/>
          <w:rFonts w:eastAsia="Impact"/>
        </w:rPr>
        <w:t xml:space="preserve"> та підлоги </w:t>
      </w:r>
      <w:r w:rsidR="00DA0C8E" w:rsidRPr="002A39DA">
        <w:rPr>
          <w:rStyle w:val="914pt2pt"/>
          <w:rFonts w:eastAsia="Verdana"/>
        </w:rPr>
        <w:t>р</w:t>
      </w:r>
      <w:r w:rsidR="00DA0C8E" w:rsidRPr="002A39DA">
        <w:rPr>
          <w:rStyle w:val="914pt"/>
          <w:rFonts w:eastAsia="Impact"/>
          <w:vertAlign w:val="subscript"/>
        </w:rPr>
        <w:t>під</w:t>
      </w:r>
      <w:r w:rsidR="00DA0C8E" w:rsidRPr="002A39DA">
        <w:rPr>
          <w:rStyle w:val="914pt"/>
          <w:rFonts w:eastAsia="Impact"/>
        </w:rPr>
        <w:t>). Показник приміщення визначається за формулою:</w:t>
      </w:r>
    </w:p>
    <w:p w:rsidR="00DA0C8E" w:rsidRPr="002A39DA"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2A39DA">
        <w:rPr>
          <w:b w:val="0"/>
          <w:color w:val="000000"/>
          <w:sz w:val="28"/>
          <w:szCs w:val="28"/>
        </w:rPr>
        <w:t>(5.12)</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де А, </w:t>
      </w:r>
      <w:r w:rsidRPr="002A39DA">
        <w:rPr>
          <w:rStyle w:val="914pt2pt"/>
          <w:rFonts w:eastAsia="Verdana"/>
        </w:rPr>
        <w:t>В -</w:t>
      </w:r>
      <w:r w:rsidRPr="002A39DA">
        <w:rPr>
          <w:rStyle w:val="914pt"/>
          <w:rFonts w:eastAsia="Impact"/>
        </w:rPr>
        <w:t xml:space="preserve"> розміри приміщення;</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2pt"/>
          <w:rFonts w:eastAsia="Verdana"/>
        </w:rPr>
        <w:t>Н -</w:t>
      </w:r>
      <w:r w:rsidRPr="002A39DA">
        <w:rPr>
          <w:rStyle w:val="914pt"/>
          <w:rFonts w:eastAsia="Impact"/>
        </w:rPr>
        <w:t xml:space="preserve"> висота підвісу світильника над робочою поверхнею.</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прийнятого приміщення А=2.5м, В=3м, а Н=2.5м.</w:t>
      </w:r>
    </w:p>
    <w:p w:rsidR="00DA0C8E" w:rsidRPr="002A39DA"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2A39DA">
        <w:rPr>
          <w:b w:val="0"/>
          <w:sz w:val="28"/>
          <w:szCs w:val="28"/>
        </w:rPr>
        <w:t xml:space="preserve">        </w:t>
      </w:r>
      <w:r w:rsidR="00DA0C8E" w:rsidRPr="002A39DA">
        <w:rPr>
          <w:rStyle w:val="914pt"/>
          <w:rFonts w:eastAsia="Impact"/>
        </w:rPr>
        <w:tab/>
        <w:t>(5.13)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Для освітлення вибираємо люмінесцентні лампи денного світла ЛБ-40-1 з наступними параметрами:</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Напруга живлення, В - 220;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Потужність споживання, Вт - 80;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Світловий потік, лм - 4320;</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Світлова віддача, лк/Вт - 48,3</w:t>
      </w:r>
    </w:p>
    <w:p w:rsidR="00DA0C8E" w:rsidRPr="002A39DA" w:rsidRDefault="00DA0C8E" w:rsidP="00BE7F00">
      <w:pPr>
        <w:pStyle w:val="92"/>
        <w:shd w:val="clear" w:color="auto" w:fill="auto"/>
        <w:spacing w:after="0" w:line="360" w:lineRule="auto"/>
        <w:ind w:firstLine="709"/>
        <w:rPr>
          <w:b w:val="0"/>
          <w:sz w:val="28"/>
          <w:szCs w:val="28"/>
        </w:rPr>
      </w:pPr>
      <w:r w:rsidRPr="002A39DA">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2A39DA">
        <w:rPr>
          <w:rStyle w:val="914pt0"/>
        </w:rPr>
        <w:t>р</w:t>
      </w:r>
      <w:r w:rsidRPr="002A39DA">
        <w:rPr>
          <w:rStyle w:val="914pt0"/>
          <w:vertAlign w:val="subscript"/>
        </w:rPr>
        <w:t>під</w:t>
      </w:r>
      <w:r w:rsidRPr="002A39DA">
        <w:rPr>
          <w:rStyle w:val="914pt"/>
          <w:rFonts w:eastAsia="Impact"/>
        </w:rPr>
        <w:t xml:space="preserve"> =60</w:t>
      </w:r>
      <w:r w:rsidRPr="002A39DA">
        <w:rPr>
          <w:rStyle w:val="914pt0"/>
        </w:rPr>
        <w:t>%;</w:t>
      </w:r>
      <w:r w:rsidRPr="002A39DA">
        <w:rPr>
          <w:rStyle w:val="914pt2pt"/>
          <w:rFonts w:eastAsia="Verdana"/>
        </w:rPr>
        <w:t xml:space="preserve"> p</w:t>
      </w:r>
      <w:r w:rsidRPr="002A39DA">
        <w:rPr>
          <w:rStyle w:val="914pt2pt"/>
          <w:rFonts w:eastAsia="Verdana"/>
          <w:i w:val="0"/>
          <w:vertAlign w:val="subscript"/>
        </w:rPr>
        <w:t>стін</w:t>
      </w:r>
      <w:r w:rsidRPr="002A39DA">
        <w:rPr>
          <w:rStyle w:val="914pt"/>
          <w:rFonts w:eastAsia="Impact"/>
        </w:rPr>
        <w:t>,</w:t>
      </w:r>
      <w:r w:rsidRPr="002A39DA">
        <w:rPr>
          <w:rStyle w:val="912pt"/>
          <w:sz w:val="28"/>
          <w:szCs w:val="28"/>
        </w:rPr>
        <w:t>=35%;</w:t>
      </w:r>
      <w:r w:rsidRPr="002A39DA">
        <w:rPr>
          <w:rStyle w:val="914pt2pt"/>
          <w:rFonts w:eastAsia="Verdana"/>
        </w:rPr>
        <w:t xml:space="preserve"> </w:t>
      </w:r>
      <w:r w:rsidRPr="002A39DA">
        <w:rPr>
          <w:rStyle w:val="914pt2pt"/>
          <w:rFonts w:eastAsia="Verdana"/>
          <w:i w:val="0"/>
        </w:rPr>
        <w:t>р</w:t>
      </w:r>
      <w:r w:rsidRPr="002A39DA">
        <w:rPr>
          <w:rStyle w:val="914pt2pt"/>
          <w:rFonts w:eastAsia="Verdana"/>
          <w:i w:val="0"/>
          <w:vertAlign w:val="subscript"/>
        </w:rPr>
        <w:t>стел</w:t>
      </w:r>
      <w:r w:rsidRPr="002A39DA">
        <w:rPr>
          <w:rStyle w:val="912pt"/>
          <w:sz w:val="28"/>
          <w:szCs w:val="28"/>
        </w:rPr>
        <w:t xml:space="preserve">=15% </w:t>
      </w:r>
      <w:r w:rsidRPr="002A39DA">
        <w:rPr>
          <w:rStyle w:val="914pt"/>
          <w:rFonts w:eastAsia="Impact"/>
        </w:rPr>
        <w:t>знаходимо з таблиці значення</w:t>
      </w:r>
      <w:r w:rsidR="00860D0F" w:rsidRPr="002A39DA">
        <w:rPr>
          <w:b w:val="0"/>
          <w:sz w:val="28"/>
          <w:szCs w:val="28"/>
        </w:rPr>
        <w:t xml:space="preserve"> </w:t>
      </w:r>
      <m:oMath>
        <m:r>
          <m:rPr>
            <m:sty m:val="bi"/>
          </m:rPr>
          <w:rPr>
            <w:rStyle w:val="914pt"/>
            <w:rFonts w:ascii="Cambria Math" w:eastAsia="Impact" w:hAnsi="Cambria Math"/>
          </w:rPr>
          <m:t>η</m:t>
        </m:r>
      </m:oMath>
      <w:r w:rsidRPr="002A39DA">
        <w:rPr>
          <w:rStyle w:val="914pt1"/>
        </w:rPr>
        <w:t xml:space="preserve"> =</w:t>
      </w:r>
      <w:r w:rsidRPr="002A39DA">
        <w:rPr>
          <w:rStyle w:val="914pt"/>
          <w:rFonts w:eastAsia="Impact"/>
        </w:rPr>
        <w:t xml:space="preserve"> </w:t>
      </w:r>
      <w:r w:rsidRPr="002A39DA">
        <w:rPr>
          <w:rStyle w:val="912pt"/>
          <w:sz w:val="28"/>
          <w:szCs w:val="28"/>
        </w:rPr>
        <w:t>15%</w:t>
      </w:r>
      <w:r w:rsidRPr="002A39DA">
        <w:rPr>
          <w:rStyle w:val="914pt"/>
          <w:rFonts w:eastAsia="Impact"/>
        </w:rPr>
        <w:t>. Світловий потік становитиме:</w:t>
      </w:r>
    </w:p>
    <w:p w:rsidR="00DA0C8E" w:rsidRPr="002A39DA" w:rsidRDefault="00665973"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2A39DA">
        <w:rPr>
          <w:rStyle w:val="914pt"/>
          <w:i/>
        </w:rPr>
        <w:t xml:space="preserve"> </w:t>
      </w:r>
      <w:r w:rsidR="00DA0C8E" w:rsidRPr="002A39DA">
        <w:rPr>
          <w:rStyle w:val="914pt"/>
          <w:i/>
        </w:rPr>
        <w:tab/>
      </w:r>
      <w:r w:rsidR="00DA0C8E" w:rsidRPr="002A39DA">
        <w:rPr>
          <w:rStyle w:val="914pt"/>
          <w:rFonts w:eastAsia="Impact"/>
        </w:rPr>
        <w:tab/>
        <w:t>(5.14)</w:t>
      </w:r>
    </w:p>
    <w:p w:rsidR="00DA0C8E" w:rsidRPr="002A39DA" w:rsidRDefault="00DA0C8E" w:rsidP="00BE7F00">
      <w:pPr>
        <w:pStyle w:val="92"/>
        <w:shd w:val="clear" w:color="auto" w:fill="auto"/>
        <w:tabs>
          <w:tab w:val="left" w:pos="2905"/>
        </w:tabs>
        <w:spacing w:after="0" w:line="360" w:lineRule="auto"/>
        <w:ind w:firstLine="709"/>
        <w:rPr>
          <w:rStyle w:val="914pt"/>
          <w:rFonts w:eastAsia="Impact"/>
        </w:rPr>
      </w:pPr>
      <w:r w:rsidRPr="002A39DA">
        <w:rPr>
          <w:rStyle w:val="914pt"/>
          <w:rFonts w:eastAsia="Impact"/>
        </w:rPr>
        <w:t>Кількість ламп:</w:t>
      </w:r>
      <w:r w:rsidRPr="002A39DA">
        <w:rPr>
          <w:rStyle w:val="914pt"/>
          <w:rFonts w:eastAsia="Impact"/>
        </w:rPr>
        <w:tab/>
      </w:r>
    </w:p>
    <w:p w:rsidR="00DA0C8E" w:rsidRPr="002A39DA" w:rsidRDefault="00DA0C8E" w:rsidP="00BE7F00">
      <w:pPr>
        <w:pStyle w:val="92"/>
        <w:shd w:val="clear" w:color="auto" w:fill="auto"/>
        <w:spacing w:after="0" w:line="360" w:lineRule="auto"/>
        <w:ind w:firstLine="709"/>
        <w:jc w:val="center"/>
        <w:rPr>
          <w:rStyle w:val="914pt"/>
          <w:i/>
        </w:rPr>
      </w:pPr>
      <w:r w:rsidRPr="002A39DA">
        <w:rPr>
          <w:rStyle w:val="914pt"/>
          <w:rFonts w:eastAsia="Impact"/>
        </w:rPr>
        <w:tab/>
      </w:r>
      <w:r w:rsidRPr="002A39DA">
        <w:rPr>
          <w:rStyle w:val="914pt0"/>
        </w:rPr>
        <w:t>N</w:t>
      </w:r>
      <w:r w:rsidRPr="002A39DA">
        <w:rPr>
          <w:rStyle w:val="914pt"/>
          <w:rFonts w:eastAsia="Impact"/>
        </w:rPr>
        <w:t xml:space="preserve"> = Ф / Ф </w:t>
      </w:r>
      <w:r w:rsidRPr="002A39DA">
        <w:rPr>
          <w:rStyle w:val="914pt"/>
          <w:rFonts w:eastAsia="Impact"/>
          <w:vertAlign w:val="subscript"/>
        </w:rPr>
        <w:t>л</w:t>
      </w:r>
      <w:r w:rsidRPr="002A39DA">
        <w:rPr>
          <w:rStyle w:val="914pt"/>
          <w:rFonts w:eastAsia="Impact"/>
        </w:rPr>
        <w:t xml:space="preserve">, </w:t>
      </w:r>
      <w:r w:rsidRPr="002A39DA">
        <w:rPr>
          <w:rStyle w:val="914pt"/>
          <w:rFonts w:eastAsia="Impact"/>
        </w:rPr>
        <w:tab/>
        <w:t>(5.15)</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де Ф. = 4300 лм - освітленість однією лампою:</w:t>
      </w:r>
    </w:p>
    <w:p w:rsidR="00DA0C8E" w:rsidRPr="002A39DA"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2A39DA">
        <w:rPr>
          <w:rStyle w:val="914pt"/>
          <w:i/>
        </w:rPr>
        <w:t xml:space="preserve"> </w:t>
      </w:r>
      <w:r w:rsidR="00DA0C8E" w:rsidRPr="002A39DA">
        <w:rPr>
          <w:rStyle w:val="914pt"/>
          <w:rFonts w:eastAsia="Impact"/>
        </w:rPr>
        <w:tab/>
        <w:t>(5.16)</w:t>
      </w:r>
    </w:p>
    <w:p w:rsidR="00DA0C8E" w:rsidRPr="002A39DA" w:rsidRDefault="00DA0C8E" w:rsidP="00BE7F00">
      <w:pPr>
        <w:pStyle w:val="92"/>
        <w:shd w:val="clear" w:color="auto" w:fill="auto"/>
        <w:spacing w:after="0" w:line="360" w:lineRule="auto"/>
        <w:ind w:firstLine="709"/>
        <w:rPr>
          <w:rStyle w:val="914pt"/>
          <w:rFonts w:eastAsia="Impact"/>
        </w:rPr>
      </w:pPr>
      <w:r w:rsidRPr="002A39DA">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3" w:name="_Toc419480999"/>
      <w:r w:rsidRPr="00A60936">
        <w:t>5.3 Забезпечення електробезпеки</w:t>
      </w:r>
      <w:bookmarkEnd w:id="43"/>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4" w:name="_Toc419481000"/>
      <w:r w:rsidRPr="00A60936">
        <w:t xml:space="preserve">5.4 </w:t>
      </w:r>
      <w:r w:rsidR="00DA0C8E" w:rsidRPr="00A60936">
        <w:t>Пожежна безпека</w:t>
      </w:r>
      <w:bookmarkEnd w:id="44"/>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5" w:name="_Toc419309666"/>
      <w:bookmarkStart w:id="46" w:name="_Toc419481001"/>
      <w:bookmarkStart w:id="47" w:name="_Toc38370406"/>
      <w:bookmarkStart w:id="48" w:name="_Toc38370635"/>
      <w:bookmarkStart w:id="49" w:name="_Toc41979998"/>
      <w:bookmarkStart w:id="50" w:name="_Toc42147245"/>
      <w:bookmarkStart w:id="51" w:name="_Toc45655802"/>
      <w:r w:rsidRPr="00A60936">
        <w:rPr>
          <w:szCs w:val="28"/>
        </w:rPr>
        <w:lastRenderedPageBreak/>
        <w:t>ВИСНОВКИ</w:t>
      </w:r>
      <w:bookmarkEnd w:id="45"/>
      <w:bookmarkEnd w:id="46"/>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7"/>
    <w:bookmarkEnd w:id="48"/>
    <w:bookmarkEnd w:id="49"/>
    <w:bookmarkEnd w:id="50"/>
    <w:bookmarkEnd w:id="51"/>
    <w:p w:rsidR="00023F0E" w:rsidRDefault="00C2054C" w:rsidP="00BE7F00">
      <w:pPr>
        <w:shd w:val="clear" w:color="auto" w:fill="FFFFFF"/>
        <w:tabs>
          <w:tab w:val="left" w:pos="567"/>
        </w:tabs>
        <w:ind w:firstLine="709"/>
        <w:rPr>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p w:rsidR="00023F0E" w:rsidRDefault="00023F0E" w:rsidP="00023F0E">
      <w:r>
        <w:br w:type="page"/>
      </w:r>
    </w:p>
    <w:p w:rsidR="00023F0E" w:rsidRPr="00A60936" w:rsidRDefault="00023F0E" w:rsidP="00023F0E">
      <w:pPr>
        <w:pStyle w:val="1"/>
      </w:pPr>
      <w:bookmarkStart w:id="52" w:name="_Toc419481002"/>
      <w:r w:rsidRPr="00A60936">
        <w:lastRenderedPageBreak/>
        <w:t>СПИСОК ПОСИЛАНЬ НА ДЖЕРЕЛА</w:t>
      </w:r>
      <w:bookmarkEnd w:id="52"/>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3" w:name="_Toc419481003"/>
      <w:r w:rsidRPr="00A60936">
        <w:lastRenderedPageBreak/>
        <w:t>ДОДАТКИ</w:t>
      </w:r>
      <w:bookmarkEnd w:id="53"/>
    </w:p>
    <w:p w:rsidR="00023F0E" w:rsidRDefault="00023F0E">
      <w:pPr>
        <w:spacing w:after="200" w:line="276" w:lineRule="auto"/>
        <w:jc w:val="left"/>
        <w:rPr>
          <w:b/>
          <w:szCs w:val="28"/>
        </w:rPr>
      </w:pPr>
      <w:r>
        <w:rPr>
          <w:b/>
          <w:szCs w:val="28"/>
        </w:rPr>
        <w:br w:type="page"/>
      </w:r>
    </w:p>
    <w:p w:rsidR="00023F0E" w:rsidRPr="00A60936" w:rsidRDefault="00023F0E" w:rsidP="00023F0E">
      <w:pPr>
        <w:pStyle w:val="1"/>
      </w:pPr>
      <w:bookmarkStart w:id="54" w:name="_Toc419481004"/>
      <w:r w:rsidRPr="00A60936">
        <w:lastRenderedPageBreak/>
        <w:t>БІБЛІОГРАФІЧНА ДОВІДКА</w:t>
      </w:r>
      <w:bookmarkEnd w:id="54"/>
    </w:p>
    <w:p w:rsidR="00E709DB" w:rsidRPr="00A60936" w:rsidRDefault="00E709DB" w:rsidP="00BE7F00">
      <w:pPr>
        <w:shd w:val="clear" w:color="auto" w:fill="FFFFFF"/>
        <w:tabs>
          <w:tab w:val="left" w:pos="567"/>
        </w:tabs>
        <w:ind w:firstLine="709"/>
        <w:rPr>
          <w:i/>
          <w:szCs w:val="28"/>
        </w:rPr>
      </w:pPr>
    </w:p>
    <w:sectPr w:rsidR="00E709DB" w:rsidRPr="00A60936" w:rsidSect="00793E50">
      <w:footerReference w:type="even" r:id="rId110"/>
      <w:footerReference w:type="default" r:id="rId111"/>
      <w:headerReference w:type="first" r:id="rId112"/>
      <w:footerReference w:type="first" r:id="rId113"/>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5D0" w:rsidRDefault="00D525D0">
      <w:r>
        <w:separator/>
      </w:r>
    </w:p>
  </w:endnote>
  <w:endnote w:type="continuationSeparator" w:id="0">
    <w:p w:rsidR="00D525D0" w:rsidRDefault="00D52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D525D0" w:rsidRDefault="00D525D0">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D525D0" w:rsidRDefault="00D525D0">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D525D0" w:rsidRDefault="00D525D0"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D525D0" w:rsidRDefault="00D525D0"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D525D0" w:rsidRDefault="00D525D0"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D525D0" w:rsidRDefault="00D525D0"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D525D0" w:rsidRDefault="00D525D0"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D525D0" w:rsidRDefault="00D525D0"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D525D0" w:rsidRPr="00923799" w:rsidRDefault="00D525D0" w:rsidP="001706CD">
                      <w:r>
                        <w:t xml:space="preserve"> </w:t>
                      </w:r>
                    </w:p>
                  </w:txbxContent>
                </v:textbox>
              </v:rect>
              <v:rect id="_x0000_s2250" style="position:absolute;left:7745;top:19221;width:11075;height:477" filled="f" stroked="f" strokeweight=".25pt">
                <v:textbox style="mso-next-textbox:#_x0000_s2250" inset="1pt,1pt,1pt,1pt">
                  <w:txbxContent>
                    <w:p w:rsidR="00D525D0" w:rsidRPr="004E1807" w:rsidRDefault="00D525D0"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D525D0" w:rsidRDefault="00D525D0">
        <w:pPr>
          <w:pStyle w:val="a9"/>
          <w:jc w:val="right"/>
        </w:pPr>
        <w:r>
          <w:fldChar w:fldCharType="begin"/>
        </w:r>
        <w:r>
          <w:instrText>PAGE   \* MERGEFORMAT</w:instrText>
        </w:r>
        <w:r>
          <w:fldChar w:fldCharType="separate"/>
        </w:r>
        <w:r w:rsidR="00F5710E" w:rsidRPr="00F5710E">
          <w:rPr>
            <w:noProof/>
            <w:lang w:val="ru-RU"/>
          </w:rPr>
          <w:t>74</w:t>
        </w:r>
        <w:r>
          <w:fldChar w:fldCharType="end"/>
        </w:r>
      </w:p>
    </w:sdtContent>
  </w:sdt>
  <w:p w:rsidR="00D525D0" w:rsidRDefault="00D525D0">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9"/>
      <w:jc w:val="right"/>
    </w:pPr>
  </w:p>
  <w:p w:rsidR="00D525D0" w:rsidRPr="0098258C" w:rsidRDefault="00D525D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5D0" w:rsidRDefault="00D525D0">
      <w:r>
        <w:separator/>
      </w:r>
    </w:p>
  </w:footnote>
  <w:footnote w:type="continuationSeparator" w:id="0">
    <w:p w:rsidR="00D525D0" w:rsidRDefault="00D525D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5D0" w:rsidRDefault="00D525D0">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D525D0" w:rsidRDefault="00D525D0"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D525D0" w:rsidRDefault="00D525D0"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D525D0" w:rsidRDefault="00D525D0"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D525D0" w:rsidRDefault="00D525D0"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D525D0" w:rsidRDefault="00D525D0"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D525D0" w:rsidRDefault="00D525D0"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D525D0" w:rsidRPr="000E0E43" w:rsidRDefault="00D525D0"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D525D0" w:rsidRPr="00F14D4C" w:rsidRDefault="00D525D0"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D525D0" w:rsidRPr="00F14D4C" w:rsidRDefault="00D525D0"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D525D0" w:rsidRDefault="00D525D0"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D525D0" w:rsidRPr="00793E50" w:rsidRDefault="00D525D0"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D525D0" w:rsidRDefault="00D525D0"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D525D0" w:rsidRPr="008A122B" w:rsidRDefault="00D525D0"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D525D0" w:rsidRDefault="00D525D0"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D525D0" w:rsidRPr="00666280" w:rsidRDefault="00D525D0"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D525D0" w:rsidRDefault="00D525D0"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D525D0" w:rsidRPr="008A122B" w:rsidRDefault="00D525D0"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D525D0" w:rsidRDefault="00D525D0"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D525D0" w:rsidRPr="008A122B" w:rsidRDefault="00D525D0"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D525D0" w:rsidRPr="00075059" w:rsidRDefault="00D525D0"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D525D0" w:rsidRPr="00075059" w:rsidRDefault="00D525D0"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D525D0" w:rsidRDefault="00D525D0"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D525D0" w:rsidRDefault="00D525D0"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D525D0" w:rsidRPr="00BD1863" w:rsidRDefault="00D525D0"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D525D0" w:rsidRPr="002D041D" w:rsidRDefault="00D525D0"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8">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8">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0">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1">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2">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3">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1"/>
  </w:num>
  <w:num w:numId="2">
    <w:abstractNumId w:val="29"/>
  </w:num>
  <w:num w:numId="3">
    <w:abstractNumId w:val="30"/>
  </w:num>
  <w:num w:numId="4">
    <w:abstractNumId w:val="16"/>
  </w:num>
  <w:num w:numId="5">
    <w:abstractNumId w:val="33"/>
  </w:num>
  <w:num w:numId="6">
    <w:abstractNumId w:val="26"/>
  </w:num>
  <w:num w:numId="7">
    <w:abstractNumId w:val="35"/>
  </w:num>
  <w:num w:numId="8">
    <w:abstractNumId w:val="3"/>
  </w:num>
  <w:num w:numId="9">
    <w:abstractNumId w:val="13"/>
  </w:num>
  <w:num w:numId="10">
    <w:abstractNumId w:val="10"/>
  </w:num>
  <w:num w:numId="11">
    <w:abstractNumId w:val="11"/>
  </w:num>
  <w:num w:numId="12">
    <w:abstractNumId w:val="7"/>
  </w:num>
  <w:num w:numId="13">
    <w:abstractNumId w:val="24"/>
  </w:num>
  <w:num w:numId="14">
    <w:abstractNumId w:val="2"/>
  </w:num>
  <w:num w:numId="15">
    <w:abstractNumId w:val="25"/>
  </w:num>
  <w:num w:numId="16">
    <w:abstractNumId w:val="32"/>
  </w:num>
  <w:num w:numId="17">
    <w:abstractNumId w:val="19"/>
  </w:num>
  <w:num w:numId="1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21"/>
  </w:num>
  <w:num w:numId="24">
    <w:abstractNumId w:val="0"/>
  </w:num>
  <w:num w:numId="25">
    <w:abstractNumId w:val="8"/>
  </w:num>
  <w:num w:numId="26">
    <w:abstractNumId w:val="20"/>
  </w:num>
  <w:num w:numId="27">
    <w:abstractNumId w:val="28"/>
  </w:num>
  <w:num w:numId="28">
    <w:abstractNumId w:val="9"/>
  </w:num>
  <w:num w:numId="29">
    <w:abstractNumId w:val="34"/>
  </w:num>
  <w:num w:numId="30">
    <w:abstractNumId w:val="5"/>
  </w:num>
  <w:num w:numId="31">
    <w:abstractNumId w:val="6"/>
  </w:num>
  <w:num w:numId="32">
    <w:abstractNumId w:val="12"/>
  </w:num>
  <w:num w:numId="33">
    <w:abstractNumId w:val="27"/>
  </w:num>
  <w:num w:numId="34">
    <w:abstractNumId w:val="17"/>
  </w:num>
  <w:num w:numId="35">
    <w:abstractNumId w:val="14"/>
  </w:num>
  <w:num w:numId="36">
    <w:abstractNumId w:val="1"/>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61F4"/>
    <w:rsid w:val="00037019"/>
    <w:rsid w:val="000402F2"/>
    <w:rsid w:val="000423C4"/>
    <w:rsid w:val="00044F7E"/>
    <w:rsid w:val="000450E3"/>
    <w:rsid w:val="000514F8"/>
    <w:rsid w:val="0005315D"/>
    <w:rsid w:val="000576DB"/>
    <w:rsid w:val="000624D8"/>
    <w:rsid w:val="00065F5B"/>
    <w:rsid w:val="0007111D"/>
    <w:rsid w:val="00074D07"/>
    <w:rsid w:val="00075059"/>
    <w:rsid w:val="00075A2E"/>
    <w:rsid w:val="00076B9C"/>
    <w:rsid w:val="00081074"/>
    <w:rsid w:val="000835B9"/>
    <w:rsid w:val="00085768"/>
    <w:rsid w:val="0008646E"/>
    <w:rsid w:val="00087385"/>
    <w:rsid w:val="000903A5"/>
    <w:rsid w:val="00090C35"/>
    <w:rsid w:val="0009187B"/>
    <w:rsid w:val="00096E08"/>
    <w:rsid w:val="000A1507"/>
    <w:rsid w:val="000A57F4"/>
    <w:rsid w:val="000B09C8"/>
    <w:rsid w:val="000B680E"/>
    <w:rsid w:val="000C0993"/>
    <w:rsid w:val="000C24B3"/>
    <w:rsid w:val="000D1F4D"/>
    <w:rsid w:val="000D2189"/>
    <w:rsid w:val="000D4271"/>
    <w:rsid w:val="000D5CD1"/>
    <w:rsid w:val="000E10D2"/>
    <w:rsid w:val="000E356A"/>
    <w:rsid w:val="000E3913"/>
    <w:rsid w:val="000E505A"/>
    <w:rsid w:val="000E5BF2"/>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D184E"/>
    <w:rsid w:val="001D3BC6"/>
    <w:rsid w:val="001D54E4"/>
    <w:rsid w:val="001D7045"/>
    <w:rsid w:val="001E2EC8"/>
    <w:rsid w:val="001E50EB"/>
    <w:rsid w:val="001E56B2"/>
    <w:rsid w:val="001F6DE7"/>
    <w:rsid w:val="001F7934"/>
    <w:rsid w:val="001F7C0E"/>
    <w:rsid w:val="002047BE"/>
    <w:rsid w:val="00204F74"/>
    <w:rsid w:val="00205CE7"/>
    <w:rsid w:val="00207F2B"/>
    <w:rsid w:val="002223C9"/>
    <w:rsid w:val="002227DB"/>
    <w:rsid w:val="002228B3"/>
    <w:rsid w:val="002246F3"/>
    <w:rsid w:val="002275C5"/>
    <w:rsid w:val="002419A6"/>
    <w:rsid w:val="002436C8"/>
    <w:rsid w:val="002475BD"/>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39DA"/>
    <w:rsid w:val="002A5182"/>
    <w:rsid w:val="002A731F"/>
    <w:rsid w:val="002B2FC2"/>
    <w:rsid w:val="002C0D98"/>
    <w:rsid w:val="002C6A4C"/>
    <w:rsid w:val="002C6D5E"/>
    <w:rsid w:val="002D041D"/>
    <w:rsid w:val="002D09F9"/>
    <w:rsid w:val="002D0FF4"/>
    <w:rsid w:val="002D3C2A"/>
    <w:rsid w:val="002D4EB3"/>
    <w:rsid w:val="002D5E32"/>
    <w:rsid w:val="002E3B97"/>
    <w:rsid w:val="002E7C3D"/>
    <w:rsid w:val="002F5B1B"/>
    <w:rsid w:val="002F5B21"/>
    <w:rsid w:val="00301FAE"/>
    <w:rsid w:val="00302A5E"/>
    <w:rsid w:val="00310110"/>
    <w:rsid w:val="00310E41"/>
    <w:rsid w:val="003127E6"/>
    <w:rsid w:val="003170CC"/>
    <w:rsid w:val="00320BEE"/>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10479"/>
    <w:rsid w:val="00411066"/>
    <w:rsid w:val="004138BC"/>
    <w:rsid w:val="00413C21"/>
    <w:rsid w:val="004244D3"/>
    <w:rsid w:val="0042489E"/>
    <w:rsid w:val="00430A7C"/>
    <w:rsid w:val="00432B0D"/>
    <w:rsid w:val="0043569F"/>
    <w:rsid w:val="00442625"/>
    <w:rsid w:val="00444DA5"/>
    <w:rsid w:val="00451D60"/>
    <w:rsid w:val="0045316F"/>
    <w:rsid w:val="00454515"/>
    <w:rsid w:val="004707E2"/>
    <w:rsid w:val="004725AD"/>
    <w:rsid w:val="004747A3"/>
    <w:rsid w:val="00475617"/>
    <w:rsid w:val="0048249A"/>
    <w:rsid w:val="004825A7"/>
    <w:rsid w:val="00487B7B"/>
    <w:rsid w:val="004A1291"/>
    <w:rsid w:val="004A2490"/>
    <w:rsid w:val="004A512C"/>
    <w:rsid w:val="004B1D19"/>
    <w:rsid w:val="004B1E00"/>
    <w:rsid w:val="004B6DBC"/>
    <w:rsid w:val="004C3DDA"/>
    <w:rsid w:val="004C4115"/>
    <w:rsid w:val="004D210F"/>
    <w:rsid w:val="004D59A0"/>
    <w:rsid w:val="004D7F24"/>
    <w:rsid w:val="004E1300"/>
    <w:rsid w:val="004E1807"/>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499"/>
    <w:rsid w:val="00561E10"/>
    <w:rsid w:val="005625D8"/>
    <w:rsid w:val="0057398A"/>
    <w:rsid w:val="00573B08"/>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36AD"/>
    <w:rsid w:val="005C36ED"/>
    <w:rsid w:val="005C660C"/>
    <w:rsid w:val="005C74D2"/>
    <w:rsid w:val="005E40DC"/>
    <w:rsid w:val="005E4C19"/>
    <w:rsid w:val="005E4E09"/>
    <w:rsid w:val="005E7E96"/>
    <w:rsid w:val="005F3944"/>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462B"/>
    <w:rsid w:val="00700453"/>
    <w:rsid w:val="00700BBA"/>
    <w:rsid w:val="00701751"/>
    <w:rsid w:val="0070448D"/>
    <w:rsid w:val="00706F4A"/>
    <w:rsid w:val="00721157"/>
    <w:rsid w:val="00727ABD"/>
    <w:rsid w:val="007307B4"/>
    <w:rsid w:val="007329AC"/>
    <w:rsid w:val="00736004"/>
    <w:rsid w:val="00736A34"/>
    <w:rsid w:val="0074017B"/>
    <w:rsid w:val="007430BC"/>
    <w:rsid w:val="007540B8"/>
    <w:rsid w:val="00755101"/>
    <w:rsid w:val="00757165"/>
    <w:rsid w:val="00757AD7"/>
    <w:rsid w:val="00761265"/>
    <w:rsid w:val="007659EA"/>
    <w:rsid w:val="007727BC"/>
    <w:rsid w:val="00775936"/>
    <w:rsid w:val="007806C2"/>
    <w:rsid w:val="00781C72"/>
    <w:rsid w:val="00783BCF"/>
    <w:rsid w:val="00791348"/>
    <w:rsid w:val="00793E50"/>
    <w:rsid w:val="007953BC"/>
    <w:rsid w:val="007A2CF3"/>
    <w:rsid w:val="007A4006"/>
    <w:rsid w:val="007A7949"/>
    <w:rsid w:val="007B6222"/>
    <w:rsid w:val="007B645E"/>
    <w:rsid w:val="007B7289"/>
    <w:rsid w:val="007D6926"/>
    <w:rsid w:val="007E121A"/>
    <w:rsid w:val="007E1302"/>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70B62"/>
    <w:rsid w:val="00877DF6"/>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739B2"/>
    <w:rsid w:val="0098258C"/>
    <w:rsid w:val="00993D85"/>
    <w:rsid w:val="009A5130"/>
    <w:rsid w:val="009A6F5D"/>
    <w:rsid w:val="009B02BF"/>
    <w:rsid w:val="009B599E"/>
    <w:rsid w:val="009C1D66"/>
    <w:rsid w:val="009C465F"/>
    <w:rsid w:val="009C5AAB"/>
    <w:rsid w:val="009D2AA7"/>
    <w:rsid w:val="009E1914"/>
    <w:rsid w:val="009E7E0C"/>
    <w:rsid w:val="009F7D2B"/>
    <w:rsid w:val="00A12905"/>
    <w:rsid w:val="00A14043"/>
    <w:rsid w:val="00A20432"/>
    <w:rsid w:val="00A30251"/>
    <w:rsid w:val="00A35E19"/>
    <w:rsid w:val="00A36811"/>
    <w:rsid w:val="00A411CF"/>
    <w:rsid w:val="00A479A4"/>
    <w:rsid w:val="00A47D3B"/>
    <w:rsid w:val="00A53820"/>
    <w:rsid w:val="00A53D00"/>
    <w:rsid w:val="00A60936"/>
    <w:rsid w:val="00A64A43"/>
    <w:rsid w:val="00A71FDE"/>
    <w:rsid w:val="00A72F76"/>
    <w:rsid w:val="00A73901"/>
    <w:rsid w:val="00A75ED2"/>
    <w:rsid w:val="00A76C1F"/>
    <w:rsid w:val="00A80188"/>
    <w:rsid w:val="00A84471"/>
    <w:rsid w:val="00A91787"/>
    <w:rsid w:val="00A9289C"/>
    <w:rsid w:val="00A9337D"/>
    <w:rsid w:val="00A9651A"/>
    <w:rsid w:val="00AA01E9"/>
    <w:rsid w:val="00AA0F91"/>
    <w:rsid w:val="00AA27E5"/>
    <w:rsid w:val="00AA3AC8"/>
    <w:rsid w:val="00AB6CDA"/>
    <w:rsid w:val="00AC6168"/>
    <w:rsid w:val="00AD76FF"/>
    <w:rsid w:val="00AE0FDE"/>
    <w:rsid w:val="00AE2DE1"/>
    <w:rsid w:val="00AE5756"/>
    <w:rsid w:val="00AE7CD9"/>
    <w:rsid w:val="00AF2CDB"/>
    <w:rsid w:val="00B006CA"/>
    <w:rsid w:val="00B023AB"/>
    <w:rsid w:val="00B05D94"/>
    <w:rsid w:val="00B11CC0"/>
    <w:rsid w:val="00B14595"/>
    <w:rsid w:val="00B20AB4"/>
    <w:rsid w:val="00B323B6"/>
    <w:rsid w:val="00B3715D"/>
    <w:rsid w:val="00B373A6"/>
    <w:rsid w:val="00B4579B"/>
    <w:rsid w:val="00B510B6"/>
    <w:rsid w:val="00B52886"/>
    <w:rsid w:val="00B54277"/>
    <w:rsid w:val="00B66BEE"/>
    <w:rsid w:val="00B66C30"/>
    <w:rsid w:val="00B6727E"/>
    <w:rsid w:val="00B72681"/>
    <w:rsid w:val="00B801F9"/>
    <w:rsid w:val="00B80DD8"/>
    <w:rsid w:val="00B82694"/>
    <w:rsid w:val="00B83AF4"/>
    <w:rsid w:val="00B8423F"/>
    <w:rsid w:val="00B91A5B"/>
    <w:rsid w:val="00B9353F"/>
    <w:rsid w:val="00B9366C"/>
    <w:rsid w:val="00B94E86"/>
    <w:rsid w:val="00B97F39"/>
    <w:rsid w:val="00BA0CEB"/>
    <w:rsid w:val="00BA609A"/>
    <w:rsid w:val="00BB3EF8"/>
    <w:rsid w:val="00BB4F92"/>
    <w:rsid w:val="00BB6FBB"/>
    <w:rsid w:val="00BC0D30"/>
    <w:rsid w:val="00BC36AA"/>
    <w:rsid w:val="00BC4D25"/>
    <w:rsid w:val="00BC5D33"/>
    <w:rsid w:val="00BD0438"/>
    <w:rsid w:val="00BD0724"/>
    <w:rsid w:val="00BD1863"/>
    <w:rsid w:val="00BD3CAE"/>
    <w:rsid w:val="00BE2CE8"/>
    <w:rsid w:val="00BE307F"/>
    <w:rsid w:val="00BE7133"/>
    <w:rsid w:val="00BE7C46"/>
    <w:rsid w:val="00BE7F00"/>
    <w:rsid w:val="00BF0765"/>
    <w:rsid w:val="00BF7797"/>
    <w:rsid w:val="00C041DB"/>
    <w:rsid w:val="00C0453B"/>
    <w:rsid w:val="00C06A7F"/>
    <w:rsid w:val="00C07C54"/>
    <w:rsid w:val="00C204F7"/>
    <w:rsid w:val="00C2054C"/>
    <w:rsid w:val="00C219CB"/>
    <w:rsid w:val="00C26759"/>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7048C"/>
    <w:rsid w:val="00C8675C"/>
    <w:rsid w:val="00C9135E"/>
    <w:rsid w:val="00CA40D4"/>
    <w:rsid w:val="00CB128F"/>
    <w:rsid w:val="00CB1782"/>
    <w:rsid w:val="00CB6D12"/>
    <w:rsid w:val="00CC0F34"/>
    <w:rsid w:val="00CC2A2B"/>
    <w:rsid w:val="00CC7A5B"/>
    <w:rsid w:val="00CE483D"/>
    <w:rsid w:val="00CE7177"/>
    <w:rsid w:val="00CF2C22"/>
    <w:rsid w:val="00CF7520"/>
    <w:rsid w:val="00D003FA"/>
    <w:rsid w:val="00D02621"/>
    <w:rsid w:val="00D053D5"/>
    <w:rsid w:val="00D14584"/>
    <w:rsid w:val="00D26694"/>
    <w:rsid w:val="00D27C25"/>
    <w:rsid w:val="00D3453F"/>
    <w:rsid w:val="00D3627B"/>
    <w:rsid w:val="00D42B57"/>
    <w:rsid w:val="00D51FA9"/>
    <w:rsid w:val="00D525D0"/>
    <w:rsid w:val="00D558A5"/>
    <w:rsid w:val="00D6297F"/>
    <w:rsid w:val="00D67536"/>
    <w:rsid w:val="00D715A6"/>
    <w:rsid w:val="00D71CA6"/>
    <w:rsid w:val="00D73446"/>
    <w:rsid w:val="00D7597F"/>
    <w:rsid w:val="00D82AC9"/>
    <w:rsid w:val="00D8357E"/>
    <w:rsid w:val="00D91244"/>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F2408"/>
    <w:rsid w:val="00DF6975"/>
    <w:rsid w:val="00E04803"/>
    <w:rsid w:val="00E04FA9"/>
    <w:rsid w:val="00E0759A"/>
    <w:rsid w:val="00E11324"/>
    <w:rsid w:val="00E1358C"/>
    <w:rsid w:val="00E17854"/>
    <w:rsid w:val="00E2145D"/>
    <w:rsid w:val="00E21EE9"/>
    <w:rsid w:val="00E232B0"/>
    <w:rsid w:val="00E25598"/>
    <w:rsid w:val="00E25F8F"/>
    <w:rsid w:val="00E26847"/>
    <w:rsid w:val="00E306BA"/>
    <w:rsid w:val="00E33AD6"/>
    <w:rsid w:val="00E45B27"/>
    <w:rsid w:val="00E507DA"/>
    <w:rsid w:val="00E53899"/>
    <w:rsid w:val="00E5433D"/>
    <w:rsid w:val="00E5692A"/>
    <w:rsid w:val="00E56BB8"/>
    <w:rsid w:val="00E615BB"/>
    <w:rsid w:val="00E63F61"/>
    <w:rsid w:val="00E648EB"/>
    <w:rsid w:val="00E709DB"/>
    <w:rsid w:val="00E72EC3"/>
    <w:rsid w:val="00E754A2"/>
    <w:rsid w:val="00E76AA4"/>
    <w:rsid w:val="00E80382"/>
    <w:rsid w:val="00E9372C"/>
    <w:rsid w:val="00EA55BF"/>
    <w:rsid w:val="00EA6C70"/>
    <w:rsid w:val="00EB1F97"/>
    <w:rsid w:val="00EB663C"/>
    <w:rsid w:val="00EB6BBA"/>
    <w:rsid w:val="00ED0E47"/>
    <w:rsid w:val="00ED2210"/>
    <w:rsid w:val="00ED2885"/>
    <w:rsid w:val="00ED2C44"/>
    <w:rsid w:val="00ED3F13"/>
    <w:rsid w:val="00EE30F6"/>
    <w:rsid w:val="00EE3ABB"/>
    <w:rsid w:val="00EE403F"/>
    <w:rsid w:val="00EF551E"/>
    <w:rsid w:val="00EF62FC"/>
    <w:rsid w:val="00F06855"/>
    <w:rsid w:val="00F07340"/>
    <w:rsid w:val="00F075AF"/>
    <w:rsid w:val="00F1085A"/>
    <w:rsid w:val="00F14072"/>
    <w:rsid w:val="00F14D4C"/>
    <w:rsid w:val="00F201AF"/>
    <w:rsid w:val="00F342F7"/>
    <w:rsid w:val="00F354E6"/>
    <w:rsid w:val="00F356F9"/>
    <w:rsid w:val="00F36691"/>
    <w:rsid w:val="00F40ABA"/>
    <w:rsid w:val="00F50186"/>
    <w:rsid w:val="00F52DA4"/>
    <w:rsid w:val="00F5710E"/>
    <w:rsid w:val="00F57398"/>
    <w:rsid w:val="00F60493"/>
    <w:rsid w:val="00F60863"/>
    <w:rsid w:val="00F628D7"/>
    <w:rsid w:val="00F71335"/>
    <w:rsid w:val="00F72E56"/>
    <w:rsid w:val="00F755C7"/>
    <w:rsid w:val="00F77417"/>
    <w:rsid w:val="00F82A8B"/>
    <w:rsid w:val="00F83332"/>
    <w:rsid w:val="00F84015"/>
    <w:rsid w:val="00F9653C"/>
    <w:rsid w:val="00FA0D5B"/>
    <w:rsid w:val="00FA30D6"/>
    <w:rsid w:val="00FA74AC"/>
    <w:rsid w:val="00FA7E31"/>
    <w:rsid w:val="00FB0D1B"/>
    <w:rsid w:val="00FB1E57"/>
    <w:rsid w:val="00FB4A63"/>
    <w:rsid w:val="00FB50E3"/>
    <w:rsid w:val="00FB79DA"/>
    <w:rsid w:val="00FC50F3"/>
    <w:rsid w:val="00FD3A68"/>
    <w:rsid w:val="00FD6344"/>
    <w:rsid w:val="00FE23A1"/>
    <w:rsid w:val="00FE3206"/>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3"/>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denwer.ru/" TargetMode="External"/><Relationship Id="rId42" Type="http://schemas.openxmlformats.org/officeDocument/2006/relationships/image" Target="media/image29.wmf"/><Relationship Id="rId47" Type="http://schemas.openxmlformats.org/officeDocument/2006/relationships/oleObject" Target="embeddings/oleObject4.bin"/><Relationship Id="rId63" Type="http://schemas.openxmlformats.org/officeDocument/2006/relationships/oleObject" Target="embeddings/oleObject15.bin"/><Relationship Id="rId68" Type="http://schemas.openxmlformats.org/officeDocument/2006/relationships/image" Target="media/image38.wmf"/><Relationship Id="rId84" Type="http://schemas.openxmlformats.org/officeDocument/2006/relationships/oleObject" Target="embeddings/oleObject27.bin"/><Relationship Id="rId89" Type="http://schemas.openxmlformats.org/officeDocument/2006/relationships/image" Target="media/image48.wmf"/><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oleObject" Target="embeddings/oleObject40.bin"/><Relationship Id="rId11" Type="http://schemas.openxmlformats.org/officeDocument/2006/relationships/image" Target="media/image3.png"/><Relationship Id="rId24" Type="http://schemas.openxmlformats.org/officeDocument/2006/relationships/hyperlink" Target="https://kohanaframework.or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w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oleObject" Target="embeddings/oleObject10.bin"/><Relationship Id="rId66" Type="http://schemas.openxmlformats.org/officeDocument/2006/relationships/image" Target="media/image37.wmf"/><Relationship Id="rId74" Type="http://schemas.openxmlformats.org/officeDocument/2006/relationships/oleObject" Target="embeddings/oleObject22.bin"/><Relationship Id="rId79" Type="http://schemas.openxmlformats.org/officeDocument/2006/relationships/image" Target="media/image43.wmf"/><Relationship Id="rId87" Type="http://schemas.openxmlformats.org/officeDocument/2006/relationships/image" Target="media/image47.wmf"/><Relationship Id="rId102" Type="http://schemas.openxmlformats.org/officeDocument/2006/relationships/image" Target="media/image53.wmf"/><Relationship Id="rId110" Type="http://schemas.openxmlformats.org/officeDocument/2006/relationships/footer" Target="footer1.xml"/><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oleObject" Target="embeddings/oleObject26.bin"/><Relationship Id="rId90" Type="http://schemas.openxmlformats.org/officeDocument/2006/relationships/oleObject" Target="embeddings/oleObject30.bin"/><Relationship Id="rId95" Type="http://schemas.openxmlformats.org/officeDocument/2006/relationships/image" Target="media/image50.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2.bin"/><Relationship Id="rId48" Type="http://schemas.openxmlformats.org/officeDocument/2006/relationships/image" Target="media/image32.png"/><Relationship Id="rId56" Type="http://schemas.openxmlformats.org/officeDocument/2006/relationships/image" Target="media/image36.wmf"/><Relationship Id="rId64" Type="http://schemas.openxmlformats.org/officeDocument/2006/relationships/oleObject" Target="embeddings/oleObject16.bin"/><Relationship Id="rId69" Type="http://schemas.openxmlformats.org/officeDocument/2006/relationships/oleObject" Target="embeddings/oleObject19.bin"/><Relationship Id="rId77" Type="http://schemas.openxmlformats.org/officeDocument/2006/relationships/image" Target="media/image42.wmf"/><Relationship Id="rId100" Type="http://schemas.openxmlformats.org/officeDocument/2006/relationships/image" Target="media/image52.wmf"/><Relationship Id="rId105" Type="http://schemas.openxmlformats.org/officeDocument/2006/relationships/oleObject" Target="embeddings/oleObject39.bin"/><Relationship Id="rId113" Type="http://schemas.openxmlformats.org/officeDocument/2006/relationships/footer" Target="footer3.xml"/><Relationship Id="rId8" Type="http://schemas.openxmlformats.org/officeDocument/2006/relationships/hyperlink" Target="http://www.best-wedding.com.ua/" TargetMode="External"/><Relationship Id="rId51" Type="http://schemas.openxmlformats.org/officeDocument/2006/relationships/oleObject" Target="embeddings/oleObject6.bin"/><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image" Target="media/image46.wmf"/><Relationship Id="rId93" Type="http://schemas.openxmlformats.org/officeDocument/2006/relationships/oleObject" Target="embeddings/oleObject32.bin"/><Relationship Id="rId98" Type="http://schemas.openxmlformats.org/officeDocument/2006/relationships/image" Target="media/image51.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oleObject" Target="embeddings/oleObject11.bin"/><Relationship Id="rId67" Type="http://schemas.openxmlformats.org/officeDocument/2006/relationships/oleObject" Target="embeddings/oleObject18.bin"/><Relationship Id="rId103" Type="http://schemas.openxmlformats.org/officeDocument/2006/relationships/oleObject" Target="embeddings/oleObject38.bin"/><Relationship Id="rId108"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image" Target="media/image35.wmf"/><Relationship Id="rId62" Type="http://schemas.openxmlformats.org/officeDocument/2006/relationships/oleObject" Target="embeddings/oleObject14.bin"/><Relationship Id="rId70" Type="http://schemas.openxmlformats.org/officeDocument/2006/relationships/image" Target="media/image39.wmf"/><Relationship Id="rId75" Type="http://schemas.openxmlformats.org/officeDocument/2006/relationships/image" Target="media/image41.wmf"/><Relationship Id="rId83" Type="http://schemas.openxmlformats.org/officeDocument/2006/relationships/image" Target="media/image45.wmf"/><Relationship Id="rId88" Type="http://schemas.openxmlformats.org/officeDocument/2006/relationships/oleObject" Target="embeddings/oleObject29.bin"/><Relationship Id="rId91" Type="http://schemas.openxmlformats.org/officeDocument/2006/relationships/image" Target="media/image49.wmf"/><Relationship Id="rId96" Type="http://schemas.openxmlformats.org/officeDocument/2006/relationships/oleObject" Target="embeddings/oleObject34.bin"/><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image" Target="media/image55.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oleObject" Target="embeddings/oleObject12.bin"/><Relationship Id="rId65" Type="http://schemas.openxmlformats.org/officeDocument/2006/relationships/oleObject" Target="embeddings/oleObject17.bin"/><Relationship Id="rId73" Type="http://schemas.openxmlformats.org/officeDocument/2006/relationships/image" Target="media/image40.wmf"/><Relationship Id="rId78" Type="http://schemas.openxmlformats.org/officeDocument/2006/relationships/oleObject" Target="embeddings/oleObject24.bin"/><Relationship Id="rId81" Type="http://schemas.openxmlformats.org/officeDocument/2006/relationships/image" Target="media/image44.wmf"/><Relationship Id="rId86" Type="http://schemas.openxmlformats.org/officeDocument/2006/relationships/oleObject" Target="embeddings/oleObject28.bin"/><Relationship Id="rId94" Type="http://schemas.openxmlformats.org/officeDocument/2006/relationships/oleObject" Target="embeddings/oleObject33.bin"/><Relationship Id="rId99" Type="http://schemas.openxmlformats.org/officeDocument/2006/relationships/oleObject" Target="embeddings/oleObject36.bin"/><Relationship Id="rId101" Type="http://schemas.openxmlformats.org/officeDocument/2006/relationships/oleObject" Target="embeddings/oleObject37.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57.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oleObject" Target="embeddings/oleObject8.bin"/><Relationship Id="rId76" Type="http://schemas.openxmlformats.org/officeDocument/2006/relationships/oleObject" Target="embeddings/oleObject23.bin"/><Relationship Id="rId97" Type="http://schemas.openxmlformats.org/officeDocument/2006/relationships/oleObject" Target="embeddings/oleObject35.bin"/><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82EFB-7530-4498-9BD3-4B6EDF16E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91</Pages>
  <Words>82761</Words>
  <Characters>47174</Characters>
  <Application>Microsoft Office Word</Application>
  <DocSecurity>0</DocSecurity>
  <Lines>393</Lines>
  <Paragraphs>259</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129676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72</cp:revision>
  <cp:lastPrinted>2015-05-06T13:28:00Z</cp:lastPrinted>
  <dcterms:created xsi:type="dcterms:W3CDTF">2015-05-13T16:48:00Z</dcterms:created>
  <dcterms:modified xsi:type="dcterms:W3CDTF">2015-05-17T18:33:00Z</dcterms:modified>
</cp:coreProperties>
</file>