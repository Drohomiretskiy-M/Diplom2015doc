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C3DDA" w:rsidRPr="00A60936" w:rsidRDefault="004B6DBC" w:rsidP="00BE7F00">
      <w:pPr>
        <w:pStyle w:val="11"/>
        <w:ind w:firstLine="709"/>
        <w:jc w:val="center"/>
        <w:rPr>
          <w:rStyle w:val="af0"/>
          <w:color w:val="auto"/>
          <w:szCs w:val="28"/>
          <w:u w:val="none"/>
        </w:rPr>
      </w:pPr>
      <w:r w:rsidRPr="00A60936">
        <w:rPr>
          <w:rStyle w:val="af0"/>
          <w:color w:val="auto"/>
          <w:szCs w:val="28"/>
          <w:u w:val="none"/>
        </w:rPr>
        <w:t>ЗМІСТ</w:t>
      </w:r>
    </w:p>
    <w:p w:rsidR="00075059" w:rsidRPr="00A60936" w:rsidRDefault="00075059" w:rsidP="00075059">
      <w:pPr>
        <w:rPr>
          <w:szCs w:val="28"/>
        </w:rPr>
      </w:pPr>
    </w:p>
    <w:p w:rsidR="002C6A4C" w:rsidRPr="00A60936" w:rsidRDefault="00C60C60">
      <w:pPr>
        <w:pStyle w:val="11"/>
        <w:rPr>
          <w:rFonts w:asciiTheme="minorHAnsi" w:hAnsiTheme="minorHAnsi" w:cstheme="minorBidi"/>
          <w:b w:val="0"/>
          <w:noProof/>
          <w:szCs w:val="28"/>
          <w:lang w:eastAsia="uk-UA" w:bidi="ar-SA"/>
        </w:rPr>
      </w:pPr>
      <w:r w:rsidRPr="00A60936">
        <w:rPr>
          <w:szCs w:val="28"/>
        </w:rPr>
        <w:fldChar w:fldCharType="begin"/>
      </w:r>
      <w:r w:rsidRPr="00A60936">
        <w:rPr>
          <w:szCs w:val="28"/>
        </w:rPr>
        <w:instrText xml:space="preserve"> TOC \o "1-3" \h \z \u </w:instrText>
      </w:r>
      <w:r w:rsidRPr="00A60936">
        <w:rPr>
          <w:szCs w:val="28"/>
        </w:rPr>
        <w:fldChar w:fldCharType="separate"/>
      </w:r>
      <w:hyperlink w:anchor="_Toc419402179" w:history="1">
        <w:r w:rsidR="002C6A4C" w:rsidRPr="00A60936">
          <w:rPr>
            <w:rStyle w:val="af0"/>
            <w:noProof/>
            <w:szCs w:val="28"/>
          </w:rPr>
          <w:t>ПЕРЕЛІК УМОВНИХ СКОРОЧЕНЬ</w:t>
        </w:r>
        <w:r w:rsidR="002C6A4C" w:rsidRPr="00A60936">
          <w:rPr>
            <w:noProof/>
            <w:webHidden/>
            <w:szCs w:val="28"/>
          </w:rPr>
          <w:tab/>
        </w:r>
        <w:r w:rsidR="002C6A4C" w:rsidRPr="00A60936">
          <w:rPr>
            <w:noProof/>
            <w:webHidden/>
            <w:szCs w:val="28"/>
          </w:rPr>
          <w:fldChar w:fldCharType="begin"/>
        </w:r>
        <w:r w:rsidR="002C6A4C" w:rsidRPr="00A60936">
          <w:rPr>
            <w:noProof/>
            <w:webHidden/>
            <w:szCs w:val="28"/>
          </w:rPr>
          <w:instrText xml:space="preserve"> PAGEREF _Toc419402179 \h </w:instrText>
        </w:r>
        <w:r w:rsidR="002C6A4C" w:rsidRPr="00A60936">
          <w:rPr>
            <w:noProof/>
            <w:webHidden/>
            <w:szCs w:val="28"/>
          </w:rPr>
        </w:r>
        <w:r w:rsidR="002C6A4C" w:rsidRPr="00A60936">
          <w:rPr>
            <w:noProof/>
            <w:webHidden/>
            <w:szCs w:val="28"/>
          </w:rPr>
          <w:fldChar w:fldCharType="separate"/>
        </w:r>
        <w:r w:rsidR="002C6A4C" w:rsidRPr="00A60936">
          <w:rPr>
            <w:noProof/>
            <w:webHidden/>
            <w:szCs w:val="28"/>
          </w:rPr>
          <w:t>8</w:t>
        </w:r>
        <w:r w:rsidR="002C6A4C" w:rsidRPr="00A60936">
          <w:rPr>
            <w:noProof/>
            <w:webHidden/>
            <w:szCs w:val="28"/>
          </w:rPr>
          <w:fldChar w:fldCharType="end"/>
        </w:r>
      </w:hyperlink>
    </w:p>
    <w:p w:rsidR="002C6A4C" w:rsidRPr="00A60936" w:rsidRDefault="007B7289">
      <w:pPr>
        <w:pStyle w:val="11"/>
        <w:rPr>
          <w:rFonts w:asciiTheme="minorHAnsi" w:hAnsiTheme="minorHAnsi" w:cstheme="minorBidi"/>
          <w:b w:val="0"/>
          <w:noProof/>
          <w:szCs w:val="28"/>
          <w:lang w:eastAsia="uk-UA" w:bidi="ar-SA"/>
        </w:rPr>
      </w:pPr>
      <w:hyperlink w:anchor="_Toc419402180" w:history="1">
        <w:r w:rsidR="002C6A4C" w:rsidRPr="00A60936">
          <w:rPr>
            <w:rStyle w:val="af0"/>
            <w:noProof/>
            <w:szCs w:val="28"/>
          </w:rPr>
          <w:t>ВСТУП</w:t>
        </w:r>
        <w:r w:rsidR="002C6A4C" w:rsidRPr="00A60936">
          <w:rPr>
            <w:noProof/>
            <w:webHidden/>
            <w:szCs w:val="28"/>
          </w:rPr>
          <w:tab/>
        </w:r>
        <w:r w:rsidR="002C6A4C" w:rsidRPr="00A60936">
          <w:rPr>
            <w:noProof/>
            <w:webHidden/>
            <w:szCs w:val="28"/>
          </w:rPr>
          <w:fldChar w:fldCharType="begin"/>
        </w:r>
        <w:r w:rsidR="002C6A4C" w:rsidRPr="00A60936">
          <w:rPr>
            <w:noProof/>
            <w:webHidden/>
            <w:szCs w:val="28"/>
          </w:rPr>
          <w:instrText xml:space="preserve"> PAGEREF _Toc419402180 \h </w:instrText>
        </w:r>
        <w:r w:rsidR="002C6A4C" w:rsidRPr="00A60936">
          <w:rPr>
            <w:noProof/>
            <w:webHidden/>
            <w:szCs w:val="28"/>
          </w:rPr>
        </w:r>
        <w:r w:rsidR="002C6A4C" w:rsidRPr="00A60936">
          <w:rPr>
            <w:noProof/>
            <w:webHidden/>
            <w:szCs w:val="28"/>
          </w:rPr>
          <w:fldChar w:fldCharType="separate"/>
        </w:r>
        <w:r w:rsidR="002C6A4C" w:rsidRPr="00A60936">
          <w:rPr>
            <w:noProof/>
            <w:webHidden/>
            <w:szCs w:val="28"/>
          </w:rPr>
          <w:t>9</w:t>
        </w:r>
        <w:r w:rsidR="002C6A4C" w:rsidRPr="00A60936">
          <w:rPr>
            <w:noProof/>
            <w:webHidden/>
            <w:szCs w:val="28"/>
          </w:rPr>
          <w:fldChar w:fldCharType="end"/>
        </w:r>
      </w:hyperlink>
    </w:p>
    <w:p w:rsidR="002C6A4C" w:rsidRPr="00A60936" w:rsidRDefault="007B7289">
      <w:pPr>
        <w:pStyle w:val="11"/>
        <w:rPr>
          <w:rFonts w:asciiTheme="minorHAnsi" w:hAnsiTheme="minorHAnsi" w:cstheme="minorBidi"/>
          <w:b w:val="0"/>
          <w:noProof/>
          <w:szCs w:val="28"/>
          <w:lang w:eastAsia="uk-UA" w:bidi="ar-SA"/>
        </w:rPr>
      </w:pPr>
      <w:hyperlink w:anchor="_Toc419402181" w:history="1">
        <w:r w:rsidR="002C6A4C" w:rsidRPr="00A60936">
          <w:rPr>
            <w:rStyle w:val="af0"/>
            <w:noProof/>
            <w:szCs w:val="28"/>
          </w:rPr>
          <w:t>1 ФОТОГРАФІЯ. АНАЛІЗ ТА ДОСЛІДЖЕННЯ ІСНУЮЧИХ ПРОГРАМНИХ РІШЕНЬ ПРЕДСТАВЛЕННЯ ФОТО РОБІТ</w:t>
        </w:r>
        <w:r w:rsidR="002C6A4C" w:rsidRPr="00A60936">
          <w:rPr>
            <w:noProof/>
            <w:webHidden/>
            <w:szCs w:val="28"/>
          </w:rPr>
          <w:tab/>
        </w:r>
        <w:r w:rsidR="002C6A4C" w:rsidRPr="00A60936">
          <w:rPr>
            <w:noProof/>
            <w:webHidden/>
            <w:szCs w:val="28"/>
          </w:rPr>
          <w:fldChar w:fldCharType="begin"/>
        </w:r>
        <w:r w:rsidR="002C6A4C" w:rsidRPr="00A60936">
          <w:rPr>
            <w:noProof/>
            <w:webHidden/>
            <w:szCs w:val="28"/>
          </w:rPr>
          <w:instrText xml:space="preserve"> PAGEREF _Toc419402181 \h </w:instrText>
        </w:r>
        <w:r w:rsidR="002C6A4C" w:rsidRPr="00A60936">
          <w:rPr>
            <w:noProof/>
            <w:webHidden/>
            <w:szCs w:val="28"/>
          </w:rPr>
        </w:r>
        <w:r w:rsidR="002C6A4C" w:rsidRPr="00A60936">
          <w:rPr>
            <w:noProof/>
            <w:webHidden/>
            <w:szCs w:val="28"/>
          </w:rPr>
          <w:fldChar w:fldCharType="separate"/>
        </w:r>
        <w:r w:rsidR="002C6A4C" w:rsidRPr="00A60936">
          <w:rPr>
            <w:noProof/>
            <w:webHidden/>
            <w:szCs w:val="28"/>
          </w:rPr>
          <w:t>10</w:t>
        </w:r>
        <w:r w:rsidR="002C6A4C" w:rsidRPr="00A60936">
          <w:rPr>
            <w:noProof/>
            <w:webHidden/>
            <w:szCs w:val="28"/>
          </w:rPr>
          <w:fldChar w:fldCharType="end"/>
        </w:r>
      </w:hyperlink>
    </w:p>
    <w:p w:rsidR="002C6A4C" w:rsidRPr="00A60936" w:rsidRDefault="007B7289">
      <w:pPr>
        <w:pStyle w:val="23"/>
        <w:rPr>
          <w:rFonts w:asciiTheme="minorHAnsi" w:hAnsiTheme="minorHAnsi" w:cstheme="minorBidi"/>
          <w:noProof/>
          <w:szCs w:val="28"/>
          <w:lang w:eastAsia="uk-UA" w:bidi="ar-SA"/>
        </w:rPr>
      </w:pPr>
      <w:hyperlink w:anchor="_Toc419402182" w:history="1">
        <w:r w:rsidR="002C6A4C" w:rsidRPr="00A60936">
          <w:rPr>
            <w:rStyle w:val="af0"/>
            <w:noProof/>
            <w:szCs w:val="28"/>
          </w:rPr>
          <w:t>1.2 Мистецтво фотографії та процес її виникнення</w:t>
        </w:r>
        <w:r w:rsidR="002C6A4C" w:rsidRPr="00A60936">
          <w:rPr>
            <w:noProof/>
            <w:webHidden/>
            <w:szCs w:val="28"/>
          </w:rPr>
          <w:tab/>
        </w:r>
        <w:r w:rsidR="002C6A4C" w:rsidRPr="00A60936">
          <w:rPr>
            <w:noProof/>
            <w:webHidden/>
            <w:szCs w:val="28"/>
          </w:rPr>
          <w:fldChar w:fldCharType="begin"/>
        </w:r>
        <w:r w:rsidR="002C6A4C" w:rsidRPr="00A60936">
          <w:rPr>
            <w:noProof/>
            <w:webHidden/>
            <w:szCs w:val="28"/>
          </w:rPr>
          <w:instrText xml:space="preserve"> PAGEREF _Toc419402182 \h </w:instrText>
        </w:r>
        <w:r w:rsidR="002C6A4C" w:rsidRPr="00A60936">
          <w:rPr>
            <w:noProof/>
            <w:webHidden/>
            <w:szCs w:val="28"/>
          </w:rPr>
        </w:r>
        <w:r w:rsidR="002C6A4C" w:rsidRPr="00A60936">
          <w:rPr>
            <w:noProof/>
            <w:webHidden/>
            <w:szCs w:val="28"/>
          </w:rPr>
          <w:fldChar w:fldCharType="separate"/>
        </w:r>
        <w:r w:rsidR="002C6A4C" w:rsidRPr="00A60936">
          <w:rPr>
            <w:noProof/>
            <w:webHidden/>
            <w:szCs w:val="28"/>
          </w:rPr>
          <w:t>10</w:t>
        </w:r>
        <w:r w:rsidR="002C6A4C" w:rsidRPr="00A60936">
          <w:rPr>
            <w:noProof/>
            <w:webHidden/>
            <w:szCs w:val="28"/>
          </w:rPr>
          <w:fldChar w:fldCharType="end"/>
        </w:r>
      </w:hyperlink>
    </w:p>
    <w:p w:rsidR="002C6A4C" w:rsidRPr="00A60936" w:rsidRDefault="007B7289">
      <w:pPr>
        <w:pStyle w:val="23"/>
        <w:rPr>
          <w:rFonts w:asciiTheme="minorHAnsi" w:hAnsiTheme="minorHAnsi" w:cstheme="minorBidi"/>
          <w:noProof/>
          <w:szCs w:val="28"/>
          <w:lang w:eastAsia="uk-UA" w:bidi="ar-SA"/>
        </w:rPr>
      </w:pPr>
      <w:hyperlink w:anchor="_Toc419402183" w:history="1">
        <w:r w:rsidR="002C6A4C" w:rsidRPr="00A60936">
          <w:rPr>
            <w:rStyle w:val="af0"/>
            <w:noProof/>
            <w:szCs w:val="28"/>
          </w:rPr>
          <w:t>1.2 Аналіз веб ресурсу BEST-WEDDING</w:t>
        </w:r>
        <w:r w:rsidR="002C6A4C" w:rsidRPr="00A60936">
          <w:rPr>
            <w:noProof/>
            <w:webHidden/>
            <w:szCs w:val="28"/>
          </w:rPr>
          <w:tab/>
        </w:r>
        <w:r w:rsidR="002C6A4C" w:rsidRPr="00A60936">
          <w:rPr>
            <w:noProof/>
            <w:webHidden/>
            <w:szCs w:val="28"/>
          </w:rPr>
          <w:fldChar w:fldCharType="begin"/>
        </w:r>
        <w:r w:rsidR="002C6A4C" w:rsidRPr="00A60936">
          <w:rPr>
            <w:noProof/>
            <w:webHidden/>
            <w:szCs w:val="28"/>
          </w:rPr>
          <w:instrText xml:space="preserve"> PAGEREF _Toc419402183 \h </w:instrText>
        </w:r>
        <w:r w:rsidR="002C6A4C" w:rsidRPr="00A60936">
          <w:rPr>
            <w:noProof/>
            <w:webHidden/>
            <w:szCs w:val="28"/>
          </w:rPr>
        </w:r>
        <w:r w:rsidR="002C6A4C" w:rsidRPr="00A60936">
          <w:rPr>
            <w:noProof/>
            <w:webHidden/>
            <w:szCs w:val="28"/>
          </w:rPr>
          <w:fldChar w:fldCharType="separate"/>
        </w:r>
        <w:r w:rsidR="002C6A4C" w:rsidRPr="00A60936">
          <w:rPr>
            <w:noProof/>
            <w:webHidden/>
            <w:szCs w:val="28"/>
          </w:rPr>
          <w:t>17</w:t>
        </w:r>
        <w:r w:rsidR="002C6A4C" w:rsidRPr="00A60936">
          <w:rPr>
            <w:noProof/>
            <w:webHidden/>
            <w:szCs w:val="28"/>
          </w:rPr>
          <w:fldChar w:fldCharType="end"/>
        </w:r>
      </w:hyperlink>
    </w:p>
    <w:p w:rsidR="002C6A4C" w:rsidRPr="00A60936" w:rsidRDefault="007B7289">
      <w:pPr>
        <w:pStyle w:val="23"/>
        <w:rPr>
          <w:rFonts w:asciiTheme="minorHAnsi" w:hAnsiTheme="minorHAnsi" w:cstheme="minorBidi"/>
          <w:noProof/>
          <w:szCs w:val="28"/>
          <w:lang w:eastAsia="uk-UA" w:bidi="ar-SA"/>
        </w:rPr>
      </w:pPr>
      <w:hyperlink w:anchor="_Toc419402184" w:history="1">
        <w:r w:rsidR="002C6A4C" w:rsidRPr="00A60936">
          <w:rPr>
            <w:rStyle w:val="af0"/>
            <w:noProof/>
            <w:szCs w:val="28"/>
          </w:rPr>
          <w:t>1.3 Огляд персональних сайтів, переваги та їх недоліки</w:t>
        </w:r>
        <w:r w:rsidR="002C6A4C" w:rsidRPr="00A60936">
          <w:rPr>
            <w:noProof/>
            <w:webHidden/>
            <w:szCs w:val="28"/>
          </w:rPr>
          <w:tab/>
        </w:r>
        <w:r w:rsidR="002C6A4C" w:rsidRPr="00A60936">
          <w:rPr>
            <w:noProof/>
            <w:webHidden/>
            <w:szCs w:val="28"/>
          </w:rPr>
          <w:fldChar w:fldCharType="begin"/>
        </w:r>
        <w:r w:rsidR="002C6A4C" w:rsidRPr="00A60936">
          <w:rPr>
            <w:noProof/>
            <w:webHidden/>
            <w:szCs w:val="28"/>
          </w:rPr>
          <w:instrText xml:space="preserve"> PAGEREF _Toc419402184 \h </w:instrText>
        </w:r>
        <w:r w:rsidR="002C6A4C" w:rsidRPr="00A60936">
          <w:rPr>
            <w:noProof/>
            <w:webHidden/>
            <w:szCs w:val="28"/>
          </w:rPr>
        </w:r>
        <w:r w:rsidR="002C6A4C" w:rsidRPr="00A60936">
          <w:rPr>
            <w:noProof/>
            <w:webHidden/>
            <w:szCs w:val="28"/>
          </w:rPr>
          <w:fldChar w:fldCharType="separate"/>
        </w:r>
        <w:r w:rsidR="002C6A4C" w:rsidRPr="00A60936">
          <w:rPr>
            <w:noProof/>
            <w:webHidden/>
            <w:szCs w:val="28"/>
          </w:rPr>
          <w:t>20</w:t>
        </w:r>
        <w:r w:rsidR="002C6A4C" w:rsidRPr="00A60936">
          <w:rPr>
            <w:noProof/>
            <w:webHidden/>
            <w:szCs w:val="28"/>
          </w:rPr>
          <w:fldChar w:fldCharType="end"/>
        </w:r>
      </w:hyperlink>
    </w:p>
    <w:p w:rsidR="002C6A4C" w:rsidRPr="00A60936" w:rsidRDefault="007B7289">
      <w:pPr>
        <w:pStyle w:val="23"/>
        <w:rPr>
          <w:rFonts w:asciiTheme="minorHAnsi" w:hAnsiTheme="minorHAnsi" w:cstheme="minorBidi"/>
          <w:noProof/>
          <w:szCs w:val="28"/>
          <w:lang w:eastAsia="uk-UA" w:bidi="ar-SA"/>
        </w:rPr>
      </w:pPr>
      <w:hyperlink w:anchor="_Toc419402185" w:history="1">
        <w:r w:rsidR="002C6A4C" w:rsidRPr="00A60936">
          <w:rPr>
            <w:rStyle w:val="af0"/>
            <w:noProof/>
            <w:szCs w:val="28"/>
          </w:rPr>
          <w:t>1.4 Аналіз спеціалізованих інтернет спільнот</w:t>
        </w:r>
        <w:r w:rsidR="002C6A4C" w:rsidRPr="00A60936">
          <w:rPr>
            <w:noProof/>
            <w:webHidden/>
            <w:szCs w:val="28"/>
          </w:rPr>
          <w:tab/>
        </w:r>
        <w:r w:rsidR="002C6A4C" w:rsidRPr="00A60936">
          <w:rPr>
            <w:noProof/>
            <w:webHidden/>
            <w:szCs w:val="28"/>
          </w:rPr>
          <w:fldChar w:fldCharType="begin"/>
        </w:r>
        <w:r w:rsidR="002C6A4C" w:rsidRPr="00A60936">
          <w:rPr>
            <w:noProof/>
            <w:webHidden/>
            <w:szCs w:val="28"/>
          </w:rPr>
          <w:instrText xml:space="preserve"> PAGEREF _Toc419402185 \h </w:instrText>
        </w:r>
        <w:r w:rsidR="002C6A4C" w:rsidRPr="00A60936">
          <w:rPr>
            <w:noProof/>
            <w:webHidden/>
            <w:szCs w:val="28"/>
          </w:rPr>
        </w:r>
        <w:r w:rsidR="002C6A4C" w:rsidRPr="00A60936">
          <w:rPr>
            <w:noProof/>
            <w:webHidden/>
            <w:szCs w:val="28"/>
          </w:rPr>
          <w:fldChar w:fldCharType="separate"/>
        </w:r>
        <w:r w:rsidR="002C6A4C" w:rsidRPr="00A60936">
          <w:rPr>
            <w:noProof/>
            <w:webHidden/>
            <w:szCs w:val="28"/>
          </w:rPr>
          <w:t>24</w:t>
        </w:r>
        <w:r w:rsidR="002C6A4C" w:rsidRPr="00A60936">
          <w:rPr>
            <w:noProof/>
            <w:webHidden/>
            <w:szCs w:val="28"/>
          </w:rPr>
          <w:fldChar w:fldCharType="end"/>
        </w:r>
      </w:hyperlink>
    </w:p>
    <w:p w:rsidR="002C6A4C" w:rsidRPr="00A60936" w:rsidRDefault="007B7289">
      <w:pPr>
        <w:pStyle w:val="11"/>
        <w:rPr>
          <w:rFonts w:asciiTheme="minorHAnsi" w:hAnsiTheme="minorHAnsi" w:cstheme="minorBidi"/>
          <w:b w:val="0"/>
          <w:noProof/>
          <w:szCs w:val="28"/>
          <w:lang w:eastAsia="uk-UA" w:bidi="ar-SA"/>
        </w:rPr>
      </w:pPr>
      <w:hyperlink w:anchor="_Toc419402186" w:history="1">
        <w:r w:rsidR="002C6A4C" w:rsidRPr="00A60936">
          <w:rPr>
            <w:rStyle w:val="af0"/>
            <w:noProof/>
            <w:szCs w:val="28"/>
          </w:rPr>
          <w:t>2 ОГЛЯД  ІНСТРУМЕНТІВ ТА ЗАСОБІВ WEB РОЗРОБКИ</w:t>
        </w:r>
        <w:r w:rsidR="002C6A4C" w:rsidRPr="00A60936">
          <w:rPr>
            <w:noProof/>
            <w:webHidden/>
            <w:szCs w:val="28"/>
          </w:rPr>
          <w:tab/>
        </w:r>
        <w:r w:rsidR="002C6A4C" w:rsidRPr="00A60936">
          <w:rPr>
            <w:noProof/>
            <w:webHidden/>
            <w:szCs w:val="28"/>
          </w:rPr>
          <w:fldChar w:fldCharType="begin"/>
        </w:r>
        <w:r w:rsidR="002C6A4C" w:rsidRPr="00A60936">
          <w:rPr>
            <w:noProof/>
            <w:webHidden/>
            <w:szCs w:val="28"/>
          </w:rPr>
          <w:instrText xml:space="preserve"> PAGEREF _Toc419402186 \h </w:instrText>
        </w:r>
        <w:r w:rsidR="002C6A4C" w:rsidRPr="00A60936">
          <w:rPr>
            <w:noProof/>
            <w:webHidden/>
            <w:szCs w:val="28"/>
          </w:rPr>
        </w:r>
        <w:r w:rsidR="002C6A4C" w:rsidRPr="00A60936">
          <w:rPr>
            <w:noProof/>
            <w:webHidden/>
            <w:szCs w:val="28"/>
          </w:rPr>
          <w:fldChar w:fldCharType="separate"/>
        </w:r>
        <w:r w:rsidR="002C6A4C" w:rsidRPr="00A60936">
          <w:rPr>
            <w:noProof/>
            <w:webHidden/>
            <w:szCs w:val="28"/>
          </w:rPr>
          <w:t>26</w:t>
        </w:r>
        <w:r w:rsidR="002C6A4C" w:rsidRPr="00A60936">
          <w:rPr>
            <w:noProof/>
            <w:webHidden/>
            <w:szCs w:val="28"/>
          </w:rPr>
          <w:fldChar w:fldCharType="end"/>
        </w:r>
      </w:hyperlink>
    </w:p>
    <w:p w:rsidR="002C6A4C" w:rsidRPr="00A60936" w:rsidRDefault="007B7289">
      <w:pPr>
        <w:pStyle w:val="23"/>
        <w:rPr>
          <w:rFonts w:asciiTheme="minorHAnsi" w:hAnsiTheme="minorHAnsi" w:cstheme="minorBidi"/>
          <w:noProof/>
          <w:szCs w:val="28"/>
          <w:lang w:eastAsia="uk-UA" w:bidi="ar-SA"/>
        </w:rPr>
      </w:pPr>
      <w:hyperlink w:anchor="_Toc419402187" w:history="1">
        <w:r w:rsidR="002C6A4C" w:rsidRPr="00A60936">
          <w:rPr>
            <w:rStyle w:val="af0"/>
            <w:noProof/>
            <w:szCs w:val="28"/>
          </w:rPr>
          <w:t>2.1 Базові відомості про Internet та WEB</w:t>
        </w:r>
        <w:r w:rsidR="002C6A4C" w:rsidRPr="00A60936">
          <w:rPr>
            <w:noProof/>
            <w:webHidden/>
            <w:szCs w:val="28"/>
          </w:rPr>
          <w:tab/>
        </w:r>
        <w:r w:rsidR="002C6A4C" w:rsidRPr="00A60936">
          <w:rPr>
            <w:noProof/>
            <w:webHidden/>
            <w:szCs w:val="28"/>
          </w:rPr>
          <w:fldChar w:fldCharType="begin"/>
        </w:r>
        <w:r w:rsidR="002C6A4C" w:rsidRPr="00A60936">
          <w:rPr>
            <w:noProof/>
            <w:webHidden/>
            <w:szCs w:val="28"/>
          </w:rPr>
          <w:instrText xml:space="preserve"> PAGEREF _Toc419402187 \h </w:instrText>
        </w:r>
        <w:r w:rsidR="002C6A4C" w:rsidRPr="00A60936">
          <w:rPr>
            <w:noProof/>
            <w:webHidden/>
            <w:szCs w:val="28"/>
          </w:rPr>
        </w:r>
        <w:r w:rsidR="002C6A4C" w:rsidRPr="00A60936">
          <w:rPr>
            <w:noProof/>
            <w:webHidden/>
            <w:szCs w:val="28"/>
          </w:rPr>
          <w:fldChar w:fldCharType="separate"/>
        </w:r>
        <w:r w:rsidR="002C6A4C" w:rsidRPr="00A60936">
          <w:rPr>
            <w:noProof/>
            <w:webHidden/>
            <w:szCs w:val="28"/>
          </w:rPr>
          <w:t>26</w:t>
        </w:r>
        <w:r w:rsidR="002C6A4C" w:rsidRPr="00A60936">
          <w:rPr>
            <w:noProof/>
            <w:webHidden/>
            <w:szCs w:val="28"/>
          </w:rPr>
          <w:fldChar w:fldCharType="end"/>
        </w:r>
      </w:hyperlink>
    </w:p>
    <w:p w:rsidR="002C6A4C" w:rsidRPr="00A60936" w:rsidRDefault="007B7289">
      <w:pPr>
        <w:pStyle w:val="23"/>
        <w:rPr>
          <w:rFonts w:asciiTheme="minorHAnsi" w:hAnsiTheme="minorHAnsi" w:cstheme="minorBidi"/>
          <w:noProof/>
          <w:szCs w:val="28"/>
          <w:lang w:eastAsia="uk-UA" w:bidi="ar-SA"/>
        </w:rPr>
      </w:pPr>
      <w:hyperlink w:anchor="_Toc419402188" w:history="1">
        <w:r w:rsidR="002C6A4C" w:rsidRPr="00A60936">
          <w:rPr>
            <w:rStyle w:val="af0"/>
            <w:noProof/>
            <w:szCs w:val="28"/>
          </w:rPr>
          <w:t>2.2 Скриптова мова програмування PHP</w:t>
        </w:r>
        <w:r w:rsidR="002C6A4C" w:rsidRPr="00A60936">
          <w:rPr>
            <w:noProof/>
            <w:webHidden/>
            <w:szCs w:val="28"/>
          </w:rPr>
          <w:tab/>
        </w:r>
        <w:r w:rsidR="002C6A4C" w:rsidRPr="00A60936">
          <w:rPr>
            <w:noProof/>
            <w:webHidden/>
            <w:szCs w:val="28"/>
          </w:rPr>
          <w:fldChar w:fldCharType="begin"/>
        </w:r>
        <w:r w:rsidR="002C6A4C" w:rsidRPr="00A60936">
          <w:rPr>
            <w:noProof/>
            <w:webHidden/>
            <w:szCs w:val="28"/>
          </w:rPr>
          <w:instrText xml:space="preserve"> PAGEREF _Toc419402188 \h </w:instrText>
        </w:r>
        <w:r w:rsidR="002C6A4C" w:rsidRPr="00A60936">
          <w:rPr>
            <w:noProof/>
            <w:webHidden/>
            <w:szCs w:val="28"/>
          </w:rPr>
        </w:r>
        <w:r w:rsidR="002C6A4C" w:rsidRPr="00A60936">
          <w:rPr>
            <w:noProof/>
            <w:webHidden/>
            <w:szCs w:val="28"/>
          </w:rPr>
          <w:fldChar w:fldCharType="separate"/>
        </w:r>
        <w:r w:rsidR="002C6A4C" w:rsidRPr="00A60936">
          <w:rPr>
            <w:noProof/>
            <w:webHidden/>
            <w:szCs w:val="28"/>
          </w:rPr>
          <w:t>32</w:t>
        </w:r>
        <w:r w:rsidR="002C6A4C" w:rsidRPr="00A60936">
          <w:rPr>
            <w:noProof/>
            <w:webHidden/>
            <w:szCs w:val="28"/>
          </w:rPr>
          <w:fldChar w:fldCharType="end"/>
        </w:r>
      </w:hyperlink>
    </w:p>
    <w:p w:rsidR="002C6A4C" w:rsidRPr="00A60936" w:rsidRDefault="007B7289">
      <w:pPr>
        <w:pStyle w:val="23"/>
        <w:rPr>
          <w:rFonts w:asciiTheme="minorHAnsi" w:hAnsiTheme="minorHAnsi" w:cstheme="minorBidi"/>
          <w:noProof/>
          <w:szCs w:val="28"/>
          <w:lang w:eastAsia="uk-UA" w:bidi="ar-SA"/>
        </w:rPr>
      </w:pPr>
      <w:hyperlink w:anchor="_Toc419402189" w:history="1">
        <w:r w:rsidR="002C6A4C" w:rsidRPr="00A60936">
          <w:rPr>
            <w:rStyle w:val="af0"/>
            <w:noProof/>
            <w:szCs w:val="28"/>
          </w:rPr>
          <w:t>2.3 Каскадні таблиці стилів CSS</w:t>
        </w:r>
        <w:r w:rsidR="002C6A4C" w:rsidRPr="00A60936">
          <w:rPr>
            <w:noProof/>
            <w:webHidden/>
            <w:szCs w:val="28"/>
          </w:rPr>
          <w:tab/>
        </w:r>
        <w:r w:rsidR="002C6A4C" w:rsidRPr="00A60936">
          <w:rPr>
            <w:noProof/>
            <w:webHidden/>
            <w:szCs w:val="28"/>
          </w:rPr>
          <w:fldChar w:fldCharType="begin"/>
        </w:r>
        <w:r w:rsidR="002C6A4C" w:rsidRPr="00A60936">
          <w:rPr>
            <w:noProof/>
            <w:webHidden/>
            <w:szCs w:val="28"/>
          </w:rPr>
          <w:instrText xml:space="preserve"> PAGEREF _Toc419402189 \h </w:instrText>
        </w:r>
        <w:r w:rsidR="002C6A4C" w:rsidRPr="00A60936">
          <w:rPr>
            <w:noProof/>
            <w:webHidden/>
            <w:szCs w:val="28"/>
          </w:rPr>
        </w:r>
        <w:r w:rsidR="002C6A4C" w:rsidRPr="00A60936">
          <w:rPr>
            <w:noProof/>
            <w:webHidden/>
            <w:szCs w:val="28"/>
          </w:rPr>
          <w:fldChar w:fldCharType="separate"/>
        </w:r>
        <w:r w:rsidR="002C6A4C" w:rsidRPr="00A60936">
          <w:rPr>
            <w:noProof/>
            <w:webHidden/>
            <w:szCs w:val="28"/>
          </w:rPr>
          <w:t>43</w:t>
        </w:r>
        <w:r w:rsidR="002C6A4C" w:rsidRPr="00A60936">
          <w:rPr>
            <w:noProof/>
            <w:webHidden/>
            <w:szCs w:val="28"/>
          </w:rPr>
          <w:fldChar w:fldCharType="end"/>
        </w:r>
      </w:hyperlink>
    </w:p>
    <w:p w:rsidR="002C6A4C" w:rsidRPr="00A60936" w:rsidRDefault="007B7289">
      <w:pPr>
        <w:pStyle w:val="23"/>
        <w:rPr>
          <w:rFonts w:asciiTheme="minorHAnsi" w:hAnsiTheme="minorHAnsi" w:cstheme="minorBidi"/>
          <w:noProof/>
          <w:szCs w:val="28"/>
          <w:lang w:eastAsia="uk-UA" w:bidi="ar-SA"/>
        </w:rPr>
      </w:pPr>
      <w:hyperlink w:anchor="_Toc419402190" w:history="1">
        <w:r w:rsidR="002C6A4C" w:rsidRPr="00A60936">
          <w:rPr>
            <w:rStyle w:val="af0"/>
            <w:noProof/>
            <w:szCs w:val="28"/>
          </w:rPr>
          <w:t>2.4 Twitter Bootstrap</w:t>
        </w:r>
        <w:r w:rsidR="002C6A4C" w:rsidRPr="00A60936">
          <w:rPr>
            <w:noProof/>
            <w:webHidden/>
            <w:szCs w:val="28"/>
          </w:rPr>
          <w:tab/>
        </w:r>
        <w:r w:rsidR="002C6A4C" w:rsidRPr="00A60936">
          <w:rPr>
            <w:noProof/>
            <w:webHidden/>
            <w:szCs w:val="28"/>
          </w:rPr>
          <w:fldChar w:fldCharType="begin"/>
        </w:r>
        <w:r w:rsidR="002C6A4C" w:rsidRPr="00A60936">
          <w:rPr>
            <w:noProof/>
            <w:webHidden/>
            <w:szCs w:val="28"/>
          </w:rPr>
          <w:instrText xml:space="preserve"> PAGEREF _Toc419402190 \h </w:instrText>
        </w:r>
        <w:r w:rsidR="002C6A4C" w:rsidRPr="00A60936">
          <w:rPr>
            <w:noProof/>
            <w:webHidden/>
            <w:szCs w:val="28"/>
          </w:rPr>
        </w:r>
        <w:r w:rsidR="002C6A4C" w:rsidRPr="00A60936">
          <w:rPr>
            <w:noProof/>
            <w:webHidden/>
            <w:szCs w:val="28"/>
          </w:rPr>
          <w:fldChar w:fldCharType="separate"/>
        </w:r>
        <w:r w:rsidR="002C6A4C" w:rsidRPr="00A60936">
          <w:rPr>
            <w:noProof/>
            <w:webHidden/>
            <w:szCs w:val="28"/>
          </w:rPr>
          <w:t>45</w:t>
        </w:r>
        <w:r w:rsidR="002C6A4C" w:rsidRPr="00A60936">
          <w:rPr>
            <w:noProof/>
            <w:webHidden/>
            <w:szCs w:val="28"/>
          </w:rPr>
          <w:fldChar w:fldCharType="end"/>
        </w:r>
      </w:hyperlink>
    </w:p>
    <w:p w:rsidR="002C6A4C" w:rsidRPr="00A60936" w:rsidRDefault="007B7289">
      <w:pPr>
        <w:pStyle w:val="11"/>
        <w:rPr>
          <w:rFonts w:asciiTheme="minorHAnsi" w:hAnsiTheme="minorHAnsi" w:cstheme="minorBidi"/>
          <w:b w:val="0"/>
          <w:noProof/>
          <w:szCs w:val="28"/>
          <w:lang w:eastAsia="uk-UA" w:bidi="ar-SA"/>
        </w:rPr>
      </w:pPr>
      <w:hyperlink w:anchor="_Toc419402191" w:history="1">
        <w:r w:rsidR="002C6A4C" w:rsidRPr="00A60936">
          <w:rPr>
            <w:rStyle w:val="af0"/>
            <w:noProof/>
            <w:szCs w:val="28"/>
          </w:rPr>
          <w:t>3 РОЗРОБКА програмного забезпечення веб-ресурсу формування рейтингу професійних фотографів та їх    робіт</w:t>
        </w:r>
        <w:r w:rsidR="002C6A4C" w:rsidRPr="00A60936">
          <w:rPr>
            <w:noProof/>
            <w:webHidden/>
            <w:szCs w:val="28"/>
          </w:rPr>
          <w:tab/>
        </w:r>
        <w:r w:rsidR="002C6A4C" w:rsidRPr="00A60936">
          <w:rPr>
            <w:noProof/>
            <w:webHidden/>
            <w:szCs w:val="28"/>
          </w:rPr>
          <w:fldChar w:fldCharType="begin"/>
        </w:r>
        <w:r w:rsidR="002C6A4C" w:rsidRPr="00A60936">
          <w:rPr>
            <w:noProof/>
            <w:webHidden/>
            <w:szCs w:val="28"/>
          </w:rPr>
          <w:instrText xml:space="preserve"> PAGEREF _Toc419402191 \h </w:instrText>
        </w:r>
        <w:r w:rsidR="002C6A4C" w:rsidRPr="00A60936">
          <w:rPr>
            <w:noProof/>
            <w:webHidden/>
            <w:szCs w:val="28"/>
          </w:rPr>
        </w:r>
        <w:r w:rsidR="002C6A4C" w:rsidRPr="00A60936">
          <w:rPr>
            <w:noProof/>
            <w:webHidden/>
            <w:szCs w:val="28"/>
          </w:rPr>
          <w:fldChar w:fldCharType="separate"/>
        </w:r>
        <w:r w:rsidR="002C6A4C" w:rsidRPr="00A60936">
          <w:rPr>
            <w:noProof/>
            <w:webHidden/>
            <w:szCs w:val="28"/>
          </w:rPr>
          <w:t>47</w:t>
        </w:r>
        <w:r w:rsidR="002C6A4C" w:rsidRPr="00A60936">
          <w:rPr>
            <w:noProof/>
            <w:webHidden/>
            <w:szCs w:val="28"/>
          </w:rPr>
          <w:fldChar w:fldCharType="end"/>
        </w:r>
      </w:hyperlink>
    </w:p>
    <w:p w:rsidR="002C6A4C" w:rsidRPr="00A60936" w:rsidRDefault="007B7289">
      <w:pPr>
        <w:pStyle w:val="23"/>
        <w:rPr>
          <w:rFonts w:asciiTheme="minorHAnsi" w:hAnsiTheme="minorHAnsi" w:cstheme="minorBidi"/>
          <w:noProof/>
          <w:szCs w:val="28"/>
          <w:lang w:eastAsia="uk-UA" w:bidi="ar-SA"/>
        </w:rPr>
      </w:pPr>
      <w:hyperlink w:anchor="_Toc419402192" w:history="1">
        <w:r w:rsidR="002C6A4C" w:rsidRPr="00A60936">
          <w:rPr>
            <w:rStyle w:val="af0"/>
            <w:noProof/>
            <w:szCs w:val="28"/>
          </w:rPr>
          <w:t>3.1 Розробка прототипу інтерфейсу, функціоналу та БД розроблюваного проекту</w:t>
        </w:r>
        <w:r w:rsidR="002C6A4C" w:rsidRPr="00A60936">
          <w:rPr>
            <w:noProof/>
            <w:webHidden/>
            <w:szCs w:val="28"/>
          </w:rPr>
          <w:tab/>
        </w:r>
        <w:r w:rsidR="002C6A4C" w:rsidRPr="00A60936">
          <w:rPr>
            <w:noProof/>
            <w:webHidden/>
            <w:szCs w:val="28"/>
          </w:rPr>
          <w:fldChar w:fldCharType="begin"/>
        </w:r>
        <w:r w:rsidR="002C6A4C" w:rsidRPr="00A60936">
          <w:rPr>
            <w:noProof/>
            <w:webHidden/>
            <w:szCs w:val="28"/>
          </w:rPr>
          <w:instrText xml:space="preserve"> PAGEREF _Toc419402192 \h </w:instrText>
        </w:r>
        <w:r w:rsidR="002C6A4C" w:rsidRPr="00A60936">
          <w:rPr>
            <w:noProof/>
            <w:webHidden/>
            <w:szCs w:val="28"/>
          </w:rPr>
        </w:r>
        <w:r w:rsidR="002C6A4C" w:rsidRPr="00A60936">
          <w:rPr>
            <w:noProof/>
            <w:webHidden/>
            <w:szCs w:val="28"/>
          </w:rPr>
          <w:fldChar w:fldCharType="separate"/>
        </w:r>
        <w:r w:rsidR="002C6A4C" w:rsidRPr="00A60936">
          <w:rPr>
            <w:noProof/>
            <w:webHidden/>
            <w:szCs w:val="28"/>
          </w:rPr>
          <w:t>47</w:t>
        </w:r>
        <w:r w:rsidR="002C6A4C" w:rsidRPr="00A60936">
          <w:rPr>
            <w:noProof/>
            <w:webHidden/>
            <w:szCs w:val="28"/>
          </w:rPr>
          <w:fldChar w:fldCharType="end"/>
        </w:r>
      </w:hyperlink>
    </w:p>
    <w:p w:rsidR="002C6A4C" w:rsidRPr="00A60936" w:rsidRDefault="007B7289">
      <w:pPr>
        <w:pStyle w:val="23"/>
        <w:rPr>
          <w:rFonts w:asciiTheme="minorHAnsi" w:hAnsiTheme="minorHAnsi" w:cstheme="minorBidi"/>
          <w:noProof/>
          <w:szCs w:val="28"/>
          <w:lang w:eastAsia="uk-UA" w:bidi="ar-SA"/>
        </w:rPr>
      </w:pPr>
      <w:hyperlink w:anchor="_Toc419402193" w:history="1">
        <w:r w:rsidR="002C6A4C" w:rsidRPr="00A60936">
          <w:rPr>
            <w:rStyle w:val="af0"/>
            <w:noProof/>
            <w:szCs w:val="28"/>
          </w:rPr>
          <w:t>3.2 Верстання адаптивного  інтерфейсу засобами веб розробки</w:t>
        </w:r>
        <w:r w:rsidR="002C6A4C" w:rsidRPr="00A60936">
          <w:rPr>
            <w:noProof/>
            <w:webHidden/>
            <w:szCs w:val="28"/>
          </w:rPr>
          <w:tab/>
        </w:r>
        <w:r w:rsidR="002C6A4C" w:rsidRPr="00A60936">
          <w:rPr>
            <w:noProof/>
            <w:webHidden/>
            <w:szCs w:val="28"/>
          </w:rPr>
          <w:fldChar w:fldCharType="begin"/>
        </w:r>
        <w:r w:rsidR="002C6A4C" w:rsidRPr="00A60936">
          <w:rPr>
            <w:noProof/>
            <w:webHidden/>
            <w:szCs w:val="28"/>
          </w:rPr>
          <w:instrText xml:space="preserve"> PAGEREF _Toc419402193 \h </w:instrText>
        </w:r>
        <w:r w:rsidR="002C6A4C" w:rsidRPr="00A60936">
          <w:rPr>
            <w:noProof/>
            <w:webHidden/>
            <w:szCs w:val="28"/>
          </w:rPr>
        </w:r>
        <w:r w:rsidR="002C6A4C" w:rsidRPr="00A60936">
          <w:rPr>
            <w:noProof/>
            <w:webHidden/>
            <w:szCs w:val="28"/>
          </w:rPr>
          <w:fldChar w:fldCharType="separate"/>
        </w:r>
        <w:r w:rsidR="002C6A4C" w:rsidRPr="00A60936">
          <w:rPr>
            <w:noProof/>
            <w:webHidden/>
            <w:szCs w:val="28"/>
          </w:rPr>
          <w:t>47</w:t>
        </w:r>
        <w:r w:rsidR="002C6A4C" w:rsidRPr="00A60936">
          <w:rPr>
            <w:noProof/>
            <w:webHidden/>
            <w:szCs w:val="28"/>
          </w:rPr>
          <w:fldChar w:fldCharType="end"/>
        </w:r>
      </w:hyperlink>
    </w:p>
    <w:p w:rsidR="002C6A4C" w:rsidRPr="00A60936" w:rsidRDefault="007B7289">
      <w:pPr>
        <w:pStyle w:val="23"/>
        <w:rPr>
          <w:rFonts w:asciiTheme="minorHAnsi" w:hAnsiTheme="minorHAnsi" w:cstheme="minorBidi"/>
          <w:noProof/>
          <w:szCs w:val="28"/>
          <w:lang w:eastAsia="uk-UA" w:bidi="ar-SA"/>
        </w:rPr>
      </w:pPr>
      <w:hyperlink w:anchor="_Toc419402194" w:history="1">
        <w:r w:rsidR="002C6A4C" w:rsidRPr="00A60936">
          <w:rPr>
            <w:rStyle w:val="af0"/>
            <w:noProof/>
            <w:szCs w:val="28"/>
          </w:rPr>
          <w:t>3.3 Створення та програмування БД ресурсу</w:t>
        </w:r>
        <w:r w:rsidR="002C6A4C" w:rsidRPr="00A60936">
          <w:rPr>
            <w:noProof/>
            <w:webHidden/>
            <w:szCs w:val="28"/>
          </w:rPr>
          <w:tab/>
        </w:r>
        <w:r w:rsidR="002C6A4C" w:rsidRPr="00A60936">
          <w:rPr>
            <w:noProof/>
            <w:webHidden/>
            <w:szCs w:val="28"/>
          </w:rPr>
          <w:fldChar w:fldCharType="begin"/>
        </w:r>
        <w:r w:rsidR="002C6A4C" w:rsidRPr="00A60936">
          <w:rPr>
            <w:noProof/>
            <w:webHidden/>
            <w:szCs w:val="28"/>
          </w:rPr>
          <w:instrText xml:space="preserve"> PAGEREF _Toc419402194 \h </w:instrText>
        </w:r>
        <w:r w:rsidR="002C6A4C" w:rsidRPr="00A60936">
          <w:rPr>
            <w:noProof/>
            <w:webHidden/>
            <w:szCs w:val="28"/>
          </w:rPr>
        </w:r>
        <w:r w:rsidR="002C6A4C" w:rsidRPr="00A60936">
          <w:rPr>
            <w:noProof/>
            <w:webHidden/>
            <w:szCs w:val="28"/>
          </w:rPr>
          <w:fldChar w:fldCharType="separate"/>
        </w:r>
        <w:r w:rsidR="002C6A4C" w:rsidRPr="00A60936">
          <w:rPr>
            <w:noProof/>
            <w:webHidden/>
            <w:szCs w:val="28"/>
          </w:rPr>
          <w:t>47</w:t>
        </w:r>
        <w:r w:rsidR="002C6A4C" w:rsidRPr="00A60936">
          <w:rPr>
            <w:noProof/>
            <w:webHidden/>
            <w:szCs w:val="28"/>
          </w:rPr>
          <w:fldChar w:fldCharType="end"/>
        </w:r>
      </w:hyperlink>
    </w:p>
    <w:p w:rsidR="002C6A4C" w:rsidRPr="00A60936" w:rsidRDefault="007B7289">
      <w:pPr>
        <w:pStyle w:val="23"/>
        <w:rPr>
          <w:rFonts w:asciiTheme="minorHAnsi" w:hAnsiTheme="minorHAnsi" w:cstheme="minorBidi"/>
          <w:noProof/>
          <w:szCs w:val="28"/>
          <w:lang w:eastAsia="uk-UA" w:bidi="ar-SA"/>
        </w:rPr>
      </w:pPr>
      <w:hyperlink w:anchor="_Toc419402195" w:history="1">
        <w:r w:rsidR="002C6A4C" w:rsidRPr="00A60936">
          <w:rPr>
            <w:rStyle w:val="af0"/>
            <w:noProof/>
            <w:szCs w:val="28"/>
          </w:rPr>
          <w:t>3.4 Розробка функціональної частини проектованого продукту</w:t>
        </w:r>
        <w:r w:rsidR="002C6A4C" w:rsidRPr="00A60936">
          <w:rPr>
            <w:noProof/>
            <w:webHidden/>
            <w:szCs w:val="28"/>
          </w:rPr>
          <w:tab/>
        </w:r>
        <w:r w:rsidR="002C6A4C" w:rsidRPr="00A60936">
          <w:rPr>
            <w:noProof/>
            <w:webHidden/>
            <w:szCs w:val="28"/>
          </w:rPr>
          <w:fldChar w:fldCharType="begin"/>
        </w:r>
        <w:r w:rsidR="002C6A4C" w:rsidRPr="00A60936">
          <w:rPr>
            <w:noProof/>
            <w:webHidden/>
            <w:szCs w:val="28"/>
          </w:rPr>
          <w:instrText xml:space="preserve"> PAGEREF _Toc419402195 \h </w:instrText>
        </w:r>
        <w:r w:rsidR="002C6A4C" w:rsidRPr="00A60936">
          <w:rPr>
            <w:noProof/>
            <w:webHidden/>
            <w:szCs w:val="28"/>
          </w:rPr>
        </w:r>
        <w:r w:rsidR="002C6A4C" w:rsidRPr="00A60936">
          <w:rPr>
            <w:noProof/>
            <w:webHidden/>
            <w:szCs w:val="28"/>
          </w:rPr>
          <w:fldChar w:fldCharType="separate"/>
        </w:r>
        <w:r w:rsidR="002C6A4C" w:rsidRPr="00A60936">
          <w:rPr>
            <w:noProof/>
            <w:webHidden/>
            <w:szCs w:val="28"/>
          </w:rPr>
          <w:t>47</w:t>
        </w:r>
        <w:r w:rsidR="002C6A4C" w:rsidRPr="00A60936">
          <w:rPr>
            <w:noProof/>
            <w:webHidden/>
            <w:szCs w:val="28"/>
          </w:rPr>
          <w:fldChar w:fldCharType="end"/>
        </w:r>
      </w:hyperlink>
    </w:p>
    <w:p w:rsidR="002C6A4C" w:rsidRPr="00A60936" w:rsidRDefault="007B7289">
      <w:pPr>
        <w:pStyle w:val="23"/>
        <w:rPr>
          <w:rFonts w:asciiTheme="minorHAnsi" w:hAnsiTheme="minorHAnsi" w:cstheme="minorBidi"/>
          <w:noProof/>
          <w:szCs w:val="28"/>
          <w:lang w:eastAsia="uk-UA" w:bidi="ar-SA"/>
        </w:rPr>
      </w:pPr>
      <w:hyperlink w:anchor="_Toc419402196" w:history="1">
        <w:r w:rsidR="002C6A4C" w:rsidRPr="00A60936">
          <w:rPr>
            <w:rStyle w:val="af0"/>
            <w:noProof/>
            <w:szCs w:val="28"/>
          </w:rPr>
          <w:t>3.5 Опис функціональних можливостей  та ілюстрація роботи створеного веб додатку</w:t>
        </w:r>
        <w:r w:rsidR="002C6A4C" w:rsidRPr="00A60936">
          <w:rPr>
            <w:noProof/>
            <w:webHidden/>
            <w:szCs w:val="28"/>
          </w:rPr>
          <w:tab/>
        </w:r>
        <w:r w:rsidR="002C6A4C" w:rsidRPr="00A60936">
          <w:rPr>
            <w:noProof/>
            <w:webHidden/>
            <w:szCs w:val="28"/>
          </w:rPr>
          <w:fldChar w:fldCharType="begin"/>
        </w:r>
        <w:r w:rsidR="002C6A4C" w:rsidRPr="00A60936">
          <w:rPr>
            <w:noProof/>
            <w:webHidden/>
            <w:szCs w:val="28"/>
          </w:rPr>
          <w:instrText xml:space="preserve"> PAGEREF _Toc419402196 \h </w:instrText>
        </w:r>
        <w:r w:rsidR="002C6A4C" w:rsidRPr="00A60936">
          <w:rPr>
            <w:noProof/>
            <w:webHidden/>
            <w:szCs w:val="28"/>
          </w:rPr>
        </w:r>
        <w:r w:rsidR="002C6A4C" w:rsidRPr="00A60936">
          <w:rPr>
            <w:noProof/>
            <w:webHidden/>
            <w:szCs w:val="28"/>
          </w:rPr>
          <w:fldChar w:fldCharType="separate"/>
        </w:r>
        <w:r w:rsidR="002C6A4C" w:rsidRPr="00A60936">
          <w:rPr>
            <w:noProof/>
            <w:webHidden/>
            <w:szCs w:val="28"/>
          </w:rPr>
          <w:t>47</w:t>
        </w:r>
        <w:r w:rsidR="002C6A4C" w:rsidRPr="00A60936">
          <w:rPr>
            <w:noProof/>
            <w:webHidden/>
            <w:szCs w:val="28"/>
          </w:rPr>
          <w:fldChar w:fldCharType="end"/>
        </w:r>
      </w:hyperlink>
    </w:p>
    <w:p w:rsidR="002C6A4C" w:rsidRPr="00A60936" w:rsidRDefault="007B7289">
      <w:pPr>
        <w:pStyle w:val="11"/>
        <w:rPr>
          <w:rFonts w:asciiTheme="minorHAnsi" w:hAnsiTheme="minorHAnsi" w:cstheme="minorBidi"/>
          <w:b w:val="0"/>
          <w:noProof/>
          <w:szCs w:val="28"/>
          <w:lang w:eastAsia="uk-UA" w:bidi="ar-SA"/>
        </w:rPr>
      </w:pPr>
      <w:hyperlink w:anchor="_Toc419402197" w:history="1">
        <w:r w:rsidR="002C6A4C" w:rsidRPr="00A60936">
          <w:rPr>
            <w:rStyle w:val="af0"/>
            <w:noProof/>
            <w:szCs w:val="28"/>
          </w:rPr>
          <w:t xml:space="preserve">4. ЕКОНОМІЧНА ДОЦІЛЬНІСТЬ РОЗРОБКИ ТА ВИКОРИСТАННЯ </w:t>
        </w:r>
        <w:r w:rsidR="002C6A4C" w:rsidRPr="00A60936">
          <w:rPr>
            <w:rStyle w:val="af0"/>
            <w:noProof/>
            <w:spacing w:val="-2"/>
            <w:szCs w:val="28"/>
          </w:rPr>
          <w:t xml:space="preserve"> ПРОГРАМНОГО ЗАБЕЗПЕЧЕННЯ</w:t>
        </w:r>
        <w:r w:rsidR="002C6A4C" w:rsidRPr="00A60936">
          <w:rPr>
            <w:noProof/>
            <w:webHidden/>
            <w:szCs w:val="28"/>
          </w:rPr>
          <w:tab/>
        </w:r>
        <w:r w:rsidR="002C6A4C" w:rsidRPr="00A60936">
          <w:rPr>
            <w:noProof/>
            <w:webHidden/>
            <w:szCs w:val="28"/>
          </w:rPr>
          <w:fldChar w:fldCharType="begin"/>
        </w:r>
        <w:r w:rsidR="002C6A4C" w:rsidRPr="00A60936">
          <w:rPr>
            <w:noProof/>
            <w:webHidden/>
            <w:szCs w:val="28"/>
          </w:rPr>
          <w:instrText xml:space="preserve"> PAGEREF _Toc419402197 \h </w:instrText>
        </w:r>
        <w:r w:rsidR="002C6A4C" w:rsidRPr="00A60936">
          <w:rPr>
            <w:noProof/>
            <w:webHidden/>
            <w:szCs w:val="28"/>
          </w:rPr>
        </w:r>
        <w:r w:rsidR="002C6A4C" w:rsidRPr="00A60936">
          <w:rPr>
            <w:noProof/>
            <w:webHidden/>
            <w:szCs w:val="28"/>
          </w:rPr>
          <w:fldChar w:fldCharType="separate"/>
        </w:r>
        <w:r w:rsidR="002C6A4C" w:rsidRPr="00A60936">
          <w:rPr>
            <w:noProof/>
            <w:webHidden/>
            <w:szCs w:val="28"/>
          </w:rPr>
          <w:t>48</w:t>
        </w:r>
        <w:r w:rsidR="002C6A4C" w:rsidRPr="00A60936">
          <w:rPr>
            <w:noProof/>
            <w:webHidden/>
            <w:szCs w:val="28"/>
          </w:rPr>
          <w:fldChar w:fldCharType="end"/>
        </w:r>
      </w:hyperlink>
    </w:p>
    <w:p w:rsidR="006C0169" w:rsidRPr="00A60936" w:rsidRDefault="007B7289">
      <w:pPr>
        <w:pStyle w:val="23"/>
        <w:rPr>
          <w:rStyle w:val="af0"/>
          <w:noProof/>
          <w:szCs w:val="28"/>
        </w:rPr>
      </w:pPr>
      <w:hyperlink w:anchor="_Toc419402198" w:history="1">
        <w:r w:rsidR="002C6A4C" w:rsidRPr="00A60936">
          <w:rPr>
            <w:rStyle w:val="af0"/>
            <w:noProof/>
            <w:szCs w:val="28"/>
          </w:rPr>
          <w:t>4.1.  Обґрунтування ринкової доцільності розробки веб ресурсу фотографів</w:t>
        </w:r>
        <w:r w:rsidR="002C6A4C" w:rsidRPr="00A60936">
          <w:rPr>
            <w:noProof/>
            <w:webHidden/>
            <w:szCs w:val="28"/>
          </w:rPr>
          <w:tab/>
        </w:r>
        <w:r w:rsidR="002C6A4C" w:rsidRPr="00A60936">
          <w:rPr>
            <w:noProof/>
            <w:webHidden/>
            <w:szCs w:val="28"/>
          </w:rPr>
          <w:fldChar w:fldCharType="begin"/>
        </w:r>
        <w:r w:rsidR="002C6A4C" w:rsidRPr="00A60936">
          <w:rPr>
            <w:noProof/>
            <w:webHidden/>
            <w:szCs w:val="28"/>
          </w:rPr>
          <w:instrText xml:space="preserve"> PAGEREF _Toc419402198 \h </w:instrText>
        </w:r>
        <w:r w:rsidR="002C6A4C" w:rsidRPr="00A60936">
          <w:rPr>
            <w:noProof/>
            <w:webHidden/>
            <w:szCs w:val="28"/>
          </w:rPr>
        </w:r>
        <w:r w:rsidR="002C6A4C" w:rsidRPr="00A60936">
          <w:rPr>
            <w:noProof/>
            <w:webHidden/>
            <w:szCs w:val="28"/>
          </w:rPr>
          <w:fldChar w:fldCharType="separate"/>
        </w:r>
        <w:r w:rsidR="002C6A4C" w:rsidRPr="00A60936">
          <w:rPr>
            <w:noProof/>
            <w:webHidden/>
            <w:szCs w:val="28"/>
          </w:rPr>
          <w:t>48</w:t>
        </w:r>
        <w:r w:rsidR="002C6A4C" w:rsidRPr="00A60936">
          <w:rPr>
            <w:noProof/>
            <w:webHidden/>
            <w:szCs w:val="28"/>
          </w:rPr>
          <w:fldChar w:fldCharType="end"/>
        </w:r>
      </w:hyperlink>
    </w:p>
    <w:p w:rsidR="006C0169" w:rsidRPr="00A60936" w:rsidRDefault="006C0169" w:rsidP="006C0169">
      <w:pPr>
        <w:rPr>
          <w:rStyle w:val="af0"/>
          <w:noProof/>
          <w:szCs w:val="28"/>
        </w:rPr>
      </w:pPr>
      <w:r w:rsidRPr="00A60936">
        <w:rPr>
          <w:rStyle w:val="af0"/>
          <w:noProof/>
          <w:szCs w:val="28"/>
        </w:rPr>
        <w:br w:type="page"/>
      </w:r>
    </w:p>
    <w:p w:rsidR="002C6A4C" w:rsidRPr="00A60936" w:rsidRDefault="007B7289">
      <w:pPr>
        <w:pStyle w:val="23"/>
        <w:rPr>
          <w:rFonts w:asciiTheme="minorHAnsi" w:hAnsiTheme="minorHAnsi" w:cstheme="minorBidi"/>
          <w:noProof/>
          <w:szCs w:val="28"/>
          <w:lang w:eastAsia="uk-UA" w:bidi="ar-SA"/>
        </w:rPr>
      </w:pPr>
      <w:hyperlink w:anchor="_Toc419402199" w:history="1">
        <w:r w:rsidR="002C6A4C" w:rsidRPr="00A60936">
          <w:rPr>
            <w:rStyle w:val="af0"/>
            <w:noProof/>
            <w:szCs w:val="28"/>
          </w:rPr>
          <w:t xml:space="preserve">4.2. Розрахунок собівартості й ціни розробки </w:t>
        </w:r>
        <w:r w:rsidR="002C6A4C" w:rsidRPr="00A60936">
          <w:rPr>
            <w:rStyle w:val="af0"/>
            <w:noProof/>
            <w:spacing w:val="-2"/>
            <w:szCs w:val="28"/>
          </w:rPr>
          <w:t>(вказати назву розробки)</w:t>
        </w:r>
        <w:r w:rsidR="002C6A4C" w:rsidRPr="00A60936">
          <w:rPr>
            <w:noProof/>
            <w:webHidden/>
            <w:szCs w:val="28"/>
          </w:rPr>
          <w:tab/>
        </w:r>
        <w:r w:rsidR="002C6A4C" w:rsidRPr="00A60936">
          <w:rPr>
            <w:noProof/>
            <w:webHidden/>
            <w:szCs w:val="28"/>
          </w:rPr>
          <w:fldChar w:fldCharType="begin"/>
        </w:r>
        <w:r w:rsidR="002C6A4C" w:rsidRPr="00A60936">
          <w:rPr>
            <w:noProof/>
            <w:webHidden/>
            <w:szCs w:val="28"/>
          </w:rPr>
          <w:instrText xml:space="preserve"> PAGEREF _Toc419402199 \h </w:instrText>
        </w:r>
        <w:r w:rsidR="002C6A4C" w:rsidRPr="00A60936">
          <w:rPr>
            <w:noProof/>
            <w:webHidden/>
            <w:szCs w:val="28"/>
          </w:rPr>
        </w:r>
        <w:r w:rsidR="002C6A4C" w:rsidRPr="00A60936">
          <w:rPr>
            <w:noProof/>
            <w:webHidden/>
            <w:szCs w:val="28"/>
          </w:rPr>
          <w:fldChar w:fldCharType="separate"/>
        </w:r>
        <w:r w:rsidR="002C6A4C" w:rsidRPr="00A60936">
          <w:rPr>
            <w:noProof/>
            <w:webHidden/>
            <w:szCs w:val="28"/>
          </w:rPr>
          <w:t>50</w:t>
        </w:r>
        <w:r w:rsidR="002C6A4C" w:rsidRPr="00A60936">
          <w:rPr>
            <w:noProof/>
            <w:webHidden/>
            <w:szCs w:val="28"/>
          </w:rPr>
          <w:fldChar w:fldCharType="end"/>
        </w:r>
      </w:hyperlink>
    </w:p>
    <w:p w:rsidR="002C6A4C" w:rsidRPr="00A60936" w:rsidRDefault="007B7289">
      <w:pPr>
        <w:pStyle w:val="23"/>
        <w:rPr>
          <w:rFonts w:asciiTheme="minorHAnsi" w:hAnsiTheme="minorHAnsi" w:cstheme="minorBidi"/>
          <w:noProof/>
          <w:szCs w:val="28"/>
          <w:lang w:eastAsia="uk-UA" w:bidi="ar-SA"/>
        </w:rPr>
      </w:pPr>
      <w:hyperlink w:anchor="_Toc419402200" w:history="1">
        <w:r w:rsidR="002C6A4C" w:rsidRPr="00A60936">
          <w:rPr>
            <w:rStyle w:val="af0"/>
            <w:noProof/>
            <w:szCs w:val="28"/>
          </w:rPr>
          <w:t>4.3. Розрахунок можливого прибутку фірми-розробника та терміну окупності розробки.</w:t>
        </w:r>
        <w:r w:rsidR="002C6A4C" w:rsidRPr="00A60936">
          <w:rPr>
            <w:noProof/>
            <w:webHidden/>
            <w:szCs w:val="28"/>
          </w:rPr>
          <w:tab/>
        </w:r>
        <w:r w:rsidR="002C6A4C" w:rsidRPr="00A60936">
          <w:rPr>
            <w:noProof/>
            <w:webHidden/>
            <w:szCs w:val="28"/>
          </w:rPr>
          <w:fldChar w:fldCharType="begin"/>
        </w:r>
        <w:r w:rsidR="002C6A4C" w:rsidRPr="00A60936">
          <w:rPr>
            <w:noProof/>
            <w:webHidden/>
            <w:szCs w:val="28"/>
          </w:rPr>
          <w:instrText xml:space="preserve"> PAGEREF _Toc419402200 \h </w:instrText>
        </w:r>
        <w:r w:rsidR="002C6A4C" w:rsidRPr="00A60936">
          <w:rPr>
            <w:noProof/>
            <w:webHidden/>
            <w:szCs w:val="28"/>
          </w:rPr>
        </w:r>
        <w:r w:rsidR="002C6A4C" w:rsidRPr="00A60936">
          <w:rPr>
            <w:noProof/>
            <w:webHidden/>
            <w:szCs w:val="28"/>
          </w:rPr>
          <w:fldChar w:fldCharType="separate"/>
        </w:r>
        <w:r w:rsidR="002C6A4C" w:rsidRPr="00A60936">
          <w:rPr>
            <w:noProof/>
            <w:webHidden/>
            <w:szCs w:val="28"/>
          </w:rPr>
          <w:t>52</w:t>
        </w:r>
        <w:r w:rsidR="002C6A4C" w:rsidRPr="00A60936">
          <w:rPr>
            <w:noProof/>
            <w:webHidden/>
            <w:szCs w:val="28"/>
          </w:rPr>
          <w:fldChar w:fldCharType="end"/>
        </w:r>
      </w:hyperlink>
    </w:p>
    <w:p w:rsidR="002C6A4C" w:rsidRPr="00A60936" w:rsidRDefault="007B7289">
      <w:pPr>
        <w:pStyle w:val="23"/>
        <w:rPr>
          <w:rFonts w:asciiTheme="minorHAnsi" w:hAnsiTheme="minorHAnsi" w:cstheme="minorBidi"/>
          <w:noProof/>
          <w:szCs w:val="28"/>
          <w:lang w:eastAsia="uk-UA" w:bidi="ar-SA"/>
        </w:rPr>
      </w:pPr>
      <w:hyperlink w:anchor="_Toc419402201" w:history="1">
        <w:r w:rsidR="002C6A4C" w:rsidRPr="00A60936">
          <w:rPr>
            <w:rStyle w:val="af0"/>
            <w:noProof/>
            <w:szCs w:val="28"/>
          </w:rPr>
          <w:t>4.4 . Аналіз конкурентоспроможності розробки (вказати розробку)</w:t>
        </w:r>
        <w:r w:rsidR="002C6A4C" w:rsidRPr="00A60936">
          <w:rPr>
            <w:noProof/>
            <w:webHidden/>
            <w:szCs w:val="28"/>
          </w:rPr>
          <w:tab/>
        </w:r>
        <w:r w:rsidR="002C6A4C" w:rsidRPr="00A60936">
          <w:rPr>
            <w:noProof/>
            <w:webHidden/>
            <w:szCs w:val="28"/>
          </w:rPr>
          <w:fldChar w:fldCharType="begin"/>
        </w:r>
        <w:r w:rsidR="002C6A4C" w:rsidRPr="00A60936">
          <w:rPr>
            <w:noProof/>
            <w:webHidden/>
            <w:szCs w:val="28"/>
          </w:rPr>
          <w:instrText xml:space="preserve"> PAGEREF _Toc419402201 \h </w:instrText>
        </w:r>
        <w:r w:rsidR="002C6A4C" w:rsidRPr="00A60936">
          <w:rPr>
            <w:noProof/>
            <w:webHidden/>
            <w:szCs w:val="28"/>
          </w:rPr>
        </w:r>
        <w:r w:rsidR="002C6A4C" w:rsidRPr="00A60936">
          <w:rPr>
            <w:noProof/>
            <w:webHidden/>
            <w:szCs w:val="28"/>
          </w:rPr>
          <w:fldChar w:fldCharType="separate"/>
        </w:r>
        <w:r w:rsidR="002C6A4C" w:rsidRPr="00A60936">
          <w:rPr>
            <w:noProof/>
            <w:webHidden/>
            <w:szCs w:val="28"/>
          </w:rPr>
          <w:t>55</w:t>
        </w:r>
        <w:r w:rsidR="002C6A4C" w:rsidRPr="00A60936">
          <w:rPr>
            <w:noProof/>
            <w:webHidden/>
            <w:szCs w:val="28"/>
          </w:rPr>
          <w:fldChar w:fldCharType="end"/>
        </w:r>
      </w:hyperlink>
    </w:p>
    <w:p w:rsidR="002C6A4C" w:rsidRPr="00A60936" w:rsidRDefault="007B7289">
      <w:pPr>
        <w:pStyle w:val="11"/>
        <w:rPr>
          <w:rFonts w:asciiTheme="minorHAnsi" w:hAnsiTheme="minorHAnsi" w:cstheme="minorBidi"/>
          <w:b w:val="0"/>
          <w:noProof/>
          <w:szCs w:val="28"/>
          <w:lang w:eastAsia="uk-UA" w:bidi="ar-SA"/>
        </w:rPr>
      </w:pPr>
      <w:hyperlink w:anchor="_Toc419402202" w:history="1">
        <w:r w:rsidR="002C6A4C" w:rsidRPr="00A60936">
          <w:rPr>
            <w:rStyle w:val="af0"/>
            <w:noProof/>
            <w:szCs w:val="28"/>
          </w:rPr>
          <w:t>5 ОХОРОНА ПРАЦІ</w:t>
        </w:r>
        <w:r w:rsidR="002C6A4C" w:rsidRPr="00A60936">
          <w:rPr>
            <w:noProof/>
            <w:webHidden/>
            <w:szCs w:val="28"/>
          </w:rPr>
          <w:tab/>
        </w:r>
        <w:r w:rsidR="002C6A4C" w:rsidRPr="00A60936">
          <w:rPr>
            <w:noProof/>
            <w:webHidden/>
            <w:szCs w:val="28"/>
          </w:rPr>
          <w:fldChar w:fldCharType="begin"/>
        </w:r>
        <w:r w:rsidR="002C6A4C" w:rsidRPr="00A60936">
          <w:rPr>
            <w:noProof/>
            <w:webHidden/>
            <w:szCs w:val="28"/>
          </w:rPr>
          <w:instrText xml:space="preserve"> PAGEREF _Toc419402202 \h </w:instrText>
        </w:r>
        <w:r w:rsidR="002C6A4C" w:rsidRPr="00A60936">
          <w:rPr>
            <w:noProof/>
            <w:webHidden/>
            <w:szCs w:val="28"/>
          </w:rPr>
        </w:r>
        <w:r w:rsidR="002C6A4C" w:rsidRPr="00A60936">
          <w:rPr>
            <w:noProof/>
            <w:webHidden/>
            <w:szCs w:val="28"/>
          </w:rPr>
          <w:fldChar w:fldCharType="separate"/>
        </w:r>
        <w:r w:rsidR="002C6A4C" w:rsidRPr="00A60936">
          <w:rPr>
            <w:noProof/>
            <w:webHidden/>
            <w:szCs w:val="28"/>
          </w:rPr>
          <w:t>58</w:t>
        </w:r>
        <w:r w:rsidR="002C6A4C" w:rsidRPr="00A60936">
          <w:rPr>
            <w:noProof/>
            <w:webHidden/>
            <w:szCs w:val="28"/>
          </w:rPr>
          <w:fldChar w:fldCharType="end"/>
        </w:r>
      </w:hyperlink>
    </w:p>
    <w:p w:rsidR="002C6A4C" w:rsidRPr="00A60936" w:rsidRDefault="007B7289">
      <w:pPr>
        <w:pStyle w:val="23"/>
        <w:rPr>
          <w:rFonts w:asciiTheme="minorHAnsi" w:hAnsiTheme="minorHAnsi" w:cstheme="minorBidi"/>
          <w:noProof/>
          <w:szCs w:val="28"/>
          <w:lang w:eastAsia="uk-UA" w:bidi="ar-SA"/>
        </w:rPr>
      </w:pPr>
      <w:hyperlink w:anchor="_Toc419402203" w:history="1">
        <w:r w:rsidR="002C6A4C" w:rsidRPr="00A60936">
          <w:rPr>
            <w:rStyle w:val="af0"/>
            <w:noProof/>
            <w:szCs w:val="28"/>
          </w:rPr>
          <w:t>5.1 Значення охорони праці для користувачів ПК</w:t>
        </w:r>
        <w:r w:rsidR="002C6A4C" w:rsidRPr="00A60936">
          <w:rPr>
            <w:noProof/>
            <w:webHidden/>
            <w:szCs w:val="28"/>
          </w:rPr>
          <w:tab/>
        </w:r>
        <w:r w:rsidR="002C6A4C" w:rsidRPr="00A60936">
          <w:rPr>
            <w:noProof/>
            <w:webHidden/>
            <w:szCs w:val="28"/>
          </w:rPr>
          <w:fldChar w:fldCharType="begin"/>
        </w:r>
        <w:r w:rsidR="002C6A4C" w:rsidRPr="00A60936">
          <w:rPr>
            <w:noProof/>
            <w:webHidden/>
            <w:szCs w:val="28"/>
          </w:rPr>
          <w:instrText xml:space="preserve"> PAGEREF _Toc419402203 \h </w:instrText>
        </w:r>
        <w:r w:rsidR="002C6A4C" w:rsidRPr="00A60936">
          <w:rPr>
            <w:noProof/>
            <w:webHidden/>
            <w:szCs w:val="28"/>
          </w:rPr>
        </w:r>
        <w:r w:rsidR="002C6A4C" w:rsidRPr="00A60936">
          <w:rPr>
            <w:noProof/>
            <w:webHidden/>
            <w:szCs w:val="28"/>
          </w:rPr>
          <w:fldChar w:fldCharType="separate"/>
        </w:r>
        <w:r w:rsidR="002C6A4C" w:rsidRPr="00A60936">
          <w:rPr>
            <w:noProof/>
            <w:webHidden/>
            <w:szCs w:val="28"/>
          </w:rPr>
          <w:t>58</w:t>
        </w:r>
        <w:r w:rsidR="002C6A4C" w:rsidRPr="00A60936">
          <w:rPr>
            <w:noProof/>
            <w:webHidden/>
            <w:szCs w:val="28"/>
          </w:rPr>
          <w:fldChar w:fldCharType="end"/>
        </w:r>
      </w:hyperlink>
    </w:p>
    <w:p w:rsidR="002C6A4C" w:rsidRPr="00A60936" w:rsidRDefault="007B7289">
      <w:pPr>
        <w:pStyle w:val="23"/>
        <w:rPr>
          <w:rFonts w:asciiTheme="minorHAnsi" w:hAnsiTheme="minorHAnsi" w:cstheme="minorBidi"/>
          <w:noProof/>
          <w:szCs w:val="28"/>
          <w:lang w:eastAsia="uk-UA" w:bidi="ar-SA"/>
        </w:rPr>
      </w:pPr>
      <w:hyperlink w:anchor="_Toc419402204" w:history="1">
        <w:r w:rsidR="002C6A4C" w:rsidRPr="00A60936">
          <w:rPr>
            <w:rStyle w:val="af0"/>
            <w:noProof/>
            <w:szCs w:val="28"/>
          </w:rPr>
          <w:t>5.2 Забезпечення нормальних умов праці та Розрахунок освітленості робочого місця</w:t>
        </w:r>
        <w:r w:rsidR="002C6A4C" w:rsidRPr="00A60936">
          <w:rPr>
            <w:noProof/>
            <w:webHidden/>
            <w:szCs w:val="28"/>
          </w:rPr>
          <w:tab/>
        </w:r>
        <w:r w:rsidR="002C6A4C" w:rsidRPr="00A60936">
          <w:rPr>
            <w:noProof/>
            <w:webHidden/>
            <w:szCs w:val="28"/>
          </w:rPr>
          <w:fldChar w:fldCharType="begin"/>
        </w:r>
        <w:r w:rsidR="002C6A4C" w:rsidRPr="00A60936">
          <w:rPr>
            <w:noProof/>
            <w:webHidden/>
            <w:szCs w:val="28"/>
          </w:rPr>
          <w:instrText xml:space="preserve"> PAGEREF _Toc419402204 \h </w:instrText>
        </w:r>
        <w:r w:rsidR="002C6A4C" w:rsidRPr="00A60936">
          <w:rPr>
            <w:noProof/>
            <w:webHidden/>
            <w:szCs w:val="28"/>
          </w:rPr>
        </w:r>
        <w:r w:rsidR="002C6A4C" w:rsidRPr="00A60936">
          <w:rPr>
            <w:noProof/>
            <w:webHidden/>
            <w:szCs w:val="28"/>
          </w:rPr>
          <w:fldChar w:fldCharType="separate"/>
        </w:r>
        <w:r w:rsidR="002C6A4C" w:rsidRPr="00A60936">
          <w:rPr>
            <w:noProof/>
            <w:webHidden/>
            <w:szCs w:val="28"/>
          </w:rPr>
          <w:t>62</w:t>
        </w:r>
        <w:r w:rsidR="002C6A4C" w:rsidRPr="00A60936">
          <w:rPr>
            <w:noProof/>
            <w:webHidden/>
            <w:szCs w:val="28"/>
          </w:rPr>
          <w:fldChar w:fldCharType="end"/>
        </w:r>
      </w:hyperlink>
    </w:p>
    <w:p w:rsidR="002C6A4C" w:rsidRPr="00A60936" w:rsidRDefault="007B7289">
      <w:pPr>
        <w:pStyle w:val="23"/>
        <w:rPr>
          <w:rFonts w:asciiTheme="minorHAnsi" w:hAnsiTheme="minorHAnsi" w:cstheme="minorBidi"/>
          <w:noProof/>
          <w:szCs w:val="28"/>
          <w:lang w:eastAsia="uk-UA" w:bidi="ar-SA"/>
        </w:rPr>
      </w:pPr>
      <w:hyperlink w:anchor="_Toc419402205" w:history="1">
        <w:r w:rsidR="002C6A4C" w:rsidRPr="00A60936">
          <w:rPr>
            <w:rStyle w:val="af0"/>
            <w:noProof/>
            <w:szCs w:val="28"/>
          </w:rPr>
          <w:t>5.3 Забезпечення електробезпеки</w:t>
        </w:r>
        <w:r w:rsidR="002C6A4C" w:rsidRPr="00A60936">
          <w:rPr>
            <w:noProof/>
            <w:webHidden/>
            <w:szCs w:val="28"/>
          </w:rPr>
          <w:tab/>
        </w:r>
        <w:r w:rsidR="002C6A4C" w:rsidRPr="00A60936">
          <w:rPr>
            <w:noProof/>
            <w:webHidden/>
            <w:szCs w:val="28"/>
          </w:rPr>
          <w:fldChar w:fldCharType="begin"/>
        </w:r>
        <w:r w:rsidR="002C6A4C" w:rsidRPr="00A60936">
          <w:rPr>
            <w:noProof/>
            <w:webHidden/>
            <w:szCs w:val="28"/>
          </w:rPr>
          <w:instrText xml:space="preserve"> PAGEREF _Toc419402205 \h </w:instrText>
        </w:r>
        <w:r w:rsidR="002C6A4C" w:rsidRPr="00A60936">
          <w:rPr>
            <w:noProof/>
            <w:webHidden/>
            <w:szCs w:val="28"/>
          </w:rPr>
        </w:r>
        <w:r w:rsidR="002C6A4C" w:rsidRPr="00A60936">
          <w:rPr>
            <w:noProof/>
            <w:webHidden/>
            <w:szCs w:val="28"/>
          </w:rPr>
          <w:fldChar w:fldCharType="separate"/>
        </w:r>
        <w:r w:rsidR="002C6A4C" w:rsidRPr="00A60936">
          <w:rPr>
            <w:noProof/>
            <w:webHidden/>
            <w:szCs w:val="28"/>
          </w:rPr>
          <w:t>68</w:t>
        </w:r>
        <w:r w:rsidR="002C6A4C" w:rsidRPr="00A60936">
          <w:rPr>
            <w:noProof/>
            <w:webHidden/>
            <w:szCs w:val="28"/>
          </w:rPr>
          <w:fldChar w:fldCharType="end"/>
        </w:r>
      </w:hyperlink>
    </w:p>
    <w:p w:rsidR="002C6A4C" w:rsidRPr="00A60936" w:rsidRDefault="007B7289">
      <w:pPr>
        <w:pStyle w:val="23"/>
        <w:rPr>
          <w:rFonts w:asciiTheme="minorHAnsi" w:hAnsiTheme="minorHAnsi" w:cstheme="minorBidi"/>
          <w:noProof/>
          <w:szCs w:val="28"/>
          <w:lang w:eastAsia="uk-UA" w:bidi="ar-SA"/>
        </w:rPr>
      </w:pPr>
      <w:hyperlink w:anchor="_Toc419402206" w:history="1">
        <w:r w:rsidR="002C6A4C" w:rsidRPr="00A60936">
          <w:rPr>
            <w:rStyle w:val="af0"/>
            <w:noProof/>
            <w:szCs w:val="28"/>
          </w:rPr>
          <w:t>5.4 Пожежна безпека</w:t>
        </w:r>
        <w:r w:rsidR="002C6A4C" w:rsidRPr="00A60936">
          <w:rPr>
            <w:noProof/>
            <w:webHidden/>
            <w:szCs w:val="28"/>
          </w:rPr>
          <w:tab/>
        </w:r>
        <w:r w:rsidR="002C6A4C" w:rsidRPr="00A60936">
          <w:rPr>
            <w:noProof/>
            <w:webHidden/>
            <w:szCs w:val="28"/>
          </w:rPr>
          <w:fldChar w:fldCharType="begin"/>
        </w:r>
        <w:r w:rsidR="002C6A4C" w:rsidRPr="00A60936">
          <w:rPr>
            <w:noProof/>
            <w:webHidden/>
            <w:szCs w:val="28"/>
          </w:rPr>
          <w:instrText xml:space="preserve"> PAGEREF _Toc419402206 \h </w:instrText>
        </w:r>
        <w:r w:rsidR="002C6A4C" w:rsidRPr="00A60936">
          <w:rPr>
            <w:noProof/>
            <w:webHidden/>
            <w:szCs w:val="28"/>
          </w:rPr>
        </w:r>
        <w:r w:rsidR="002C6A4C" w:rsidRPr="00A60936">
          <w:rPr>
            <w:noProof/>
            <w:webHidden/>
            <w:szCs w:val="28"/>
          </w:rPr>
          <w:fldChar w:fldCharType="separate"/>
        </w:r>
        <w:r w:rsidR="002C6A4C" w:rsidRPr="00A60936">
          <w:rPr>
            <w:noProof/>
            <w:webHidden/>
            <w:szCs w:val="28"/>
          </w:rPr>
          <w:t>71</w:t>
        </w:r>
        <w:r w:rsidR="002C6A4C" w:rsidRPr="00A60936">
          <w:rPr>
            <w:noProof/>
            <w:webHidden/>
            <w:szCs w:val="28"/>
          </w:rPr>
          <w:fldChar w:fldCharType="end"/>
        </w:r>
      </w:hyperlink>
    </w:p>
    <w:p w:rsidR="002C6A4C" w:rsidRPr="00A60936" w:rsidRDefault="007B7289">
      <w:pPr>
        <w:pStyle w:val="11"/>
        <w:rPr>
          <w:rStyle w:val="af0"/>
          <w:noProof/>
          <w:szCs w:val="28"/>
        </w:rPr>
      </w:pPr>
      <w:hyperlink w:anchor="_Toc419402207" w:history="1">
        <w:r w:rsidR="002C6A4C" w:rsidRPr="00A60936">
          <w:rPr>
            <w:rStyle w:val="af0"/>
            <w:noProof/>
            <w:szCs w:val="28"/>
          </w:rPr>
          <w:t>ВИСНОВКИ</w:t>
        </w:r>
        <w:r w:rsidR="002C6A4C" w:rsidRPr="00A60936">
          <w:rPr>
            <w:noProof/>
            <w:webHidden/>
            <w:szCs w:val="28"/>
          </w:rPr>
          <w:tab/>
        </w:r>
        <w:r w:rsidR="002C6A4C" w:rsidRPr="00A60936">
          <w:rPr>
            <w:noProof/>
            <w:webHidden/>
            <w:szCs w:val="28"/>
          </w:rPr>
          <w:fldChar w:fldCharType="begin"/>
        </w:r>
        <w:r w:rsidR="002C6A4C" w:rsidRPr="00A60936">
          <w:rPr>
            <w:noProof/>
            <w:webHidden/>
            <w:szCs w:val="28"/>
          </w:rPr>
          <w:instrText xml:space="preserve"> PAGEREF _Toc419402207 \h </w:instrText>
        </w:r>
        <w:r w:rsidR="002C6A4C" w:rsidRPr="00A60936">
          <w:rPr>
            <w:noProof/>
            <w:webHidden/>
            <w:szCs w:val="28"/>
          </w:rPr>
        </w:r>
        <w:r w:rsidR="002C6A4C" w:rsidRPr="00A60936">
          <w:rPr>
            <w:noProof/>
            <w:webHidden/>
            <w:szCs w:val="28"/>
          </w:rPr>
          <w:fldChar w:fldCharType="separate"/>
        </w:r>
        <w:r w:rsidR="002C6A4C" w:rsidRPr="00A60936">
          <w:rPr>
            <w:noProof/>
            <w:webHidden/>
            <w:szCs w:val="28"/>
          </w:rPr>
          <w:t>73</w:t>
        </w:r>
        <w:r w:rsidR="002C6A4C" w:rsidRPr="00A60936">
          <w:rPr>
            <w:noProof/>
            <w:webHidden/>
            <w:szCs w:val="28"/>
          </w:rPr>
          <w:fldChar w:fldCharType="end"/>
        </w:r>
      </w:hyperlink>
    </w:p>
    <w:p w:rsidR="006C0169" w:rsidRPr="00A60936" w:rsidRDefault="006C0169" w:rsidP="006C0169">
      <w:pPr>
        <w:rPr>
          <w:b/>
          <w:szCs w:val="28"/>
        </w:rPr>
      </w:pPr>
      <w:r w:rsidRPr="00A60936">
        <w:rPr>
          <w:b/>
          <w:szCs w:val="28"/>
        </w:rPr>
        <w:tab/>
        <w:t>СПИСОК ПОСИЛАНЬ НА ДЖЕРЕЛА………………………….............</w:t>
      </w:r>
    </w:p>
    <w:p w:rsidR="006C0169" w:rsidRPr="00A60936" w:rsidRDefault="006C0169" w:rsidP="006C0169">
      <w:pPr>
        <w:ind w:firstLine="720"/>
        <w:rPr>
          <w:b/>
          <w:szCs w:val="28"/>
        </w:rPr>
      </w:pPr>
      <w:r w:rsidRPr="00A60936">
        <w:rPr>
          <w:b/>
          <w:szCs w:val="28"/>
        </w:rPr>
        <w:t>ДОДАТКИ</w:t>
      </w:r>
    </w:p>
    <w:p w:rsidR="006C0169" w:rsidRPr="00A60936" w:rsidRDefault="006C0169" w:rsidP="006C0169">
      <w:pPr>
        <w:ind w:firstLine="720"/>
        <w:rPr>
          <w:b/>
          <w:szCs w:val="28"/>
        </w:rPr>
      </w:pPr>
      <w:r w:rsidRPr="00A60936">
        <w:rPr>
          <w:b/>
          <w:szCs w:val="28"/>
        </w:rPr>
        <w:t>БІБЛІОГРАФІЧНА ДОВІДКА</w:t>
      </w:r>
    </w:p>
    <w:p w:rsidR="00C60C60" w:rsidRPr="00A60936" w:rsidRDefault="00C60C60" w:rsidP="00C60C60">
      <w:pPr>
        <w:tabs>
          <w:tab w:val="left" w:pos="3464"/>
        </w:tabs>
        <w:rPr>
          <w:szCs w:val="28"/>
        </w:rPr>
      </w:pPr>
      <w:r w:rsidRPr="00A60936">
        <w:rPr>
          <w:szCs w:val="28"/>
        </w:rPr>
        <w:fldChar w:fldCharType="end"/>
      </w:r>
      <w:r w:rsidRPr="00A60936">
        <w:rPr>
          <w:szCs w:val="28"/>
        </w:rPr>
        <w:tab/>
      </w:r>
    </w:p>
    <w:p w:rsidR="004C3DDA" w:rsidRPr="00A60936" w:rsidRDefault="004C3DDA" w:rsidP="00DA349D">
      <w:pPr>
        <w:rPr>
          <w:rStyle w:val="af0"/>
          <w:b/>
          <w:color w:val="auto"/>
          <w:szCs w:val="28"/>
          <w:u w:val="none"/>
        </w:rPr>
      </w:pPr>
      <w:r w:rsidRPr="00A60936">
        <w:rPr>
          <w:rStyle w:val="af0"/>
          <w:color w:val="auto"/>
          <w:szCs w:val="28"/>
          <w:u w:val="none"/>
        </w:rPr>
        <w:br w:type="page"/>
      </w:r>
    </w:p>
    <w:p w:rsidR="005920BD" w:rsidRPr="00A60936" w:rsidRDefault="005920BD" w:rsidP="00C60C60">
      <w:pPr>
        <w:pStyle w:val="1"/>
        <w:rPr>
          <w:szCs w:val="28"/>
        </w:rPr>
      </w:pPr>
      <w:bookmarkStart w:id="0" w:name="_Toc419309657"/>
      <w:bookmarkStart w:id="1" w:name="_Toc419402179"/>
      <w:r w:rsidRPr="00A60936">
        <w:rPr>
          <w:szCs w:val="28"/>
        </w:rPr>
        <w:lastRenderedPageBreak/>
        <w:t>ПЕРЕЛІК УМОВНИХ СКОРОЧЕНЬ</w:t>
      </w:r>
      <w:bookmarkEnd w:id="0"/>
      <w:bookmarkEnd w:id="1"/>
    </w:p>
    <w:p w:rsidR="00F52DA4" w:rsidRPr="00A60936" w:rsidRDefault="00F52DA4" w:rsidP="00BE7F00">
      <w:pPr>
        <w:ind w:firstLine="709"/>
        <w:jc w:val="center"/>
        <w:rPr>
          <w:b/>
          <w:color w:val="000000"/>
          <w:spacing w:val="20"/>
          <w:szCs w:val="28"/>
        </w:rPr>
      </w:pPr>
    </w:p>
    <w:p w:rsidR="009A5130" w:rsidRPr="00A60936" w:rsidRDefault="009A5130" w:rsidP="001E2EC8">
      <w:pPr>
        <w:rPr>
          <w:szCs w:val="28"/>
        </w:rPr>
      </w:pPr>
      <w:r w:rsidRPr="00A60936">
        <w:rPr>
          <w:szCs w:val="28"/>
        </w:rPr>
        <w:t xml:space="preserve">PHP </w:t>
      </w:r>
      <w:r w:rsidR="00CC7A5B" w:rsidRPr="00A60936">
        <w:rPr>
          <w:szCs w:val="28"/>
        </w:rPr>
        <w:t>–</w:t>
      </w:r>
      <w:r w:rsidRPr="00A60936">
        <w:rPr>
          <w:szCs w:val="28"/>
        </w:rPr>
        <w:t xml:space="preserve"> Hypertext Preprocessor</w:t>
      </w:r>
    </w:p>
    <w:p w:rsidR="00BE7133" w:rsidRPr="00A60936" w:rsidRDefault="00BE7133" w:rsidP="001E2EC8">
      <w:pPr>
        <w:rPr>
          <w:szCs w:val="28"/>
        </w:rPr>
      </w:pPr>
      <w:r w:rsidRPr="00A60936">
        <w:rPr>
          <w:szCs w:val="28"/>
        </w:rPr>
        <w:t xml:space="preserve">HTML – Hyper Text Markup Language </w:t>
      </w:r>
    </w:p>
    <w:p w:rsidR="005920BD" w:rsidRPr="00A60936" w:rsidRDefault="00BE7133" w:rsidP="001E2EC8">
      <w:pPr>
        <w:rPr>
          <w:szCs w:val="28"/>
        </w:rPr>
      </w:pPr>
      <w:r w:rsidRPr="00A60936">
        <w:rPr>
          <w:szCs w:val="28"/>
        </w:rPr>
        <w:t>CSS</w:t>
      </w:r>
      <w:r w:rsidR="005920BD" w:rsidRPr="00A60936">
        <w:rPr>
          <w:szCs w:val="28"/>
        </w:rPr>
        <w:t xml:space="preserve"> – </w:t>
      </w:r>
      <w:r w:rsidRPr="00A60936">
        <w:rPr>
          <w:szCs w:val="28"/>
        </w:rPr>
        <w:t>Cascading Style Sheets</w:t>
      </w:r>
      <w:r w:rsidR="005920BD" w:rsidRPr="00A60936">
        <w:rPr>
          <w:szCs w:val="28"/>
        </w:rPr>
        <w:t xml:space="preserve"> </w:t>
      </w:r>
    </w:p>
    <w:p w:rsidR="005920BD" w:rsidRPr="00A60936" w:rsidRDefault="00BE7133" w:rsidP="001E2EC8">
      <w:pPr>
        <w:rPr>
          <w:szCs w:val="28"/>
        </w:rPr>
      </w:pPr>
      <w:r w:rsidRPr="00A60936">
        <w:rPr>
          <w:szCs w:val="28"/>
        </w:rPr>
        <w:t xml:space="preserve">jQuery </w:t>
      </w:r>
      <w:r w:rsidR="00044F7E" w:rsidRPr="00A60936">
        <w:rPr>
          <w:szCs w:val="28"/>
        </w:rPr>
        <w:t>-</w:t>
      </w:r>
      <w:r w:rsidRPr="00A60936">
        <w:rPr>
          <w:szCs w:val="28"/>
        </w:rPr>
        <w:t>JavaScript-бібліотека</w:t>
      </w:r>
    </w:p>
    <w:p w:rsidR="005920BD" w:rsidRPr="00A60936" w:rsidRDefault="00BE7133" w:rsidP="001E2EC8">
      <w:pPr>
        <w:rPr>
          <w:szCs w:val="28"/>
        </w:rPr>
      </w:pPr>
      <w:r w:rsidRPr="00A60936">
        <w:rPr>
          <w:szCs w:val="28"/>
        </w:rPr>
        <w:t xml:space="preserve">ORM </w:t>
      </w:r>
      <w:r w:rsidR="00CC7A5B" w:rsidRPr="00A60936">
        <w:rPr>
          <w:szCs w:val="28"/>
        </w:rPr>
        <w:t>–</w:t>
      </w:r>
      <w:r w:rsidRPr="00A60936">
        <w:rPr>
          <w:szCs w:val="28"/>
        </w:rPr>
        <w:t xml:space="preserve"> Object-relational mapping</w:t>
      </w:r>
    </w:p>
    <w:p w:rsidR="009A5130" w:rsidRPr="00A60936" w:rsidRDefault="009A5130" w:rsidP="001E2EC8">
      <w:pPr>
        <w:rPr>
          <w:szCs w:val="28"/>
        </w:rPr>
      </w:pPr>
      <w:r w:rsidRPr="00A60936">
        <w:rPr>
          <w:szCs w:val="28"/>
        </w:rPr>
        <w:t>URL</w:t>
      </w:r>
      <w:r w:rsidR="00CC7A5B" w:rsidRPr="00A60936">
        <w:rPr>
          <w:szCs w:val="28"/>
        </w:rPr>
        <w:t xml:space="preserve"> </w:t>
      </w:r>
      <w:r w:rsidRPr="00A60936">
        <w:rPr>
          <w:szCs w:val="28"/>
        </w:rPr>
        <w:t>– Uniform Resource Locator</w:t>
      </w:r>
    </w:p>
    <w:p w:rsidR="009A5130" w:rsidRPr="00A60936" w:rsidRDefault="009A5130" w:rsidP="001E2EC8">
      <w:pPr>
        <w:rPr>
          <w:szCs w:val="28"/>
        </w:rPr>
      </w:pPr>
      <w:r w:rsidRPr="00A60936">
        <w:rPr>
          <w:szCs w:val="28"/>
        </w:rPr>
        <w:t>UML – Unified Modelling Language</w:t>
      </w:r>
    </w:p>
    <w:p w:rsidR="009A5130" w:rsidRPr="00A60936" w:rsidRDefault="009A5130" w:rsidP="001E2EC8">
      <w:pPr>
        <w:rPr>
          <w:szCs w:val="28"/>
        </w:rPr>
      </w:pPr>
      <w:r w:rsidRPr="00A60936">
        <w:rPr>
          <w:szCs w:val="28"/>
        </w:rPr>
        <w:t xml:space="preserve">MVC </w:t>
      </w:r>
      <w:r w:rsidR="00CC7A5B" w:rsidRPr="00A60936">
        <w:rPr>
          <w:szCs w:val="28"/>
        </w:rPr>
        <w:t>–</w:t>
      </w:r>
      <w:r w:rsidRPr="00A60936">
        <w:rPr>
          <w:szCs w:val="28"/>
        </w:rPr>
        <w:t xml:space="preserve"> Model-view-controller</w:t>
      </w:r>
    </w:p>
    <w:p w:rsidR="00BE7133" w:rsidRPr="00A60936" w:rsidRDefault="00BE7133" w:rsidP="001E2EC8">
      <w:pPr>
        <w:rPr>
          <w:szCs w:val="28"/>
        </w:rPr>
      </w:pPr>
      <w:r w:rsidRPr="00A60936">
        <w:rPr>
          <w:szCs w:val="28"/>
        </w:rPr>
        <w:t>Kohana</w:t>
      </w:r>
      <w:r w:rsidR="00044F7E" w:rsidRPr="00A60936">
        <w:rPr>
          <w:szCs w:val="28"/>
        </w:rPr>
        <w:t>-</w:t>
      </w:r>
      <w:r w:rsidRPr="00A60936">
        <w:rPr>
          <w:szCs w:val="28"/>
        </w:rPr>
        <w:t xml:space="preserve"> </w:t>
      </w:r>
      <w:r w:rsidR="00CC7A5B" w:rsidRPr="00A60936">
        <w:rPr>
          <w:szCs w:val="28"/>
        </w:rPr>
        <w:t>В</w:t>
      </w:r>
      <w:r w:rsidRPr="00A60936">
        <w:rPr>
          <w:szCs w:val="28"/>
        </w:rPr>
        <w:t>еб-фреймворк на мові PHP</w:t>
      </w:r>
    </w:p>
    <w:p w:rsidR="005920BD" w:rsidRPr="00A60936" w:rsidRDefault="00BE7133" w:rsidP="001E2EC8">
      <w:pPr>
        <w:rPr>
          <w:szCs w:val="28"/>
        </w:rPr>
      </w:pPr>
      <w:r w:rsidRPr="00A60936">
        <w:rPr>
          <w:szCs w:val="28"/>
        </w:rPr>
        <w:t>Auth</w:t>
      </w:r>
      <w:r w:rsidR="005920BD" w:rsidRPr="00A60936">
        <w:rPr>
          <w:szCs w:val="28"/>
        </w:rPr>
        <w:t xml:space="preserve"> –  </w:t>
      </w:r>
      <w:r w:rsidRPr="00A60936">
        <w:rPr>
          <w:rStyle w:val="kbtopicscopy"/>
          <w:szCs w:val="28"/>
        </w:rPr>
        <w:t>Модуль авторизації</w:t>
      </w:r>
    </w:p>
    <w:p w:rsidR="005920BD" w:rsidRPr="00A60936" w:rsidRDefault="009A5130" w:rsidP="001E2EC8">
      <w:pPr>
        <w:rPr>
          <w:szCs w:val="28"/>
        </w:rPr>
      </w:pPr>
      <w:r w:rsidRPr="00A60936">
        <w:rPr>
          <w:szCs w:val="28"/>
        </w:rPr>
        <w:t>СУБД – Система управління базами даних</w:t>
      </w:r>
    </w:p>
    <w:p w:rsidR="00FF3375" w:rsidRPr="00A60936" w:rsidRDefault="00FF3375" w:rsidP="001E2EC8">
      <w:pPr>
        <w:rPr>
          <w:szCs w:val="28"/>
        </w:rPr>
      </w:pPr>
      <w:r w:rsidRPr="00A60936">
        <w:rPr>
          <w:szCs w:val="28"/>
        </w:rPr>
        <w:t>ПК – Персональний комп’ютер</w:t>
      </w:r>
    </w:p>
    <w:p w:rsidR="00FF3375" w:rsidRPr="00A60936" w:rsidRDefault="00FF3375" w:rsidP="001E2EC8">
      <w:pPr>
        <w:rPr>
          <w:szCs w:val="28"/>
        </w:rPr>
      </w:pPr>
      <w:r w:rsidRPr="00A60936">
        <w:rPr>
          <w:szCs w:val="28"/>
        </w:rPr>
        <w:t>ЕОМ – Електронно-обчислюванні машини</w:t>
      </w:r>
    </w:p>
    <w:p w:rsidR="00BE7133" w:rsidRPr="00A60936" w:rsidRDefault="00BE7133" w:rsidP="001E2EC8">
      <w:pPr>
        <w:rPr>
          <w:szCs w:val="28"/>
        </w:rPr>
      </w:pPr>
      <w:r w:rsidRPr="00A60936">
        <w:rPr>
          <w:szCs w:val="28"/>
        </w:rPr>
        <w:t>phpMyAdmin</w:t>
      </w:r>
      <w:r w:rsidR="00CC7A5B" w:rsidRPr="00A60936">
        <w:rPr>
          <w:szCs w:val="28"/>
        </w:rPr>
        <w:t xml:space="preserve"> – В</w:t>
      </w:r>
      <w:r w:rsidRPr="00A60936">
        <w:rPr>
          <w:szCs w:val="28"/>
        </w:rPr>
        <w:t>еб-застосунок з відкритим кодом на мові PHP</w:t>
      </w:r>
    </w:p>
    <w:p w:rsidR="00BE7133" w:rsidRPr="00A60936" w:rsidRDefault="00BE7133" w:rsidP="001E2EC8">
      <w:pPr>
        <w:rPr>
          <w:szCs w:val="28"/>
        </w:rPr>
      </w:pPr>
      <w:r w:rsidRPr="00A60936">
        <w:rPr>
          <w:szCs w:val="28"/>
        </w:rPr>
        <w:t>Git</w:t>
      </w:r>
      <w:r w:rsidR="00CC7A5B" w:rsidRPr="00A60936">
        <w:rPr>
          <w:szCs w:val="28"/>
        </w:rPr>
        <w:t xml:space="preserve"> – Р</w:t>
      </w:r>
      <w:r w:rsidRPr="00A60936">
        <w:rPr>
          <w:szCs w:val="28"/>
        </w:rPr>
        <w:t>озподілена система керування версіями файлів</w:t>
      </w:r>
    </w:p>
    <w:p w:rsidR="005920BD" w:rsidRPr="00A60936" w:rsidRDefault="005920BD" w:rsidP="001E2EC8">
      <w:pPr>
        <w:pStyle w:val="1"/>
        <w:rPr>
          <w:szCs w:val="28"/>
        </w:rPr>
      </w:pPr>
      <w:r w:rsidRPr="00A60936">
        <w:rPr>
          <w:szCs w:val="28"/>
        </w:rPr>
        <w:br w:type="page"/>
      </w:r>
      <w:bookmarkStart w:id="2" w:name="_Toc419309658"/>
      <w:bookmarkStart w:id="3" w:name="_Toc419402180"/>
      <w:r w:rsidRPr="00A60936">
        <w:rPr>
          <w:szCs w:val="28"/>
        </w:rPr>
        <w:lastRenderedPageBreak/>
        <w:t>ВСТУП</w:t>
      </w:r>
      <w:bookmarkEnd w:id="2"/>
      <w:bookmarkEnd w:id="3"/>
    </w:p>
    <w:p w:rsidR="005920BD" w:rsidRPr="00A60936" w:rsidRDefault="005920BD" w:rsidP="001E2EC8">
      <w:pPr>
        <w:rPr>
          <w:szCs w:val="28"/>
        </w:rPr>
      </w:pPr>
      <w:r w:rsidRPr="00A60936">
        <w:rPr>
          <w:szCs w:val="28"/>
        </w:rPr>
        <w:t xml:space="preserve"> </w:t>
      </w:r>
    </w:p>
    <w:p w:rsidR="00D91244" w:rsidRPr="00A60936" w:rsidRDefault="00D91244" w:rsidP="00AE5756">
      <w:pPr>
        <w:ind w:firstLine="720"/>
        <w:rPr>
          <w:szCs w:val="28"/>
        </w:rPr>
      </w:pPr>
      <w:r w:rsidRPr="00A60936">
        <w:rPr>
          <w:szCs w:val="28"/>
        </w:rPr>
        <w:t>На сучасному рівні розвитку інформаційних технологій використання</w:t>
      </w:r>
      <w:r w:rsidR="001F7934" w:rsidRPr="00A60936">
        <w:rPr>
          <w:szCs w:val="28"/>
        </w:rPr>
        <w:t xml:space="preserve"> </w:t>
      </w:r>
      <w:r w:rsidRPr="00A60936">
        <w:rPr>
          <w:szCs w:val="28"/>
        </w:rPr>
        <w:t>комп’ютера для збереження</w:t>
      </w:r>
      <w:r w:rsidR="001F7934" w:rsidRPr="00A60936">
        <w:rPr>
          <w:szCs w:val="28"/>
        </w:rPr>
        <w:t xml:space="preserve"> та представлення </w:t>
      </w:r>
      <w:r w:rsidRPr="00A60936">
        <w:rPr>
          <w:szCs w:val="28"/>
        </w:rPr>
        <w:t xml:space="preserve"> будь-яких видів інформації стає єдиним засобом, що надає широкі можливості керування інформацією. Важливу роль у процесі отримання інформації відіграє мережа Інтернет. Сьогодні в Україні послугами Інтернет з різною періодичністю користуються близько 9 млн. жителів України. </w:t>
      </w:r>
      <w:r w:rsidRPr="00A60936">
        <w:rPr>
          <w:szCs w:val="28"/>
        </w:rPr>
        <w:tab/>
      </w:r>
      <w:r w:rsidR="00B6727E" w:rsidRPr="00A60936">
        <w:rPr>
          <w:szCs w:val="28"/>
        </w:rPr>
        <w:t xml:space="preserve">Серед яких є </w:t>
      </w:r>
      <w:r w:rsidR="00693C8D" w:rsidRPr="00A60936">
        <w:rPr>
          <w:szCs w:val="28"/>
        </w:rPr>
        <w:t xml:space="preserve">і </w:t>
      </w:r>
      <w:r w:rsidR="00B6727E" w:rsidRPr="00A60936">
        <w:rPr>
          <w:szCs w:val="28"/>
        </w:rPr>
        <w:t xml:space="preserve">велике коло фотографів. </w:t>
      </w:r>
      <w:r w:rsidRPr="00A60936">
        <w:rPr>
          <w:szCs w:val="28"/>
        </w:rPr>
        <w:t>Internet сьогодні це найбільш розвинена у світі інформаційна система, за допомогою якої здійснюється комунікація між мільйонами користувач</w:t>
      </w:r>
      <w:r w:rsidR="00B6727E" w:rsidRPr="00A60936">
        <w:rPr>
          <w:szCs w:val="28"/>
        </w:rPr>
        <w:t>ів</w:t>
      </w:r>
      <w:r w:rsidRPr="00A60936">
        <w:rPr>
          <w:szCs w:val="28"/>
        </w:rPr>
        <w:t>. За допомогою мережі Internet забезпечується доступ до більш як п'яти мільйонів інформаційних Web-сайтів. Якщо прийняти до уваги кількісні показники українського сегменту Internet, то вони налічують 200-300 тисяч користувачів, загальна кількість Web-серверів на сьогодні досягла позначки 4,5 тисяч.</w:t>
      </w:r>
    </w:p>
    <w:p w:rsidR="00D91244" w:rsidRPr="00A60936" w:rsidRDefault="00D91244" w:rsidP="00AE5756">
      <w:pPr>
        <w:ind w:firstLine="720"/>
        <w:rPr>
          <w:szCs w:val="28"/>
        </w:rPr>
      </w:pPr>
      <w:r w:rsidRPr="00A60936">
        <w:rPr>
          <w:szCs w:val="28"/>
        </w:rPr>
        <w:t>З самого початку розвитку Internet, а особливо з появою Web-технологій, мережа орієнтована на інформаційне забезпечення своїх користувачів.</w:t>
      </w:r>
      <w:r w:rsidR="00B6727E" w:rsidRPr="00A60936">
        <w:rPr>
          <w:szCs w:val="28"/>
        </w:rPr>
        <w:t xml:space="preserve"> Цим вдало навчилися користуватися і фотографи, які за допомогою Web-сайтів можуть представляти свої роботи та мати можливість підтримувати он-лайн зв'язок з потенційними замовниками.</w:t>
      </w:r>
      <w:r w:rsidR="00693C8D" w:rsidRPr="00A60936">
        <w:rPr>
          <w:szCs w:val="28"/>
        </w:rPr>
        <w:t xml:space="preserve"> </w:t>
      </w:r>
      <w:r w:rsidR="00B6727E" w:rsidRPr="00A60936">
        <w:rPr>
          <w:szCs w:val="28"/>
        </w:rPr>
        <w:t xml:space="preserve"> </w:t>
      </w:r>
    </w:p>
    <w:p w:rsidR="00D91244" w:rsidRPr="00A60936" w:rsidRDefault="00B6727E" w:rsidP="00AE5756">
      <w:pPr>
        <w:ind w:firstLine="720"/>
        <w:rPr>
          <w:szCs w:val="28"/>
        </w:rPr>
      </w:pPr>
      <w:r w:rsidRPr="00A60936">
        <w:rPr>
          <w:szCs w:val="28"/>
        </w:rPr>
        <w:t xml:space="preserve">Метою даного </w:t>
      </w:r>
      <w:r w:rsidR="00FF5D78" w:rsidRPr="00A60936">
        <w:rPr>
          <w:szCs w:val="28"/>
        </w:rPr>
        <w:t xml:space="preserve">дипломного проекту </w:t>
      </w:r>
      <w:r w:rsidR="00D91244" w:rsidRPr="00A60936">
        <w:rPr>
          <w:szCs w:val="28"/>
        </w:rPr>
        <w:t xml:space="preserve">є </w:t>
      </w:r>
      <w:r w:rsidR="002D5E32" w:rsidRPr="00A60936">
        <w:rPr>
          <w:szCs w:val="28"/>
        </w:rPr>
        <w:t>“Розробка алгоритмічного та програмного забезпечення веб-ресурсу формування рейтингу професійних фотографів та їх робіт</w:t>
      </w:r>
      <w:r w:rsidR="00FF5D78" w:rsidRPr="00A60936">
        <w:rPr>
          <w:szCs w:val="28"/>
        </w:rPr>
        <w:t xml:space="preserve"> </w:t>
      </w:r>
      <w:r w:rsidR="00D91244" w:rsidRPr="00A60936">
        <w:rPr>
          <w:szCs w:val="28"/>
        </w:rPr>
        <w:t>”.</w:t>
      </w:r>
    </w:p>
    <w:p w:rsidR="00D91244" w:rsidRPr="00A60936" w:rsidRDefault="00D91244" w:rsidP="00AE5756">
      <w:pPr>
        <w:ind w:firstLine="720"/>
        <w:rPr>
          <w:szCs w:val="28"/>
        </w:rPr>
      </w:pPr>
      <w:r w:rsidRPr="00A60936">
        <w:rPr>
          <w:szCs w:val="28"/>
        </w:rPr>
        <w:t xml:space="preserve">На сьогодні представлення </w:t>
      </w:r>
      <w:r w:rsidR="002D5E32" w:rsidRPr="00A60936">
        <w:rPr>
          <w:szCs w:val="28"/>
        </w:rPr>
        <w:t>своїх робі фотографами</w:t>
      </w:r>
      <w:r w:rsidRPr="00A60936">
        <w:rPr>
          <w:szCs w:val="28"/>
        </w:rPr>
        <w:t xml:space="preserve"> у мережі Internet є необхідним </w:t>
      </w:r>
      <w:r w:rsidR="002D5E32" w:rsidRPr="00A60936">
        <w:rPr>
          <w:szCs w:val="28"/>
        </w:rPr>
        <w:t xml:space="preserve">для підвищення кількості клієнтів та отримання замовлень на виконання даного роду робіт. Розроблюваний ресурс покращить </w:t>
      </w:r>
      <w:r w:rsidRPr="00A60936">
        <w:rPr>
          <w:szCs w:val="28"/>
        </w:rPr>
        <w:t>обмін інформацією між усіма учасниками ринкового процесу та способом заявити про свою діяльність великому загалу користувачів глобальної мережі.</w:t>
      </w:r>
    </w:p>
    <w:p w:rsidR="001E2EC8" w:rsidRPr="00A60936" w:rsidRDefault="001E2EC8">
      <w:pPr>
        <w:spacing w:after="200" w:line="276" w:lineRule="auto"/>
        <w:jc w:val="left"/>
        <w:rPr>
          <w:rStyle w:val="af0"/>
          <w:rFonts w:eastAsiaTheme="majorEastAsia"/>
          <w:b/>
          <w:bCs/>
          <w:color w:val="auto"/>
          <w:kern w:val="32"/>
          <w:szCs w:val="28"/>
          <w:u w:val="none"/>
        </w:rPr>
      </w:pPr>
      <w:bookmarkStart w:id="4" w:name="_Toc419309659"/>
      <w:r w:rsidRPr="00A60936">
        <w:rPr>
          <w:rStyle w:val="af0"/>
          <w:color w:val="auto"/>
          <w:szCs w:val="28"/>
          <w:u w:val="none"/>
        </w:rPr>
        <w:br w:type="page"/>
      </w:r>
    </w:p>
    <w:p w:rsidR="00F52DA4" w:rsidRPr="00A60936" w:rsidRDefault="00E11324" w:rsidP="001E2EC8">
      <w:pPr>
        <w:pStyle w:val="1"/>
        <w:rPr>
          <w:szCs w:val="28"/>
        </w:rPr>
      </w:pPr>
      <w:bookmarkStart w:id="5" w:name="_Toc419402181"/>
      <w:r w:rsidRPr="00A60936">
        <w:rPr>
          <w:rStyle w:val="af0"/>
          <w:color w:val="auto"/>
          <w:szCs w:val="28"/>
          <w:u w:val="none"/>
        </w:rPr>
        <w:lastRenderedPageBreak/>
        <w:t xml:space="preserve">1 </w:t>
      </w:r>
      <w:r w:rsidR="00C66FAB" w:rsidRPr="00A60936">
        <w:rPr>
          <w:rStyle w:val="af0"/>
          <w:color w:val="auto"/>
          <w:szCs w:val="28"/>
          <w:u w:val="none"/>
        </w:rPr>
        <w:t>ФОТОГРАФІЯ</w:t>
      </w:r>
      <w:r w:rsidR="006D1543" w:rsidRPr="00A60936">
        <w:rPr>
          <w:rStyle w:val="af0"/>
          <w:color w:val="auto"/>
          <w:szCs w:val="28"/>
          <w:u w:val="none"/>
        </w:rPr>
        <w:t xml:space="preserve">. </w:t>
      </w:r>
      <w:r w:rsidR="000C0993" w:rsidRPr="00A60936">
        <w:rPr>
          <w:rStyle w:val="af0"/>
          <w:color w:val="auto"/>
          <w:szCs w:val="28"/>
          <w:u w:val="none"/>
        </w:rPr>
        <w:t>АНАЛІЗ ТА ДОСЛІДЖЕН</w:t>
      </w:r>
      <w:r w:rsidR="001E2EC8" w:rsidRPr="00A60936">
        <w:rPr>
          <w:rStyle w:val="af0"/>
          <w:color w:val="auto"/>
          <w:szCs w:val="28"/>
          <w:u w:val="none"/>
        </w:rPr>
        <w:t xml:space="preserve">НЯ ІСНУЮЧИХ ПРОГРАМНИХ РІШЕНЬ </w:t>
      </w:r>
      <w:r w:rsidR="000C0993" w:rsidRPr="00A60936">
        <w:rPr>
          <w:rStyle w:val="af0"/>
          <w:color w:val="auto"/>
          <w:szCs w:val="28"/>
          <w:u w:val="none"/>
        </w:rPr>
        <w:t>ПРЕДСТАВЛЕННЯ ФОТО</w:t>
      </w:r>
      <w:r w:rsidR="006D1543" w:rsidRPr="00A60936">
        <w:rPr>
          <w:rStyle w:val="af0"/>
          <w:color w:val="auto"/>
          <w:szCs w:val="28"/>
          <w:u w:val="none"/>
        </w:rPr>
        <w:t xml:space="preserve"> РОБІТ</w:t>
      </w:r>
      <w:bookmarkEnd w:id="4"/>
      <w:bookmarkEnd w:id="5"/>
    </w:p>
    <w:p w:rsidR="00F52DA4" w:rsidRPr="00A60936" w:rsidRDefault="00F52DA4" w:rsidP="00BE7F00">
      <w:pPr>
        <w:ind w:firstLine="709"/>
        <w:jc w:val="center"/>
        <w:rPr>
          <w:b/>
          <w:szCs w:val="28"/>
        </w:rPr>
      </w:pPr>
    </w:p>
    <w:p w:rsidR="000E356A" w:rsidRPr="00A60936" w:rsidRDefault="006B67A0" w:rsidP="001E2EC8">
      <w:pPr>
        <w:pStyle w:val="2"/>
      </w:pPr>
      <w:bookmarkStart w:id="6" w:name="_Toc419402182"/>
      <w:r w:rsidRPr="00A60936">
        <w:t xml:space="preserve">1.2 </w:t>
      </w:r>
      <w:r w:rsidR="000E356A" w:rsidRPr="00A60936">
        <w:t>Мистецтво фотографії</w:t>
      </w:r>
      <w:r w:rsidR="00761265" w:rsidRPr="00A60936">
        <w:t xml:space="preserve"> та </w:t>
      </w:r>
      <w:r w:rsidR="007540B8" w:rsidRPr="00A60936">
        <w:t>п</w:t>
      </w:r>
      <w:r w:rsidR="00507888" w:rsidRPr="00A60936">
        <w:t>роцес її виникнення</w:t>
      </w:r>
      <w:bookmarkEnd w:id="6"/>
      <w:r w:rsidR="00507888" w:rsidRPr="00A60936">
        <w:t xml:space="preserve"> </w:t>
      </w:r>
    </w:p>
    <w:p w:rsidR="000E356A" w:rsidRPr="00A60936" w:rsidRDefault="000E356A" w:rsidP="00BE7F00">
      <w:pPr>
        <w:ind w:firstLine="709"/>
        <w:rPr>
          <w:szCs w:val="28"/>
        </w:rPr>
      </w:pPr>
    </w:p>
    <w:p w:rsidR="008A6AA2" w:rsidRPr="00A60936" w:rsidRDefault="000E356A" w:rsidP="00896C60">
      <w:pPr>
        <w:rPr>
          <w:szCs w:val="28"/>
        </w:rPr>
      </w:pPr>
      <w:r w:rsidRPr="00A60936">
        <w:rPr>
          <w:szCs w:val="28"/>
        </w:rPr>
        <w:t xml:space="preserve">Бажання зберегти красу швидкоплинною життя створило дивовижний інший вид мистецтва – фотографію. Історія фотографії – це захоплююча історія зародження і впровадження мрії про фіксації і тривалому збереженні зображень навколишніх явищ і предметів, одне із найбільш яскравих та буремних етапів розвитку сучасної інформаційної технології. </w:t>
      </w:r>
    </w:p>
    <w:p w:rsidR="00410479" w:rsidRPr="00A60936" w:rsidRDefault="002A731F" w:rsidP="00590708">
      <w:pPr>
        <w:ind w:firstLine="720"/>
        <w:rPr>
          <w:szCs w:val="28"/>
        </w:rPr>
      </w:pPr>
      <w:r w:rsidRPr="00A60936">
        <w:rPr>
          <w:szCs w:val="28"/>
        </w:rPr>
        <w:t xml:space="preserve">Історія фотографії [1] </w:t>
      </w:r>
      <w:r w:rsidR="008A6AA2" w:rsidRPr="00A60936">
        <w:rPr>
          <w:szCs w:val="28"/>
        </w:rPr>
        <w:t>почала розроблятися лише останнім часом, в основному в післявоєнні роки. У різних країнах саме в цей час стали виходити книги, присвячені як вітчизняної фотографії, так і зарубіжним фотографічним школам. Довгий час за фотографією заперечувалося право на естетичне творчість. Художники і мистецтвознавці минулого століття розглядали світлопис як механічну копію дійсності, здатну бути лише сурогатом живопису. Для того щоб хоч якось подолати бездушність технічного засобу - фотоапарата, багато фотографів минулого витрачали чимало сил і уяви, створюючи знімок неадекватний фіксованій натурі. Вони широко використовували монтаж і печатку з декількох негативів, чаклували з пензлем у руках над обробкою відбитка, складали і ставили, подібно театральним режисерам, сцени на міфологічні сюжети.</w:t>
      </w:r>
      <w:r w:rsidR="00410479" w:rsidRPr="00A60936">
        <w:rPr>
          <w:szCs w:val="28"/>
        </w:rPr>
        <w:t xml:space="preserve"> </w:t>
      </w:r>
    </w:p>
    <w:p w:rsidR="00410479" w:rsidRPr="00A60936" w:rsidRDefault="00410479" w:rsidP="00590708">
      <w:pPr>
        <w:ind w:firstLine="720"/>
        <w:rPr>
          <w:szCs w:val="28"/>
        </w:rPr>
      </w:pPr>
      <w:r w:rsidRPr="00A60936">
        <w:rPr>
          <w:szCs w:val="28"/>
        </w:rPr>
        <w:t xml:space="preserve">Історія фотографії  починається в глибокій старовині. Люди завжди знали, що від сонячних променів темніє людська шкіра, іскряться опали і аметисти, псується смак пива. Оптична історія фотографії налічує приблизно тисячу років. Найпершу камеру-обскуру можна назвати «кімнатою, частина якої освітлена сонцем». Арабська математик і вчений X століття Альгазена з Басри, який писав про основні принципи оптики і вивчав поведінку світла, зауважив природний феномен перевернутого зображення. Він бачив це перевернуте зображення на білих стінах затемнених кімнат або наметів, поставлених на сонячних берегах Перської затоки, - зображення проходило через невеликий круглий отвір </w:t>
      </w:r>
      <w:r w:rsidRPr="00A60936">
        <w:rPr>
          <w:szCs w:val="28"/>
        </w:rPr>
        <w:lastRenderedPageBreak/>
        <w:t>в стіні, у відкритому запоні намети або драпірування. Альгазена користувався камерою-обскура для спостережень за затемненнями сонця, знаючи, що шкідливо дивитися на сонце неозброєним оком.</w:t>
      </w:r>
    </w:p>
    <w:p w:rsidR="00410479" w:rsidRPr="00A60936" w:rsidRDefault="00410479" w:rsidP="00590708">
      <w:pPr>
        <w:ind w:firstLine="720"/>
        <w:rPr>
          <w:szCs w:val="28"/>
        </w:rPr>
      </w:pPr>
      <w:r w:rsidRPr="00A60936">
        <w:rPr>
          <w:szCs w:val="28"/>
        </w:rPr>
        <w:t xml:space="preserve">Першою людиною, хто довів, що світло, а не тепло робить срібну сіль темною, був Йоганн </w:t>
      </w:r>
      <w:r w:rsidR="002223C9" w:rsidRPr="00A60936">
        <w:rPr>
          <w:szCs w:val="28"/>
        </w:rPr>
        <w:t>Генріх</w:t>
      </w:r>
      <w:r w:rsidRPr="00A60936">
        <w:rPr>
          <w:szCs w:val="28"/>
        </w:rPr>
        <w:t xml:space="preserve"> Шульце (1687-1744), фізик, професор </w:t>
      </w:r>
      <w:r w:rsidR="002223C9" w:rsidRPr="00A60936">
        <w:rPr>
          <w:szCs w:val="28"/>
        </w:rPr>
        <w:t>Галльського</w:t>
      </w:r>
      <w:r w:rsidRPr="00A60936">
        <w:rPr>
          <w:szCs w:val="28"/>
        </w:rPr>
        <w:t xml:space="preserve"> університету в Німеччині. У 1725 році, намагаючись приготувати світиться речовина, він випадково змішав крейду з азотною кислотою, в якій містилося трохи розчиненого срібла. Він звернув увагу на те, що коли сонячне світло потрапляло на білу суміш, то вона ставала темною, тоді як суміш, захищена від сонячних променів, абсолютно не змінювалася. Потім він провів декілька експериментів з буквами і фігурами, які вирізав з паперу і накладав на пляшку з приготованим розчином, - виходили фотографічні відбитки на посріблені крейді. Професор Шульце опублікував отримані дані в 1727 році, але у нього не було й думки постаратися зробити знайдені подібним чином зображення постійними. Він збовтував розчин у пляшці, і зображення пропадало. Цей експеримент, тим не менш, дав поштовх цілій серії спостережень, відкри</w:t>
      </w:r>
      <w:ins w:id="7" w:author="Михайло Дрогомирецький" w:date="2015-05-14T21:48:00Z">
        <w:r w:rsidR="00075A2E" w:rsidRPr="00A60936">
          <w:rPr>
            <w:szCs w:val="28"/>
          </w:rPr>
          <w:t>т</w:t>
        </w:r>
      </w:ins>
      <w:del w:id="8" w:author="Михайло Дрогомирецький" w:date="2015-05-14T21:48:00Z">
        <w:r w:rsidRPr="00A60936" w:rsidDel="00075A2E">
          <w:rPr>
            <w:szCs w:val="28"/>
          </w:rPr>
          <w:delText>т</w:delText>
        </w:r>
      </w:del>
      <w:r w:rsidRPr="00A60936">
        <w:rPr>
          <w:szCs w:val="28"/>
        </w:rPr>
        <w:t xml:space="preserve">тів і винаходів в хімії, які через трохи більше століття </w:t>
      </w:r>
      <w:r w:rsidR="00590708" w:rsidRPr="00A60936">
        <w:rPr>
          <w:szCs w:val="28"/>
        </w:rPr>
        <w:t>привели до винаходу фотографії.</w:t>
      </w:r>
      <w:ins w:id="9" w:author="Михайло Дрогомирецький" w:date="2015-05-14T21:48:00Z">
        <w:r w:rsidR="00075A2E" w:rsidRPr="00A60936">
          <w:rPr>
            <w:szCs w:val="28"/>
          </w:rPr>
          <w:t xml:space="preserve"> </w:t>
        </w:r>
      </w:ins>
      <w:r w:rsidRPr="00A60936">
        <w:rPr>
          <w:szCs w:val="28"/>
        </w:rPr>
        <w:t>Поступово, однак, все чіткіше і ширше стала поширюватися думка, згідно з якою фотомистецтво, якщо таке може існувати, повинно виникнути не на шляхах проходження Наприклад живопису, а на власній основі. На основі неповторних, тільки їй, фотографії, властивих творчих здібностей. І тут знову дало себе знати незвичайне властивість камери запам'ятовувати життя в її документально-справжньої формі. Стало очевидним, що та мова, якою так добре користується фотожурналістика, і є специфічний для всякої фотографії, в тому числі і претендує на естетичне визнання.</w:t>
      </w:r>
    </w:p>
    <w:p w:rsidR="00834008" w:rsidRPr="00A60936" w:rsidRDefault="00410479" w:rsidP="00590708">
      <w:pPr>
        <w:ind w:firstLine="720"/>
        <w:rPr>
          <w:szCs w:val="28"/>
        </w:rPr>
      </w:pPr>
      <w:r w:rsidRPr="00A60936">
        <w:rPr>
          <w:szCs w:val="28"/>
        </w:rPr>
        <w:t xml:space="preserve">Такий рішучий поворот в </w:t>
      </w:r>
      <w:r w:rsidR="003F5650" w:rsidRPr="00A60936">
        <w:rPr>
          <w:szCs w:val="28"/>
        </w:rPr>
        <w:t xml:space="preserve">уявленнях про фото творчість змусив істориків фотографії переглянути поняття про становлення нового виду творчості, по-новому оцінити роль окремих фотографів, переглянути список імен тих </w:t>
      </w:r>
      <w:r w:rsidRPr="00A60936">
        <w:rPr>
          <w:szCs w:val="28"/>
        </w:rPr>
        <w:t>майстрів, про які можна говорити як про художників світлопису. Тепер в історію фо</w:t>
      </w:r>
      <w:r w:rsidRPr="00A60936">
        <w:rPr>
          <w:szCs w:val="28"/>
        </w:rPr>
        <w:lastRenderedPageBreak/>
        <w:t>тографії як персони першорядної важливості увійшли ті, кого ще вчора вважали далекими від естетичної творчості журналістами.</w:t>
      </w:r>
    </w:p>
    <w:p w:rsidR="00D73446" w:rsidRPr="00A60936" w:rsidRDefault="00410479" w:rsidP="00590708">
      <w:pPr>
        <w:ind w:firstLine="720"/>
        <w:rPr>
          <w:szCs w:val="28"/>
        </w:rPr>
      </w:pPr>
      <w:r w:rsidRPr="00A60936">
        <w:rPr>
          <w:szCs w:val="28"/>
        </w:rPr>
        <w:t>Перше закріплене зображення було зроблено в 1822 році французом Жозефом Нісефор Ньєпс (Nicéphore Niepce), але воно не збереглося до наших днів. Тому першою в історії фотографією вважається знімок «вид з вікна», отриманий Ньепсом в 1826 році за допомогою камери-обскури на олов'яної платівці, покритої тонким шаром асфальту. Експозиція тривала вісім годин при яскравому сонячному світлі. Перевагою методу Ньепса було те, що зображення виходило рельєфним (після протруєння асфальту), і його легко можна було розмножити в будь-якому числі примірників.</w:t>
      </w:r>
    </w:p>
    <w:p w:rsidR="00D73446" w:rsidRPr="00A60936" w:rsidRDefault="00410479" w:rsidP="00590708">
      <w:pPr>
        <w:ind w:firstLine="720"/>
        <w:rPr>
          <w:szCs w:val="28"/>
        </w:rPr>
      </w:pPr>
      <w:r w:rsidRPr="00A60936">
        <w:rPr>
          <w:szCs w:val="28"/>
        </w:rPr>
        <w:t xml:space="preserve">У 1839 році француз Луї-Жак Манда Дагер (Jacques Daguerre) опублікував спосіб одержання зображення на мідній пластині, покритої сріблом. Після </w:t>
      </w:r>
      <w:r w:rsidR="002223C9" w:rsidRPr="00A60936">
        <w:rPr>
          <w:szCs w:val="28"/>
        </w:rPr>
        <w:t>тридцяти хвилинного</w:t>
      </w:r>
      <w:r w:rsidRPr="00A60936">
        <w:rPr>
          <w:szCs w:val="28"/>
        </w:rPr>
        <w:t xml:space="preserve"> експонування Дагер переніс пластину в темну кімнату і якийсь час тримав її над парами нагрітої ртуті. В якості закріплювача зображення Дагер використовував кухонну сіль. Знімок вийшов досить високої якості - добре пророблені деталі як у світлі, так і в тінях, однак, копіювання знімка було неможливо. Свій спосіб одержання фотографічного зображення Дагер назвав дагеротипія.</w:t>
      </w:r>
    </w:p>
    <w:p w:rsidR="00D73446" w:rsidRPr="00A60936" w:rsidRDefault="00410479" w:rsidP="00F201AF">
      <w:pPr>
        <w:ind w:firstLine="720"/>
        <w:rPr>
          <w:szCs w:val="28"/>
        </w:rPr>
      </w:pPr>
      <w:r w:rsidRPr="00A60936">
        <w:rPr>
          <w:szCs w:val="28"/>
        </w:rPr>
        <w:t>Незабаром вчені, художники і любителі поліпшили процес Дагера. Вони скоротили час експозиції до декількох хвилин. Застосування призми дало можливість зробити зображення на дагеротипією не дзеркальна, а нормальним. Дагеротипією передавали найдрібніші деталі орендованих об'єктів. До 1841 була створена камера меншого розміру, а її вага зменшилася в 10 разів. Були створені засоби, що оберігали поверхню дагеротипів від пошкоджень і подряпин.</w:t>
      </w:r>
    </w:p>
    <w:p w:rsidR="00D73446" w:rsidRPr="00A60936" w:rsidRDefault="00410479" w:rsidP="00896C60">
      <w:pPr>
        <w:rPr>
          <w:szCs w:val="28"/>
        </w:rPr>
      </w:pPr>
      <w:r w:rsidRPr="00A60936">
        <w:rPr>
          <w:szCs w:val="28"/>
        </w:rPr>
        <w:t>Слава і визнання Дагера росли в міру того, як поширювався по світу його спосіб отримання зображень. Але після опублікування да</w:t>
      </w:r>
      <w:r w:rsidR="009D2AA7" w:rsidRPr="00A60936">
        <w:rPr>
          <w:szCs w:val="28"/>
        </w:rPr>
        <w:t xml:space="preserve">них про своє процесі він вже не </w:t>
      </w:r>
      <w:r w:rsidRPr="00A60936">
        <w:rPr>
          <w:szCs w:val="28"/>
        </w:rPr>
        <w:t>вніс нічого нового в фотографію. До своєї смерті в 1851 він жив в самоті недалеко від Парижа.</w:t>
      </w:r>
    </w:p>
    <w:p w:rsidR="00D73446" w:rsidRPr="00A60936" w:rsidRDefault="00410479" w:rsidP="00F201AF">
      <w:pPr>
        <w:ind w:firstLine="720"/>
        <w:rPr>
          <w:szCs w:val="28"/>
        </w:rPr>
      </w:pPr>
      <w:r w:rsidRPr="00A60936">
        <w:rPr>
          <w:szCs w:val="28"/>
        </w:rPr>
        <w:t xml:space="preserve">Практично в той же самий час англієць Вільям Генрі Фокс Тальбот винайшов спосіб отримання негативного фотографічного зображення, який назвав </w:t>
      </w:r>
      <w:r w:rsidRPr="00A60936">
        <w:rPr>
          <w:szCs w:val="28"/>
        </w:rPr>
        <w:lastRenderedPageBreak/>
        <w:t>калотипією. В якості носія зображення Тальбот використав папір, просочений хлористим сріблом. Ця технологія поєднувала в собі високу якість і можливість копіювання знімків (позитиви друкувалися на аналогічній папері). Експозиція тривала близько години, на знімку - гратчасте вікно будинку Тальбота.</w:t>
      </w:r>
    </w:p>
    <w:p w:rsidR="00410479" w:rsidRPr="00A60936" w:rsidRDefault="00410479" w:rsidP="00896C60">
      <w:pPr>
        <w:rPr>
          <w:szCs w:val="28"/>
        </w:rPr>
      </w:pPr>
      <w:r w:rsidRPr="00A60936">
        <w:rPr>
          <w:szCs w:val="28"/>
        </w:rPr>
        <w:t>Сам термін «фотографія»</w:t>
      </w:r>
      <w:r w:rsidR="002A731F" w:rsidRPr="00A60936">
        <w:rPr>
          <w:szCs w:val="28"/>
        </w:rPr>
        <w:t xml:space="preserve"> [2]</w:t>
      </w:r>
      <w:r w:rsidRPr="00A60936">
        <w:rPr>
          <w:szCs w:val="28"/>
        </w:rPr>
        <w:t xml:space="preserve"> з'явився в 1839 році, його використовували одночасно і незалежно два астронома - англійська, Вільям Гершель, і німецька, Йоганн фон Медлер.</w:t>
      </w:r>
    </w:p>
    <w:p w:rsidR="00D73446" w:rsidRPr="00A60936" w:rsidRDefault="00D73446" w:rsidP="00F201AF">
      <w:pPr>
        <w:ind w:firstLine="720"/>
        <w:rPr>
          <w:szCs w:val="28"/>
        </w:rPr>
      </w:pPr>
      <w:r w:rsidRPr="00A60936">
        <w:rPr>
          <w:szCs w:val="28"/>
        </w:rPr>
        <w:t>На сьогоднішній час виділяють такі основні види фотографії.</w:t>
      </w:r>
    </w:p>
    <w:p w:rsidR="00D73446" w:rsidRPr="00A60936" w:rsidRDefault="00D73446" w:rsidP="00F201AF">
      <w:pPr>
        <w:ind w:firstLine="720"/>
        <w:rPr>
          <w:szCs w:val="28"/>
        </w:rPr>
      </w:pPr>
      <w:r w:rsidRPr="00A60936">
        <w:rPr>
          <w:szCs w:val="28"/>
        </w:rPr>
        <w:t xml:space="preserve">Чорно-біла фотографія - історично перший вид фотографії. Після появи кольоровий, а потім і цифрової фотографії, чорно-білі знімки зберегли свою популярність. Найчастіше кольорові фотографії перетворюються в чорно-білі для отримання художнього ефекту. </w:t>
      </w:r>
    </w:p>
    <w:p w:rsidR="00D73446" w:rsidRPr="00A60936" w:rsidRDefault="00D73446" w:rsidP="00F201AF">
      <w:pPr>
        <w:ind w:firstLine="720"/>
        <w:rPr>
          <w:szCs w:val="28"/>
        </w:rPr>
      </w:pPr>
      <w:r w:rsidRPr="00A60936">
        <w:rPr>
          <w:szCs w:val="28"/>
        </w:rPr>
        <w:t>Рання кольорова фотографія була зроблена в 1912 році. Кольорова фотографія з'явилася в середині XIX століття. Перший стійкий кольоровий фотознімок був зроблений в 1861 році Джеймсом Максвеллом за методом триколірної фотографії (метод кольороподілу).</w:t>
      </w:r>
    </w:p>
    <w:p w:rsidR="00D73446" w:rsidRPr="00A60936" w:rsidRDefault="00D73446" w:rsidP="00F201AF">
      <w:pPr>
        <w:ind w:firstLine="720"/>
        <w:rPr>
          <w:szCs w:val="28"/>
        </w:rPr>
      </w:pPr>
      <w:r w:rsidRPr="00A60936">
        <w:rPr>
          <w:szCs w:val="28"/>
        </w:rPr>
        <w:t>Для отримання кольорового знімка з цього використовувалися три фотокамери з встановленими на них кольоровими світлофільтрами (червоним, зеленим і синім). Отримані знімки дозволяли відтворити при проекції (а пізніше, і у пресі) кольорове зображення.</w:t>
      </w:r>
    </w:p>
    <w:p w:rsidR="00D73446" w:rsidRPr="00A60936" w:rsidRDefault="00D73446" w:rsidP="00F201AF">
      <w:pPr>
        <w:ind w:firstLine="720"/>
        <w:rPr>
          <w:szCs w:val="28"/>
        </w:rPr>
      </w:pPr>
      <w:r w:rsidRPr="00A60936">
        <w:rPr>
          <w:szCs w:val="28"/>
        </w:rPr>
        <w:t>Поряд з методом кольороподілу з початку XX століття стали активно розвиватися й інші процеси (методи) кольорової фотографії. Зокрема, в 1907 році були запатентовані і надійшли у вільний продаж фотопластини «Автохром» Братів Люм'єр, що дозволяють відносно легко отримувати кольорові фотографії. Незважаючи на численні недоліки (швидке вицвітання фарб, крихкість пластин, зернистість зображення), метод швидко завоював популярність і до 1935 р в світі було вироблено 50 млн</w:t>
      </w:r>
      <w:r w:rsidR="002223C9" w:rsidRPr="00A60936">
        <w:rPr>
          <w:szCs w:val="28"/>
        </w:rPr>
        <w:t>.</w:t>
      </w:r>
      <w:r w:rsidRPr="00A60936">
        <w:rPr>
          <w:szCs w:val="28"/>
        </w:rPr>
        <w:t>автохромн</w:t>
      </w:r>
      <w:r w:rsidR="002223C9" w:rsidRPr="00A60936">
        <w:rPr>
          <w:szCs w:val="28"/>
        </w:rPr>
        <w:t>их</w:t>
      </w:r>
      <w:r w:rsidRPr="00A60936">
        <w:rPr>
          <w:szCs w:val="28"/>
        </w:rPr>
        <w:t xml:space="preserve"> пластинок.</w:t>
      </w:r>
    </w:p>
    <w:p w:rsidR="00D73446" w:rsidRPr="00A60936" w:rsidRDefault="00D73446" w:rsidP="00F201AF">
      <w:pPr>
        <w:ind w:firstLine="720"/>
        <w:rPr>
          <w:szCs w:val="28"/>
        </w:rPr>
      </w:pPr>
      <w:r w:rsidRPr="00A60936">
        <w:rPr>
          <w:szCs w:val="28"/>
        </w:rPr>
        <w:t>Альтернативи цієї технології з'явилися тільки в 1930-х роках: Agfacolor в 1932 році, Kodachrome в 1935, Polaroid в 1963 нею стала цифрова фотографія.</w:t>
      </w:r>
    </w:p>
    <w:p w:rsidR="00D73446" w:rsidRPr="00A60936" w:rsidRDefault="00D73446" w:rsidP="00F201AF">
      <w:pPr>
        <w:ind w:firstLine="720"/>
        <w:rPr>
          <w:szCs w:val="28"/>
        </w:rPr>
      </w:pPr>
      <w:r w:rsidRPr="00A60936">
        <w:rPr>
          <w:szCs w:val="28"/>
        </w:rPr>
        <w:lastRenderedPageBreak/>
        <w:t>Цифрова фотографія - відносно молода, але популярна технологія, що зародилася в 1981 році, коли компанія Sony випустила на ринок камеру Sony Mavica з ПЗС-Матрицею, записуючої знімки на диск. Цей апарат не був цифровим в сучасному розумінні (на диск записувався аналоговий сигнал), проте дозволяв відмовитися від фотоплівки. Перша повноцінна цифрова камера - DCS 100 - була випущена в 1990 році компанією Kodak.</w:t>
      </w:r>
    </w:p>
    <w:p w:rsidR="00D73446" w:rsidRPr="00A60936" w:rsidRDefault="00D73446" w:rsidP="00F201AF">
      <w:pPr>
        <w:ind w:firstLine="720"/>
        <w:rPr>
          <w:szCs w:val="28"/>
        </w:rPr>
      </w:pPr>
      <w:r w:rsidRPr="00A60936">
        <w:rPr>
          <w:szCs w:val="28"/>
        </w:rPr>
        <w:t>Принцип роботи цифрової камери полягає у фіксації світлового потоку матрицею і перетворення цієї інформації в цифрову форму.</w:t>
      </w:r>
    </w:p>
    <w:p w:rsidR="00D73446" w:rsidRPr="00A60936" w:rsidRDefault="00D73446" w:rsidP="00896C60">
      <w:pPr>
        <w:rPr>
          <w:szCs w:val="28"/>
        </w:rPr>
      </w:pPr>
      <w:r w:rsidRPr="00A60936">
        <w:rPr>
          <w:szCs w:val="28"/>
        </w:rPr>
        <w:t xml:space="preserve">В даний час цифрова фотографія повсюдно витісняє плівкову в більшості галузей. </w:t>
      </w:r>
    </w:p>
    <w:p w:rsidR="00D73446" w:rsidRPr="00A60936" w:rsidRDefault="00D73446" w:rsidP="00F201AF">
      <w:pPr>
        <w:ind w:firstLine="720"/>
        <w:rPr>
          <w:szCs w:val="28"/>
        </w:rPr>
      </w:pPr>
      <w:r w:rsidRPr="00A60936">
        <w:rPr>
          <w:szCs w:val="28"/>
        </w:rPr>
        <w:t>Особливе місце і значення фотографії в художній культурі пов'язано з технічної, наукової сутністю фотографії. Найважливішою властивістю фотографії є ​​її достовірність, справжність відображених подій. Одночасно з цим, зображення, як і в живописі чи малюнку, несе в собі художнє узагальнення, розкриття внутрішнього сенсу показаної ситуації, характер зображуваного людини та багато іншого.</w:t>
      </w:r>
    </w:p>
    <w:p w:rsidR="00D73446" w:rsidRPr="00A60936" w:rsidRDefault="00D73446" w:rsidP="00896C60">
      <w:pPr>
        <w:rPr>
          <w:szCs w:val="28"/>
        </w:rPr>
      </w:pPr>
      <w:r w:rsidRPr="00A60936">
        <w:rPr>
          <w:szCs w:val="28"/>
        </w:rPr>
        <w:t>По своїй суті, фотограф є художником, котрий володіють певними «фарбами» - фототехнікою та фотоматеріалами.</w:t>
      </w:r>
    </w:p>
    <w:p w:rsidR="00D73446" w:rsidRPr="00A60936" w:rsidRDefault="00D73446" w:rsidP="00F201AF">
      <w:pPr>
        <w:ind w:firstLine="720"/>
        <w:rPr>
          <w:szCs w:val="28"/>
        </w:rPr>
      </w:pPr>
      <w:r w:rsidRPr="00A60936">
        <w:rPr>
          <w:szCs w:val="28"/>
        </w:rPr>
        <w:t>Фотограф використовує образотворчі засоби фотографії (точка зйомки, ракурс, лінійна композиція, план, перспектива, освітлення), родинні образотворчим засобам живопису. Додатковим інструментом є хіміко-фотографічна обробка.</w:t>
      </w:r>
    </w:p>
    <w:p w:rsidR="00727ABD" w:rsidRPr="00A60936" w:rsidRDefault="002A731F" w:rsidP="00F201AF">
      <w:pPr>
        <w:ind w:firstLine="720"/>
        <w:rPr>
          <w:szCs w:val="28"/>
        </w:rPr>
      </w:pPr>
      <w:r w:rsidRPr="00A60936">
        <w:rPr>
          <w:szCs w:val="28"/>
        </w:rPr>
        <w:t xml:space="preserve">Також  одним із основних видів фотозйомки є  репортажна  зйомка, яку широко використовують при фотографування </w:t>
      </w:r>
      <w:r w:rsidR="002223C9" w:rsidRPr="00A60936">
        <w:rPr>
          <w:szCs w:val="28"/>
        </w:rPr>
        <w:t>весіль</w:t>
      </w:r>
      <w:r w:rsidRPr="00A60936">
        <w:rPr>
          <w:szCs w:val="28"/>
        </w:rPr>
        <w:t>, бенкетів та інших урочистих подій. До репортажної фотозйомки можна віднести роботу фотографа на концертах, виставках, корпоративних вечірках, спортивних матчах, святах, презентаціях, загалом кажучи - найрізноманітніших подіях. Про будь таку подію зберегти пам'ять допоможе фото. Тому що саме в цьому і полягає основна мета репортажного фото: відобразити певну подію в хронологічному порядку. Ін</w:t>
      </w:r>
      <w:r w:rsidRPr="00A60936">
        <w:rPr>
          <w:szCs w:val="28"/>
        </w:rPr>
        <w:lastRenderedPageBreak/>
        <w:t>шими словами, якщо Вам необхідна правдива об'єктивна фотозйомка, то Вам необхідний репортажний фотограф.</w:t>
      </w:r>
    </w:p>
    <w:p w:rsidR="00F201AF" w:rsidRPr="00A60936" w:rsidRDefault="002A731F" w:rsidP="00F201AF">
      <w:pPr>
        <w:ind w:firstLine="720"/>
        <w:rPr>
          <w:szCs w:val="28"/>
        </w:rPr>
      </w:pPr>
      <w:r w:rsidRPr="00A60936">
        <w:rPr>
          <w:szCs w:val="28"/>
        </w:rPr>
        <w:t>На перший погляд може здатися, що робота репортажного фотографа не складає особливих труднощів - знай собі спостерігай за подіями і тисни на кнопку. Насправді це зовсім не так. У фотографії репортажна зйомка - одна з найскладніших. Почнемо з того, що в такому вигляді фотозйомки, як репортажна, важливі дуже багато умінь фотографа. Крім вмілого поводження з фотокамерою, необхідні: швидка реакція і вміння бачити. І напевно, друге - найважливіше. Уміння бачити життя через об'єктив ... Репортажне фото - це якийсь розповідь про подію, який не просто викладає подію, а передає його атмосферу.</w:t>
      </w:r>
    </w:p>
    <w:p w:rsidR="002A731F" w:rsidRPr="00A60936" w:rsidRDefault="002A731F" w:rsidP="00F201AF">
      <w:pPr>
        <w:ind w:firstLine="720"/>
        <w:rPr>
          <w:szCs w:val="28"/>
        </w:rPr>
      </w:pPr>
      <w:r w:rsidRPr="00A60936">
        <w:rPr>
          <w:szCs w:val="28"/>
        </w:rPr>
        <w:t>Особливості справжньою репортажної фотозйомки полягають у тому, що фотограф не може сказати своїй моделі: «Станьте, будь</w:t>
      </w:r>
      <w:r w:rsidR="00D715A6" w:rsidRPr="00A60936">
        <w:rPr>
          <w:szCs w:val="28"/>
        </w:rPr>
        <w:t xml:space="preserve"> ласка, так. Поверніть голову</w:t>
      </w:r>
      <w:r w:rsidRPr="00A60936">
        <w:rPr>
          <w:szCs w:val="28"/>
        </w:rPr>
        <w:t xml:space="preserve">». Репортажна зйомка - жива, у ній все по-справжньому. Ловити потрібно кожен момент. Секунда раніше чи секунда пізніше - і фоторепортаж вже не буде так вдалий, точніше фотографії стануть просто безглуздою пачкою паперу, де Ви не побачите самого цікавого. </w:t>
      </w:r>
    </w:p>
    <w:p w:rsidR="002A731F" w:rsidRPr="00A60936" w:rsidRDefault="002A731F" w:rsidP="00F201AF">
      <w:pPr>
        <w:ind w:firstLine="720"/>
        <w:rPr>
          <w:szCs w:val="28"/>
        </w:rPr>
      </w:pPr>
      <w:r w:rsidRPr="00A60936">
        <w:rPr>
          <w:szCs w:val="28"/>
        </w:rPr>
        <w:t>У фоторепортажі розрізняють репортажну фотожурналістику і комерційну репортажну зйомку. У цій статті пропоную поговорити про другий.</w:t>
      </w:r>
      <w:r w:rsidRPr="00A60936">
        <w:rPr>
          <w:szCs w:val="28"/>
        </w:rPr>
        <w:br/>
        <w:t>Отже, сьогодні з'явилося поняття комерційної репортажної фотографії. Тобто це - не просто вільний фоторепортаж, а фоторепортаж на замовлення, де фотографу виставляють певні рамки. Завдання такої репортажної зйомки ставляться замовником. Це може бути фотозйомка будь-якої події: весільної церемонії, презентації, корпоративу чи іншого заходу.</w:t>
      </w:r>
    </w:p>
    <w:p w:rsidR="002A731F" w:rsidRPr="00A60936" w:rsidRDefault="002A731F" w:rsidP="00F201AF">
      <w:pPr>
        <w:ind w:firstLine="720"/>
        <w:rPr>
          <w:szCs w:val="28"/>
        </w:rPr>
      </w:pPr>
      <w:r w:rsidRPr="00A60936">
        <w:rPr>
          <w:szCs w:val="28"/>
        </w:rPr>
        <w:t>У чому особливості комерційної репортажної фотозйомки?</w:t>
      </w:r>
      <w:r w:rsidR="00F201AF" w:rsidRPr="00A60936">
        <w:rPr>
          <w:szCs w:val="28"/>
        </w:rPr>
        <w:t xml:space="preserve"> </w:t>
      </w:r>
      <w:r w:rsidRPr="00A60936">
        <w:rPr>
          <w:szCs w:val="28"/>
        </w:rPr>
        <w:t>Якщо це комерційна репортажна фотозйомка, то фотограф повинен знімати так, як цього хоче клієнт, як він це бачить. Звичайно, це дуже складно. Саме тому перед фотозйомкою фотограф обговорює деталі фотозйомки із замовником: на чому зробити акцент, хто повинен стати фаворитом зйомки і т.д. Очевидно одне, оскільки найчастіше, це фотозйомки будь-яких позитивних подій, то і фотографії повинні випромінювати позитив. Якщо це репортажна фотозйомка бізнес-</w:t>
      </w:r>
      <w:r w:rsidRPr="00A60936">
        <w:rPr>
          <w:szCs w:val="28"/>
        </w:rPr>
        <w:lastRenderedPageBreak/>
        <w:t>семінару чи конференції, то відповідно фотографії повинні передати їх атмосферу. У будь-якому випадку перед подібною фотозйомкою фотограф обумовлює акценти із замовником.</w:t>
      </w:r>
    </w:p>
    <w:p w:rsidR="00207F2B" w:rsidRPr="00A60936" w:rsidRDefault="002A731F" w:rsidP="00F201AF">
      <w:pPr>
        <w:ind w:firstLine="720"/>
        <w:rPr>
          <w:szCs w:val="28"/>
        </w:rPr>
      </w:pPr>
      <w:r w:rsidRPr="00A60936">
        <w:rPr>
          <w:szCs w:val="28"/>
        </w:rPr>
        <w:t>Як би не дивно це звучало, в репортажної комерційної фотографії повинні бути присутніми елементи художності. Це стосується більшою мірою фотозйомки весіль, свят і т.д. Більше того, комерційна репортажна фотозйомка увазі не просто позитивні кадри, а й якісні різкі фотографії. Тут смислове навантаження кадру також важлива, як і його якість. І зробити це не завжди легко (думаю, багато фотографів з цим погодяться, знаючи з досвіду). Адже коли Ви намагаєтеся зловити приголомшливий емоційно-позитивний момент, складно встежити і за різкістю або виділити композицію. Так що в комерційній репортажної фотозйомки не так все легко, як може здатися на перший погляд.</w:t>
      </w:r>
    </w:p>
    <w:p w:rsidR="00207F2B" w:rsidRPr="00A60936" w:rsidRDefault="00207F2B" w:rsidP="00F201AF">
      <w:pPr>
        <w:ind w:firstLine="720"/>
        <w:rPr>
          <w:szCs w:val="28"/>
        </w:rPr>
      </w:pPr>
      <w:r w:rsidRPr="00A60936">
        <w:rPr>
          <w:szCs w:val="28"/>
        </w:rPr>
        <w:t>З початком широкого застосування фотографії з’явилася необхідність у появі професії фотографа. Професія фотографа романтична, захоплююча і, безсумнівно, творча. Основне завдання - зафіксувати певний об'єкт за допомогою фотоапарата. Щоб фотографії виходили досить цікавими, виразними і, звичайно, якісними, необхідно володіти не тільки певними навичками зйомки і виготовлення знімків, але, в першу чергу, фантазією, багатою уявою і гарним смаком. У функції фотографа входить і безпосередній процес зйомки, та обслуговування обладнання, а також вибір оптимального освітлення, пози, фону і пошук «ідеї» фотографії.</w:t>
      </w:r>
    </w:p>
    <w:p w:rsidR="00207F2B" w:rsidRPr="00A60936" w:rsidRDefault="00207F2B" w:rsidP="00F201AF">
      <w:pPr>
        <w:ind w:firstLine="720"/>
        <w:rPr>
          <w:szCs w:val="28"/>
        </w:rPr>
      </w:pPr>
      <w:r w:rsidRPr="00A60936">
        <w:rPr>
          <w:szCs w:val="28"/>
        </w:rPr>
        <w:t>Початком професії фотографа вважають середину 19 століття, коли з'явився фотографічний апарат, і, відповідно, людина, що вміє з ним поводитися. Сьогодні вже ніхто не очікує, коли ж, нарешті, вилетить «пташка» з громіздкого апарату, сучасна техніка дозволяє робити проф</w:t>
      </w:r>
      <w:r w:rsidR="00353767" w:rsidRPr="00A60936">
        <w:rPr>
          <w:szCs w:val="28"/>
        </w:rPr>
        <w:t xml:space="preserve">есійні знімки швидко і якісно. </w:t>
      </w:r>
    </w:p>
    <w:p w:rsidR="00207F2B" w:rsidRPr="00A60936" w:rsidRDefault="00207F2B" w:rsidP="00F201AF">
      <w:pPr>
        <w:ind w:firstLine="720"/>
        <w:rPr>
          <w:szCs w:val="28"/>
        </w:rPr>
      </w:pPr>
      <w:r w:rsidRPr="00A60936">
        <w:rPr>
          <w:szCs w:val="28"/>
        </w:rPr>
        <w:t>Соціальна значущість професії в суспільстві: Знайти для себе роботу фотографи можуть в самих різних сферах діяльності. Це може бути журналістика та модельне агентство, традиційне фотоательє і робота в музеях або всіляких галереях. Рекламні агентства, різного роду лабораторії і, звичайно, криміналістика також потребують їх послугах, але й це ще не все. Адже свій день наро</w:t>
      </w:r>
      <w:r w:rsidRPr="00A60936">
        <w:rPr>
          <w:szCs w:val="28"/>
        </w:rPr>
        <w:lastRenderedPageBreak/>
        <w:t>дження, шкільний випуск, весілля, корпоративну вечірку - все це ми хочемо відобразити на пам'ять. Крім того, нам потрібні якісні фотографії для різного роду документів - це, знову ж, робота для професійного фотографа.</w:t>
      </w:r>
    </w:p>
    <w:p w:rsidR="00207F2B" w:rsidRPr="00A60936" w:rsidRDefault="00207F2B" w:rsidP="005E40DC">
      <w:pPr>
        <w:ind w:firstLine="720"/>
        <w:rPr>
          <w:szCs w:val="28"/>
        </w:rPr>
      </w:pPr>
      <w:r w:rsidRPr="00A60936">
        <w:rPr>
          <w:szCs w:val="28"/>
        </w:rPr>
        <w:t>Велике значення в цій професії відводиться терпінню, адже для отримання бажаного знімка часом доводиться провести кілька сесій, особливо це стосується випадків, коли ведуться зйомки непосидючих дітей або диких тварин. Крім того, фотографу потрібно вміти знаходити індивідуальний підхід до кожного свого клієнта, до кожного об'єкту.</w:t>
      </w:r>
    </w:p>
    <w:p w:rsidR="00353767" w:rsidRPr="00A60936" w:rsidRDefault="00207F2B" w:rsidP="005E40DC">
      <w:pPr>
        <w:ind w:firstLine="720"/>
        <w:rPr>
          <w:szCs w:val="28"/>
        </w:rPr>
      </w:pPr>
      <w:r w:rsidRPr="00A60936">
        <w:rPr>
          <w:szCs w:val="28"/>
        </w:rPr>
        <w:t>Працювати фотографом сьогодні престижно і прибутково, але спочатку потрібно добре себе зарекомендувати і «завоювати» своїх клієнтів в досить серйозному конкурентному оточенні. Особлива краса цієї професії - вільний графік роботи і відсутність рутинних обов'язків.</w:t>
      </w:r>
    </w:p>
    <w:p w:rsidR="00927FD2" w:rsidRPr="00A60936" w:rsidRDefault="00207F2B" w:rsidP="00896C60">
      <w:pPr>
        <w:rPr>
          <w:szCs w:val="28"/>
        </w:rPr>
      </w:pPr>
      <w:r w:rsidRPr="00A60936">
        <w:rPr>
          <w:szCs w:val="28"/>
        </w:rPr>
        <w:t xml:space="preserve"> </w:t>
      </w:r>
      <w:r w:rsidR="00353767" w:rsidRPr="00A60936">
        <w:rPr>
          <w:szCs w:val="28"/>
        </w:rPr>
        <w:t>Отже з розвитком фотографії та широким попитом на них є необхідність створення ресурсів, які допомагають фотографам представляти свої роботи для загалу. З розвитком цифрових  технологій та розширення мережі interne</w:t>
      </w:r>
      <w:r w:rsidR="00E615BB" w:rsidRPr="00A60936">
        <w:rPr>
          <w:szCs w:val="28"/>
        </w:rPr>
        <w:t>t</w:t>
      </w:r>
      <w:r w:rsidR="00353767" w:rsidRPr="00A60936">
        <w:rPr>
          <w:szCs w:val="28"/>
        </w:rPr>
        <w:t xml:space="preserve"> стало доцільно розміщати свої  роботи на різних веб ресурсах. </w:t>
      </w:r>
    </w:p>
    <w:p w:rsidR="00FF30C9" w:rsidRPr="00A60936" w:rsidRDefault="00FF30C9" w:rsidP="00BE7F00">
      <w:pPr>
        <w:shd w:val="clear" w:color="auto" w:fill="FFFFFF"/>
        <w:ind w:firstLine="709"/>
        <w:rPr>
          <w:szCs w:val="28"/>
        </w:rPr>
      </w:pPr>
    </w:p>
    <w:p w:rsidR="00FF30C9" w:rsidRPr="00A60936" w:rsidRDefault="00172B2D" w:rsidP="00896C60">
      <w:pPr>
        <w:pStyle w:val="2"/>
      </w:pPr>
      <w:bookmarkStart w:id="10" w:name="_Toc419402183"/>
      <w:r w:rsidRPr="00A60936">
        <w:t xml:space="preserve">1.2 </w:t>
      </w:r>
      <w:r w:rsidR="00FF30C9" w:rsidRPr="00A60936">
        <w:t>Аналіз веб ресурсу BEST-WEDDING</w:t>
      </w:r>
      <w:bookmarkEnd w:id="10"/>
    </w:p>
    <w:p w:rsidR="00FF30C9" w:rsidRPr="00A60936" w:rsidRDefault="00FF30C9" w:rsidP="00BE7F00">
      <w:pPr>
        <w:rPr>
          <w:szCs w:val="28"/>
        </w:rPr>
      </w:pPr>
    </w:p>
    <w:p w:rsidR="00E306BA" w:rsidRPr="00A60936" w:rsidRDefault="00E306BA" w:rsidP="00896C60">
      <w:pPr>
        <w:rPr>
          <w:szCs w:val="28"/>
        </w:rPr>
      </w:pPr>
      <w:r w:rsidRPr="00A60936">
        <w:rPr>
          <w:szCs w:val="28"/>
        </w:rPr>
        <w:tab/>
        <w:t xml:space="preserve">Одним з найпоширеніших в нашому регіоні веб порталом який дозволяє фотографам представити свої роботи є портал «best-wedding», який знаходиться за </w:t>
      </w:r>
      <w:r w:rsidR="00FB0D1B" w:rsidRPr="00A60936">
        <w:rPr>
          <w:szCs w:val="28"/>
        </w:rPr>
        <w:t>адресую</w:t>
      </w:r>
      <w:r w:rsidRPr="00A60936">
        <w:rPr>
          <w:szCs w:val="28"/>
        </w:rPr>
        <w:t xml:space="preserve"> </w:t>
      </w:r>
      <w:hyperlink r:id="rId8" w:history="1">
        <w:r w:rsidRPr="00A60936">
          <w:rPr>
            <w:rStyle w:val="af0"/>
            <w:color w:val="auto"/>
            <w:szCs w:val="28"/>
            <w:u w:val="none"/>
          </w:rPr>
          <w:t>http://www.best-wedding.com.ua/</w:t>
        </w:r>
      </w:hyperlink>
      <w:r w:rsidRPr="00A60936">
        <w:rPr>
          <w:szCs w:val="28"/>
        </w:rPr>
        <w:t>. Даний сайт є комплексним представленням всіх даних про:</w:t>
      </w:r>
    </w:p>
    <w:p w:rsidR="00E306BA" w:rsidRPr="00A60936" w:rsidRDefault="00E306BA" w:rsidP="00E72EC3">
      <w:pPr>
        <w:pStyle w:val="afa"/>
        <w:numPr>
          <w:ilvl w:val="0"/>
          <w:numId w:val="17"/>
        </w:numPr>
        <w:rPr>
          <w:szCs w:val="28"/>
        </w:rPr>
      </w:pPr>
      <w:r w:rsidRPr="00A60936">
        <w:rPr>
          <w:szCs w:val="28"/>
        </w:rPr>
        <w:t>Фотографів;</w:t>
      </w:r>
    </w:p>
    <w:p w:rsidR="00E306BA" w:rsidRPr="00A60936" w:rsidRDefault="00E306BA" w:rsidP="00E72EC3">
      <w:pPr>
        <w:pStyle w:val="afa"/>
        <w:numPr>
          <w:ilvl w:val="0"/>
          <w:numId w:val="17"/>
        </w:numPr>
        <w:rPr>
          <w:szCs w:val="28"/>
        </w:rPr>
      </w:pPr>
      <w:r w:rsidRPr="00A60936">
        <w:rPr>
          <w:szCs w:val="28"/>
        </w:rPr>
        <w:t>Відеооператорів;</w:t>
      </w:r>
    </w:p>
    <w:p w:rsidR="00E306BA" w:rsidRPr="00A60936" w:rsidRDefault="00E306BA" w:rsidP="00E72EC3">
      <w:pPr>
        <w:pStyle w:val="afa"/>
        <w:numPr>
          <w:ilvl w:val="0"/>
          <w:numId w:val="17"/>
        </w:numPr>
        <w:rPr>
          <w:szCs w:val="28"/>
        </w:rPr>
      </w:pPr>
      <w:r w:rsidRPr="00A60936">
        <w:rPr>
          <w:szCs w:val="28"/>
        </w:rPr>
        <w:t>Ведучих на весілля;</w:t>
      </w:r>
    </w:p>
    <w:p w:rsidR="00E306BA" w:rsidRPr="00A60936" w:rsidRDefault="00E306BA" w:rsidP="00E72EC3">
      <w:pPr>
        <w:pStyle w:val="afa"/>
        <w:numPr>
          <w:ilvl w:val="0"/>
          <w:numId w:val="17"/>
        </w:numPr>
        <w:rPr>
          <w:szCs w:val="28"/>
        </w:rPr>
      </w:pPr>
      <w:r w:rsidRPr="00A60936">
        <w:rPr>
          <w:szCs w:val="28"/>
        </w:rPr>
        <w:t>Салони суконь;</w:t>
      </w:r>
    </w:p>
    <w:p w:rsidR="00E306BA" w:rsidRPr="00A60936" w:rsidRDefault="00E306BA" w:rsidP="00E72EC3">
      <w:pPr>
        <w:pStyle w:val="afa"/>
        <w:numPr>
          <w:ilvl w:val="0"/>
          <w:numId w:val="17"/>
        </w:numPr>
        <w:rPr>
          <w:szCs w:val="28"/>
        </w:rPr>
      </w:pPr>
      <w:r w:rsidRPr="00A60936">
        <w:rPr>
          <w:szCs w:val="28"/>
        </w:rPr>
        <w:t>Музикантів;</w:t>
      </w:r>
    </w:p>
    <w:p w:rsidR="00E306BA" w:rsidRPr="00A60936" w:rsidRDefault="00E306BA" w:rsidP="00E72EC3">
      <w:pPr>
        <w:pStyle w:val="afa"/>
        <w:numPr>
          <w:ilvl w:val="0"/>
          <w:numId w:val="17"/>
        </w:numPr>
        <w:rPr>
          <w:szCs w:val="28"/>
        </w:rPr>
      </w:pPr>
      <w:r w:rsidRPr="00A60936">
        <w:rPr>
          <w:szCs w:val="28"/>
        </w:rPr>
        <w:t>Ресторани;</w:t>
      </w:r>
    </w:p>
    <w:p w:rsidR="00E306BA" w:rsidRPr="00A60936" w:rsidRDefault="00E306BA" w:rsidP="00E72EC3">
      <w:pPr>
        <w:pStyle w:val="afa"/>
        <w:numPr>
          <w:ilvl w:val="0"/>
          <w:numId w:val="17"/>
        </w:numPr>
        <w:rPr>
          <w:szCs w:val="28"/>
        </w:rPr>
      </w:pPr>
      <w:r w:rsidRPr="00A60936">
        <w:rPr>
          <w:szCs w:val="28"/>
        </w:rPr>
        <w:t>Тощо.</w:t>
      </w:r>
    </w:p>
    <w:p w:rsidR="00E306BA" w:rsidRPr="00A60936" w:rsidRDefault="00E306BA" w:rsidP="00896C60">
      <w:pPr>
        <w:rPr>
          <w:szCs w:val="28"/>
        </w:rPr>
      </w:pPr>
      <w:r w:rsidRPr="00A60936">
        <w:rPr>
          <w:szCs w:val="28"/>
        </w:rPr>
        <w:lastRenderedPageBreak/>
        <w:t>Загальний вигляд цього ресурсу представлений на рисунку 1.1</w:t>
      </w:r>
    </w:p>
    <w:p w:rsidR="00E306BA" w:rsidRPr="00A60936" w:rsidRDefault="00E306BA" w:rsidP="00BE7F00">
      <w:pPr>
        <w:pStyle w:val="afa"/>
        <w:ind w:left="0"/>
        <w:jc w:val="center"/>
        <w:rPr>
          <w:szCs w:val="28"/>
        </w:rPr>
      </w:pPr>
      <w:r w:rsidRPr="00A60936">
        <w:rPr>
          <w:noProof/>
          <w:szCs w:val="28"/>
          <w:lang w:eastAsia="uk-UA" w:bidi="ar-SA"/>
        </w:rPr>
        <w:drawing>
          <wp:inline distT="0" distB="0" distL="0" distR="0" wp14:anchorId="7DE7D710" wp14:editId="42326CB6">
            <wp:extent cx="3776978" cy="2180315"/>
            <wp:effectExtent l="0" t="0" r="0" b="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9"/>
                    <a:srcRect l="3421" t="4155" r="9034" b="5817"/>
                    <a:stretch>
                      <a:fillRect/>
                    </a:stretch>
                  </pic:blipFill>
                  <pic:spPr bwMode="auto">
                    <a:xfrm>
                      <a:off x="0" y="0"/>
                      <a:ext cx="3796097" cy="2191352"/>
                    </a:xfrm>
                    <a:prstGeom prst="rect">
                      <a:avLst/>
                    </a:prstGeom>
                    <a:noFill/>
                    <a:ln w="9525">
                      <a:noFill/>
                      <a:miter lim="800000"/>
                      <a:headEnd/>
                      <a:tailEnd/>
                    </a:ln>
                  </pic:spPr>
                </pic:pic>
              </a:graphicData>
            </a:graphic>
          </wp:inline>
        </w:drawing>
      </w:r>
    </w:p>
    <w:p w:rsidR="00E306BA" w:rsidRPr="00A60936" w:rsidRDefault="00E306BA" w:rsidP="00BE7F00">
      <w:pPr>
        <w:pStyle w:val="afa"/>
        <w:ind w:left="0"/>
        <w:jc w:val="center"/>
        <w:rPr>
          <w:szCs w:val="28"/>
        </w:rPr>
      </w:pPr>
      <w:r w:rsidRPr="00A60936">
        <w:rPr>
          <w:szCs w:val="28"/>
        </w:rPr>
        <w:t>Рисунок 1.1 – Загальний вигляд веб сайту</w:t>
      </w:r>
    </w:p>
    <w:p w:rsidR="00E306BA" w:rsidRPr="00A60936" w:rsidRDefault="00E306BA" w:rsidP="00BE7F00">
      <w:pPr>
        <w:pStyle w:val="afa"/>
        <w:jc w:val="center"/>
        <w:rPr>
          <w:szCs w:val="28"/>
        </w:rPr>
      </w:pPr>
    </w:p>
    <w:p w:rsidR="00E306BA" w:rsidRPr="00A60936" w:rsidRDefault="00E306BA" w:rsidP="00896C60">
      <w:pPr>
        <w:ind w:firstLine="720"/>
        <w:rPr>
          <w:szCs w:val="28"/>
        </w:rPr>
      </w:pPr>
      <w:r w:rsidRPr="00A60936">
        <w:rPr>
          <w:szCs w:val="28"/>
        </w:rPr>
        <w:t xml:space="preserve">На даному рисунку ми можемо побачити загальний вигляд головної сторінки, з чого можемо судити що таке представлення не дозволяє сконцентрувати увагу </w:t>
      </w:r>
      <w:r w:rsidR="000D5CD1" w:rsidRPr="00A60936">
        <w:rPr>
          <w:szCs w:val="28"/>
        </w:rPr>
        <w:t>безпосередньо на викладених на нього роботах, а подається тільки загальна інформація про деякі послуги. Ми бачимо що на даному сайті є ще безліч інших розділів а не лише розділ про фотографів, що можна сказати що даний сайт є універсальний, а не спеціалізований на певну групу користувачі. А це ускладнює процес пошуку саме фотографа на своє урочисте свято для збереження всіх незабутніх моментів у вигляді фотокарток.</w:t>
      </w:r>
    </w:p>
    <w:p w:rsidR="009C5AAB" w:rsidRPr="00A60936" w:rsidRDefault="009C5AAB" w:rsidP="005E40DC">
      <w:pPr>
        <w:ind w:firstLine="720"/>
        <w:rPr>
          <w:szCs w:val="28"/>
        </w:rPr>
      </w:pPr>
      <w:r w:rsidRPr="00A60936">
        <w:rPr>
          <w:szCs w:val="28"/>
        </w:rPr>
        <w:t xml:space="preserve">При переході в розділ фотографи ми потрапляємо на сторінку де у випадковому порядку представлені фотографи та фотостудії та є короткий опис про них рисунок 1.2. </w:t>
      </w:r>
    </w:p>
    <w:p w:rsidR="009C5AAB" w:rsidRPr="00A60936" w:rsidRDefault="009C5AAB" w:rsidP="00BE7F00">
      <w:pPr>
        <w:pStyle w:val="afa"/>
        <w:ind w:left="0"/>
        <w:jc w:val="center"/>
        <w:rPr>
          <w:szCs w:val="28"/>
        </w:rPr>
      </w:pPr>
      <w:r w:rsidRPr="00A60936">
        <w:rPr>
          <w:noProof/>
          <w:szCs w:val="28"/>
          <w:lang w:eastAsia="uk-UA" w:bidi="ar-SA"/>
        </w:rPr>
        <w:drawing>
          <wp:inline distT="0" distB="0" distL="0" distR="0" wp14:anchorId="23814B2D" wp14:editId="322DB4A5">
            <wp:extent cx="3485515" cy="1590675"/>
            <wp:effectExtent l="19050" t="0" r="635" b="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0"/>
                    <a:srcRect l="21461" t="31579" r="21632" b="22161"/>
                    <a:stretch>
                      <a:fillRect/>
                    </a:stretch>
                  </pic:blipFill>
                  <pic:spPr bwMode="auto">
                    <a:xfrm>
                      <a:off x="0" y="0"/>
                      <a:ext cx="3485515" cy="1590675"/>
                    </a:xfrm>
                    <a:prstGeom prst="rect">
                      <a:avLst/>
                    </a:prstGeom>
                    <a:noFill/>
                    <a:ln w="9525">
                      <a:noFill/>
                      <a:miter lim="800000"/>
                      <a:headEnd/>
                      <a:tailEnd/>
                    </a:ln>
                  </pic:spPr>
                </pic:pic>
              </a:graphicData>
            </a:graphic>
          </wp:inline>
        </w:drawing>
      </w:r>
    </w:p>
    <w:p w:rsidR="009C5AAB" w:rsidRPr="00A60936" w:rsidRDefault="009C5AAB" w:rsidP="00BE7F00">
      <w:pPr>
        <w:pStyle w:val="afa"/>
        <w:ind w:left="0"/>
        <w:jc w:val="center"/>
        <w:rPr>
          <w:szCs w:val="28"/>
        </w:rPr>
      </w:pPr>
      <w:r w:rsidRPr="00A60936">
        <w:rPr>
          <w:szCs w:val="28"/>
        </w:rPr>
        <w:t>Рисунок 1.2 – Список фотографів та фотостудій</w:t>
      </w:r>
    </w:p>
    <w:p w:rsidR="009C5AAB" w:rsidRPr="00A60936" w:rsidRDefault="00BE2CE8" w:rsidP="00896C60">
      <w:pPr>
        <w:ind w:firstLine="720"/>
        <w:rPr>
          <w:szCs w:val="28"/>
        </w:rPr>
      </w:pPr>
      <w:r w:rsidRPr="00A60936">
        <w:rPr>
          <w:szCs w:val="28"/>
        </w:rPr>
        <w:t xml:space="preserve">На цій сторінці ще є присутній фільтр, що дозволяє формувати список фотографів за ціною, датою реєстрації, кількістю переглядів </w:t>
      </w:r>
      <w:r w:rsidR="004B1D19" w:rsidRPr="00A60936">
        <w:rPr>
          <w:szCs w:val="28"/>
        </w:rPr>
        <w:t xml:space="preserve"> та    </w:t>
      </w:r>
      <w:del w:id="11" w:author="Михайло Дрогомирецький" w:date="2015-05-14T21:41:00Z">
        <w:r w:rsidR="004B1D19" w:rsidRPr="00A60936" w:rsidDel="00075A2E">
          <w:rPr>
            <w:szCs w:val="28"/>
          </w:rPr>
          <w:delText>зазамовчу</w:delText>
        </w:r>
        <w:r w:rsidR="004B1D19" w:rsidRPr="00A60936" w:rsidDel="00075A2E">
          <w:rPr>
            <w:szCs w:val="28"/>
          </w:rPr>
          <w:lastRenderedPageBreak/>
          <w:delText>ванням</w:delText>
        </w:r>
      </w:del>
      <w:ins w:id="12" w:author="Михайло Дрогомирецький" w:date="2015-05-14T21:41:00Z">
        <w:r w:rsidR="00075A2E" w:rsidRPr="00A60936">
          <w:rPr>
            <w:szCs w:val="28"/>
          </w:rPr>
          <w:t>за замовчуванням</w:t>
        </w:r>
      </w:ins>
      <w:r w:rsidR="004B1D19" w:rsidRPr="00A60936">
        <w:rPr>
          <w:szCs w:val="28"/>
        </w:rPr>
        <w:t xml:space="preserve">. </w:t>
      </w:r>
      <w:r w:rsidRPr="00A60936">
        <w:rPr>
          <w:szCs w:val="28"/>
        </w:rPr>
        <w:t xml:space="preserve"> </w:t>
      </w:r>
      <w:r w:rsidR="00442625" w:rsidRPr="00A60936">
        <w:rPr>
          <w:szCs w:val="28"/>
        </w:rPr>
        <w:t>Але даний фільтр не дозволяє зробити регіональний пошук чи пошук популярністю. Асами ці фактори саме більше цікавлять потенційних замовників фотографів.</w:t>
      </w:r>
    </w:p>
    <w:p w:rsidR="00442625" w:rsidRPr="00A60936" w:rsidRDefault="00442625" w:rsidP="00896C60">
      <w:pPr>
        <w:ind w:firstLine="720"/>
        <w:rPr>
          <w:szCs w:val="28"/>
        </w:rPr>
      </w:pPr>
      <w:r w:rsidRPr="00A60936">
        <w:rPr>
          <w:szCs w:val="28"/>
        </w:rPr>
        <w:t>Після вибору фотографа ми потрапляємо у галерею де представлено фотороботи та контактна інформація того чи іншого фотографа рисунок 1.3.</w:t>
      </w:r>
    </w:p>
    <w:p w:rsidR="00024EF7" w:rsidRPr="00A60936" w:rsidRDefault="00024EF7" w:rsidP="00BE7F00">
      <w:pPr>
        <w:pStyle w:val="afa"/>
        <w:ind w:left="0" w:firstLine="720"/>
        <w:rPr>
          <w:szCs w:val="28"/>
        </w:rPr>
      </w:pPr>
    </w:p>
    <w:p w:rsidR="00442625" w:rsidRPr="00A60936" w:rsidRDefault="00442625" w:rsidP="00BE7F00">
      <w:pPr>
        <w:pStyle w:val="afa"/>
        <w:ind w:left="0"/>
        <w:jc w:val="center"/>
        <w:rPr>
          <w:szCs w:val="28"/>
        </w:rPr>
      </w:pPr>
      <w:r w:rsidRPr="00A60936">
        <w:rPr>
          <w:noProof/>
          <w:szCs w:val="28"/>
          <w:lang w:eastAsia="uk-UA" w:bidi="ar-SA"/>
        </w:rPr>
        <w:drawing>
          <wp:inline distT="0" distB="0" distL="0" distR="0" wp14:anchorId="1E77F9BB" wp14:editId="7BB441F6">
            <wp:extent cx="3795622" cy="2167759"/>
            <wp:effectExtent l="0" t="0" r="0" b="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1"/>
                    <a:srcRect l="3265" t="18560" r="24586" b="8033"/>
                    <a:stretch>
                      <a:fillRect/>
                    </a:stretch>
                  </pic:blipFill>
                  <pic:spPr bwMode="auto">
                    <a:xfrm>
                      <a:off x="0" y="0"/>
                      <a:ext cx="3804655" cy="2172918"/>
                    </a:xfrm>
                    <a:prstGeom prst="rect">
                      <a:avLst/>
                    </a:prstGeom>
                    <a:noFill/>
                    <a:ln w="9525">
                      <a:noFill/>
                      <a:miter lim="800000"/>
                      <a:headEnd/>
                      <a:tailEnd/>
                    </a:ln>
                  </pic:spPr>
                </pic:pic>
              </a:graphicData>
            </a:graphic>
          </wp:inline>
        </w:drawing>
      </w:r>
    </w:p>
    <w:p w:rsidR="00442625" w:rsidRPr="00A60936" w:rsidRDefault="00442625" w:rsidP="00BE7F00">
      <w:pPr>
        <w:pStyle w:val="afa"/>
        <w:ind w:left="0"/>
        <w:jc w:val="center"/>
        <w:rPr>
          <w:szCs w:val="28"/>
        </w:rPr>
      </w:pPr>
      <w:r w:rsidRPr="00A60936">
        <w:rPr>
          <w:szCs w:val="28"/>
        </w:rPr>
        <w:t>Рисунок 1.3 – Представлення фото робіт фотографа</w:t>
      </w:r>
    </w:p>
    <w:p w:rsidR="00024EF7" w:rsidRPr="00A60936" w:rsidRDefault="00024EF7" w:rsidP="00BE7F00">
      <w:pPr>
        <w:pStyle w:val="afa"/>
        <w:ind w:left="0" w:firstLine="720"/>
        <w:jc w:val="center"/>
        <w:rPr>
          <w:szCs w:val="28"/>
        </w:rPr>
      </w:pPr>
    </w:p>
    <w:p w:rsidR="004B1E00" w:rsidRPr="00A60936" w:rsidRDefault="004B1E00" w:rsidP="00BE7F00">
      <w:pPr>
        <w:pStyle w:val="afa"/>
        <w:ind w:left="0" w:firstLine="720"/>
        <w:rPr>
          <w:szCs w:val="28"/>
        </w:rPr>
      </w:pPr>
      <w:r w:rsidRPr="00A60936">
        <w:rPr>
          <w:szCs w:val="28"/>
        </w:rPr>
        <w:t>Також одним із важливих факторів роботи фотографів з ресурсом є особистий кабінет фотографа, завдяки якому він може добавляти, редагувати та видаляти всю інформацію про себе та свої роботи. Для потрапляння в особистий кабінет необхідно зареєструватися або залогінитися на сайті best-wedding.</w:t>
      </w:r>
      <w:r w:rsidR="00586296" w:rsidRPr="00A60936">
        <w:rPr>
          <w:szCs w:val="28"/>
        </w:rPr>
        <w:t xml:space="preserve"> Після чого ми потрапляємо в особистий кабінет де можемо керувати своєю інформацією. Особистий кабінет виглядає наступним чином так як представлено на рисунку 1.4.</w:t>
      </w:r>
    </w:p>
    <w:p w:rsidR="001B3789" w:rsidRPr="00A60936" w:rsidRDefault="001B3789" w:rsidP="00BE7F00">
      <w:pPr>
        <w:pStyle w:val="afa"/>
        <w:ind w:left="0"/>
        <w:jc w:val="center"/>
        <w:rPr>
          <w:noProof/>
          <w:szCs w:val="28"/>
          <w:lang w:eastAsia="uk-UA" w:bidi="ar-SA"/>
        </w:rPr>
      </w:pPr>
    </w:p>
    <w:p w:rsidR="00586296" w:rsidRPr="00A60936" w:rsidRDefault="00586296" w:rsidP="00BE7F00">
      <w:pPr>
        <w:pStyle w:val="afa"/>
        <w:ind w:left="0"/>
        <w:jc w:val="center"/>
        <w:rPr>
          <w:szCs w:val="28"/>
        </w:rPr>
      </w:pPr>
      <w:r w:rsidRPr="00A60936">
        <w:rPr>
          <w:noProof/>
          <w:szCs w:val="28"/>
          <w:lang w:eastAsia="uk-UA" w:bidi="ar-SA"/>
        </w:rPr>
        <w:drawing>
          <wp:inline distT="0" distB="0" distL="0" distR="0" wp14:anchorId="4D538210" wp14:editId="17B177DB">
            <wp:extent cx="3794125" cy="1690488"/>
            <wp:effectExtent l="0" t="0" r="0" b="0"/>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rotWithShape="1">
                    <a:blip r:embed="rId12"/>
                    <a:srcRect l="8863" t="9455" r="9345" b="25624"/>
                    <a:stretch/>
                  </pic:blipFill>
                  <pic:spPr bwMode="auto">
                    <a:xfrm>
                      <a:off x="0" y="0"/>
                      <a:ext cx="3809394" cy="1697291"/>
                    </a:xfrm>
                    <a:prstGeom prst="rect">
                      <a:avLst/>
                    </a:prstGeom>
                    <a:noFill/>
                    <a:ln>
                      <a:noFill/>
                    </a:ln>
                    <a:extLst>
                      <a:ext uri="{53640926-AAD7-44D8-BBD7-CCE9431645EC}">
                        <a14:shadowObscured xmlns:a14="http://schemas.microsoft.com/office/drawing/2010/main"/>
                      </a:ext>
                    </a:extLst>
                  </pic:spPr>
                </pic:pic>
              </a:graphicData>
            </a:graphic>
          </wp:inline>
        </w:drawing>
      </w:r>
    </w:p>
    <w:p w:rsidR="00586296" w:rsidRPr="00A60936" w:rsidRDefault="00586296" w:rsidP="00BE7F00">
      <w:pPr>
        <w:pStyle w:val="afa"/>
        <w:ind w:left="0"/>
        <w:jc w:val="center"/>
        <w:rPr>
          <w:szCs w:val="28"/>
        </w:rPr>
      </w:pPr>
      <w:r w:rsidRPr="00A60936">
        <w:rPr>
          <w:szCs w:val="28"/>
        </w:rPr>
        <w:t>Рисунок 1.4 – Особистий кабінет</w:t>
      </w:r>
    </w:p>
    <w:p w:rsidR="00586296" w:rsidRPr="00A60936" w:rsidRDefault="004B1E00" w:rsidP="00BE7F00">
      <w:pPr>
        <w:pStyle w:val="afa"/>
        <w:ind w:left="0" w:firstLine="720"/>
        <w:rPr>
          <w:szCs w:val="28"/>
        </w:rPr>
      </w:pPr>
      <w:r w:rsidRPr="00A60936">
        <w:rPr>
          <w:szCs w:val="28"/>
        </w:rPr>
        <w:lastRenderedPageBreak/>
        <w:t xml:space="preserve">  </w:t>
      </w:r>
      <w:r w:rsidR="00586296" w:rsidRPr="00A60936">
        <w:rPr>
          <w:szCs w:val="28"/>
        </w:rPr>
        <w:t>Отже провівши аналіз веб ресурсу “BEST-WEDDING” можна відзначити, що даний ресурс дозволяє фотографам представляти свої роботи широкому колу відвідувачів цього порталу. Але так як даний ресурс є не спеціалізований для вузького кола користувачів, то він містить безліч мінусів. До таких мінусів можна віднести:</w:t>
      </w:r>
    </w:p>
    <w:p w:rsidR="00024EF7" w:rsidRPr="00A60936" w:rsidRDefault="00586296" w:rsidP="00E72EC3">
      <w:pPr>
        <w:pStyle w:val="afa"/>
        <w:numPr>
          <w:ilvl w:val="0"/>
          <w:numId w:val="16"/>
        </w:numPr>
        <w:ind w:left="709" w:hanging="283"/>
        <w:rPr>
          <w:szCs w:val="28"/>
        </w:rPr>
      </w:pPr>
      <w:r w:rsidRPr="00A60936">
        <w:rPr>
          <w:szCs w:val="28"/>
        </w:rPr>
        <w:t>Безліч інших різних категорій користувачів;</w:t>
      </w:r>
    </w:p>
    <w:p w:rsidR="00586296" w:rsidRPr="00A60936" w:rsidRDefault="00586296" w:rsidP="00E72EC3">
      <w:pPr>
        <w:pStyle w:val="afa"/>
        <w:numPr>
          <w:ilvl w:val="0"/>
          <w:numId w:val="16"/>
        </w:numPr>
        <w:ind w:left="709" w:hanging="283"/>
        <w:rPr>
          <w:szCs w:val="28"/>
        </w:rPr>
      </w:pPr>
      <w:r w:rsidRPr="00A60936">
        <w:rPr>
          <w:szCs w:val="28"/>
        </w:rPr>
        <w:t>Відсутня можливість робити оцінку конкретної фотографії чи фотографа;</w:t>
      </w:r>
    </w:p>
    <w:p w:rsidR="00586296" w:rsidRPr="00A60936" w:rsidRDefault="00586296" w:rsidP="00E72EC3">
      <w:pPr>
        <w:pStyle w:val="afa"/>
        <w:numPr>
          <w:ilvl w:val="0"/>
          <w:numId w:val="16"/>
        </w:numPr>
        <w:ind w:left="709" w:hanging="283"/>
        <w:rPr>
          <w:szCs w:val="28"/>
        </w:rPr>
      </w:pPr>
      <w:r w:rsidRPr="00A60936">
        <w:rPr>
          <w:szCs w:val="28"/>
        </w:rPr>
        <w:t>Не великий перелік правил для фільтрування;</w:t>
      </w:r>
    </w:p>
    <w:p w:rsidR="00586296" w:rsidRPr="00A60936" w:rsidRDefault="00586296" w:rsidP="00E72EC3">
      <w:pPr>
        <w:pStyle w:val="afa"/>
        <w:numPr>
          <w:ilvl w:val="0"/>
          <w:numId w:val="16"/>
        </w:numPr>
        <w:ind w:left="709" w:hanging="283"/>
        <w:rPr>
          <w:szCs w:val="28"/>
        </w:rPr>
      </w:pPr>
      <w:r w:rsidRPr="00A60936">
        <w:rPr>
          <w:szCs w:val="28"/>
        </w:rPr>
        <w:t>Не впорядковане представлення фото робіт та можливість розподілу їх по каталогам;</w:t>
      </w:r>
    </w:p>
    <w:p w:rsidR="00586296" w:rsidRPr="00A60936" w:rsidRDefault="00586296" w:rsidP="00E72EC3">
      <w:pPr>
        <w:pStyle w:val="afa"/>
        <w:numPr>
          <w:ilvl w:val="0"/>
          <w:numId w:val="16"/>
        </w:numPr>
        <w:ind w:left="709" w:hanging="283"/>
        <w:rPr>
          <w:szCs w:val="28"/>
        </w:rPr>
      </w:pPr>
      <w:r w:rsidRPr="00A60936">
        <w:rPr>
          <w:szCs w:val="28"/>
        </w:rPr>
        <w:t>Випадкове формування списку фотографів;</w:t>
      </w:r>
    </w:p>
    <w:p w:rsidR="004A512C" w:rsidRPr="00A60936" w:rsidRDefault="004A512C" w:rsidP="00E72EC3">
      <w:pPr>
        <w:pStyle w:val="afa"/>
        <w:numPr>
          <w:ilvl w:val="0"/>
          <w:numId w:val="16"/>
        </w:numPr>
        <w:ind w:left="709" w:hanging="283"/>
        <w:rPr>
          <w:szCs w:val="28"/>
        </w:rPr>
      </w:pPr>
      <w:r w:rsidRPr="00A60936">
        <w:rPr>
          <w:szCs w:val="28"/>
        </w:rPr>
        <w:t>Відсутня можливість зв’язку між фотографом та відвідувачем який інтересуються отриманням послуг.</w:t>
      </w:r>
    </w:p>
    <w:p w:rsidR="004A512C" w:rsidRPr="00A60936" w:rsidRDefault="004A512C" w:rsidP="00BE7F00">
      <w:pPr>
        <w:pStyle w:val="afa"/>
        <w:ind w:left="0" w:firstLine="709"/>
        <w:rPr>
          <w:szCs w:val="28"/>
        </w:rPr>
      </w:pPr>
      <w:r w:rsidRPr="00A60936">
        <w:rPr>
          <w:szCs w:val="28"/>
        </w:rPr>
        <w:t>Підвівши підсумки можна сказати що даний ресурс не дозволяє повною мірою обрати найкращого фотографа на свою подію.</w:t>
      </w:r>
    </w:p>
    <w:p w:rsidR="00442625" w:rsidRPr="00A60936" w:rsidRDefault="00442625" w:rsidP="00BE7F00">
      <w:pPr>
        <w:pStyle w:val="afa"/>
        <w:ind w:left="0" w:firstLine="720"/>
        <w:rPr>
          <w:szCs w:val="28"/>
        </w:rPr>
      </w:pPr>
    </w:p>
    <w:p w:rsidR="00FF30C9" w:rsidRPr="00A60936" w:rsidRDefault="00671623" w:rsidP="001B3789">
      <w:pPr>
        <w:pStyle w:val="2"/>
        <w:rPr>
          <w:rStyle w:val="af0"/>
          <w:color w:val="auto"/>
          <w:u w:val="none"/>
        </w:rPr>
      </w:pPr>
      <w:bookmarkStart w:id="13" w:name="_Toc419402184"/>
      <w:r w:rsidRPr="00A60936">
        <w:rPr>
          <w:rStyle w:val="af0"/>
          <w:color w:val="auto"/>
          <w:u w:val="none"/>
        </w:rPr>
        <w:t xml:space="preserve">1.3 </w:t>
      </w:r>
      <w:r w:rsidR="00FF30C9" w:rsidRPr="00A60936">
        <w:rPr>
          <w:rStyle w:val="af0"/>
          <w:color w:val="auto"/>
          <w:u w:val="none"/>
        </w:rPr>
        <w:t>Огляд персональних сайтів, переваги та їх недоліки</w:t>
      </w:r>
      <w:bookmarkEnd w:id="13"/>
    </w:p>
    <w:p w:rsidR="001B3789" w:rsidRPr="00A60936" w:rsidRDefault="001B3789" w:rsidP="001B3789">
      <w:pPr>
        <w:rPr>
          <w:szCs w:val="28"/>
        </w:rPr>
      </w:pPr>
      <w:r w:rsidRPr="00A60936">
        <w:rPr>
          <w:szCs w:val="28"/>
        </w:rPr>
        <w:t xml:space="preserve"> </w:t>
      </w:r>
      <w:r w:rsidRPr="00A60936">
        <w:rPr>
          <w:szCs w:val="28"/>
        </w:rPr>
        <w:tab/>
      </w:r>
    </w:p>
    <w:p w:rsidR="00FF30C9" w:rsidRPr="00A60936" w:rsidRDefault="00FF30C9" w:rsidP="001B3789">
      <w:pPr>
        <w:rPr>
          <w:szCs w:val="28"/>
        </w:rPr>
      </w:pPr>
      <w:r w:rsidRPr="00A60936">
        <w:rPr>
          <w:szCs w:val="28"/>
        </w:rPr>
        <w:t>За останній час сайти-візитки або(персональні сайти) придбали досить велике значення. Причина цього - відносно низька вартість їх розробки. Такий тип сайтів - прекрасні інвестиції, адже на наступний же день, якщо правильно спланувати рекламну кампанію, сайт зможе привести нових клієнтів. А якщо грамотно провести пошукове просування, сайт зможе стати стабільним джерелом доходу.</w:t>
      </w:r>
    </w:p>
    <w:p w:rsidR="00FF30C9" w:rsidRPr="00A60936" w:rsidRDefault="00FF30C9" w:rsidP="00BE7F00">
      <w:pPr>
        <w:rPr>
          <w:szCs w:val="28"/>
        </w:rPr>
      </w:pPr>
      <w:r w:rsidRPr="00A60936">
        <w:rPr>
          <w:szCs w:val="28"/>
        </w:rPr>
        <w:tab/>
        <w:t>Сайт-візитка потрібний тим людям, які хочуть мати в мережі Інтернет візитну картку та можливість представлення широкому колу відвідувачів свої роботи, та надати всю необхідну інформацію про свою діяльність. Ця картка містить звичайно інформацію про фотографа, сферу діяльності, перелік основних послуги, ціни і т.д. Зазвичай сайт-візитка носить виключно рекламний характер і дає можливість отримувати інформацію про компанію або власника, знайомитися з її діяльністю, а також з наданими товарами і послугами.</w:t>
      </w:r>
      <w:r w:rsidRPr="00A60936">
        <w:rPr>
          <w:szCs w:val="28"/>
        </w:rPr>
        <w:tab/>
      </w:r>
    </w:p>
    <w:p w:rsidR="00FF30C9" w:rsidRPr="00A60936" w:rsidRDefault="00FF30C9" w:rsidP="00BE7F00">
      <w:pPr>
        <w:rPr>
          <w:szCs w:val="28"/>
        </w:rPr>
      </w:pPr>
      <w:r w:rsidRPr="00A60936">
        <w:rPr>
          <w:szCs w:val="28"/>
        </w:rPr>
        <w:lastRenderedPageBreak/>
        <w:tab/>
        <w:t>Створити сайт-візитку - лише на перший погляд просто. За уявною простотою розробки сайту-візитки ховається багато кропіткої роботи. Найпростіші веб-сайти, які створюють на безкоштовному хостингу, є сторінками з персональною інформацією або рекламою якогось товару чи послуги. Такий сайт коштує лише часу, на нього витраченого. Але й віддача від такого сайту буде невелика. Адже навіть серед сайтів-візиток існує конкуренція, лідирують же сайти-візитки, що створюються в професійних студіях або агентствах. Чому?</w:t>
      </w:r>
      <w:ins w:id="14" w:author="Михайло Дрогомирецький" w:date="2015-05-14T21:41:00Z">
        <w:r w:rsidR="00075A2E" w:rsidRPr="00A60936">
          <w:rPr>
            <w:szCs w:val="28"/>
          </w:rPr>
          <w:t xml:space="preserve"> </w:t>
        </w:r>
      </w:ins>
      <w:r w:rsidRPr="00A60936">
        <w:rPr>
          <w:szCs w:val="28"/>
        </w:rPr>
        <w:t>Як і в будь-якому іншому справі, в веб-дизайні діють певні стандарти та вимоги, яким повинен відповідати будь-який сайт. Ці стандарти допоможуть дотримати професійні веб-розробники.</w:t>
      </w:r>
    </w:p>
    <w:p w:rsidR="00FF30C9" w:rsidRPr="00A60936" w:rsidRDefault="00FF30C9" w:rsidP="00BE7F00">
      <w:pPr>
        <w:rPr>
          <w:szCs w:val="28"/>
        </w:rPr>
      </w:pPr>
      <w:r w:rsidRPr="00A60936">
        <w:rPr>
          <w:szCs w:val="28"/>
        </w:rPr>
        <w:tab/>
        <w:t>Ціни на послуги зі створення сайту-візитки досить прийнятні. У той час як віддача від класно зробленого і нехай маленького, але цікавого та потрібного сайту не змусить себе довго чекати. Тому на сьогоднішній день багато фотографів створюють та використовують  у своїх цілях персональні сайти для представлення своїх робіт.</w:t>
      </w:r>
    </w:p>
    <w:p w:rsidR="00FF30C9" w:rsidRPr="00A60936" w:rsidRDefault="00FF30C9" w:rsidP="00BE7F00">
      <w:pPr>
        <w:rPr>
          <w:szCs w:val="28"/>
        </w:rPr>
      </w:pPr>
      <w:r w:rsidRPr="00A60936">
        <w:rPr>
          <w:szCs w:val="28"/>
        </w:rPr>
        <w:tab/>
        <w:t>У чому переваги сайту-візитки? Головна перевага такого ресурсу - невисока ціна, невеликий обсяг робіт і простота підтримки. Сайт-візитка зазвичай складається з декількох сторінок, в ньому немає складних програмних модулів, тому він не вимагає підтримки. Резервне копіювання такого сайту можуть виконувати самі власники, а також оновлювати і наповнювати свіжою інформацією. Тому сайт-візитка обійдеться його власнику лише в ціну розробки та оплату хостингу раз на місяць.</w:t>
      </w:r>
    </w:p>
    <w:p w:rsidR="00FF30C9" w:rsidRPr="00A60936" w:rsidRDefault="00FF30C9" w:rsidP="00BE7F00">
      <w:pPr>
        <w:rPr>
          <w:szCs w:val="28"/>
        </w:rPr>
      </w:pPr>
      <w:r w:rsidRPr="00A60936">
        <w:rPr>
          <w:szCs w:val="28"/>
        </w:rPr>
        <w:tab/>
        <w:t>Тим не менш, сайт-візитка підходить для просування маленького приватних послуг або просто як персональна сторінка, а для організації корпоративного представництва середньої або великої компанії така форма сайту буде недостатньою. Сайт-візитка не може витримувати конкуренцію з більш потужними сайтами і у випадку пошукового трафіку. Причина тому - занадто невелику кількість сторінок, які можуть бути проіндексовані пошуковими роботами, невеликий обсяг даних і відсутність деяких маркетингових інструментів.</w:t>
      </w:r>
    </w:p>
    <w:p w:rsidR="000C24B3" w:rsidRPr="00A60936" w:rsidRDefault="00FF30C9" w:rsidP="00BE7F00">
      <w:pPr>
        <w:rPr>
          <w:szCs w:val="28"/>
        </w:rPr>
      </w:pPr>
      <w:r w:rsidRPr="00A60936">
        <w:rPr>
          <w:szCs w:val="28"/>
        </w:rPr>
        <w:lastRenderedPageBreak/>
        <w:tab/>
        <w:t xml:space="preserve">Як правило, сайти-візитки мають дуже мало функцій і складаються всього з 3-4 (іноді 5-7) сторінок, тому-то і він так недорого коштує. Тим не менш, деякі базові модулі в ньому використовують. </w:t>
      </w:r>
    </w:p>
    <w:p w:rsidR="00FF30C9" w:rsidRPr="00A60936" w:rsidRDefault="000C24B3" w:rsidP="00BE7F00">
      <w:pPr>
        <w:rPr>
          <w:szCs w:val="28"/>
        </w:rPr>
      </w:pPr>
      <w:r w:rsidRPr="00A60936">
        <w:rPr>
          <w:szCs w:val="28"/>
        </w:rPr>
        <w:tab/>
      </w:r>
      <w:r w:rsidR="00FF30C9" w:rsidRPr="00A60936">
        <w:rPr>
          <w:szCs w:val="28"/>
        </w:rPr>
        <w:t>Наприклад</w:t>
      </w:r>
      <w:r w:rsidRPr="00A60936">
        <w:rPr>
          <w:szCs w:val="28"/>
        </w:rPr>
        <w:t>:</w:t>
      </w:r>
    </w:p>
    <w:p w:rsidR="00FF30C9" w:rsidRPr="00A60936" w:rsidRDefault="00FF30C9" w:rsidP="00E72EC3">
      <w:pPr>
        <w:pStyle w:val="afa"/>
        <w:numPr>
          <w:ilvl w:val="0"/>
          <w:numId w:val="13"/>
        </w:numPr>
        <w:rPr>
          <w:szCs w:val="28"/>
        </w:rPr>
      </w:pPr>
      <w:r w:rsidRPr="00A60936">
        <w:rPr>
          <w:szCs w:val="28"/>
        </w:rPr>
        <w:t>Модуль новин. Якщо необхідно регулярно розміщувати на сайті новинні матеріали, існує можливість сильно спростити завдання, встановивши новинний модуль. Додавання новин стане просто і легко.</w:t>
      </w:r>
    </w:p>
    <w:p w:rsidR="00FF30C9" w:rsidRPr="00A60936" w:rsidRDefault="00FF30C9" w:rsidP="00E72EC3">
      <w:pPr>
        <w:pStyle w:val="afa"/>
        <w:numPr>
          <w:ilvl w:val="0"/>
          <w:numId w:val="13"/>
        </w:numPr>
        <w:rPr>
          <w:szCs w:val="28"/>
        </w:rPr>
      </w:pPr>
      <w:r w:rsidRPr="00A60936">
        <w:rPr>
          <w:szCs w:val="28"/>
        </w:rPr>
        <w:t>Модуль зворотного зв'язку. Такий модуль потрібний, щоб мати зв'язок між власником сайту та клієнтами.</w:t>
      </w:r>
    </w:p>
    <w:p w:rsidR="00FF30C9" w:rsidRPr="00A60936" w:rsidRDefault="00FF30C9" w:rsidP="00E72EC3">
      <w:pPr>
        <w:pStyle w:val="afa"/>
        <w:numPr>
          <w:ilvl w:val="0"/>
          <w:numId w:val="13"/>
        </w:numPr>
        <w:rPr>
          <w:szCs w:val="28"/>
        </w:rPr>
      </w:pPr>
      <w:r w:rsidRPr="00A60936">
        <w:rPr>
          <w:szCs w:val="28"/>
        </w:rPr>
        <w:t>Версія для друку. Кожна сторінка буде містити спеціальну кнопку, при натисканні на яку сторінка буде відображатися в зручному для друку вигляді, без зайвих елементів сайту.</w:t>
      </w:r>
    </w:p>
    <w:p w:rsidR="00FF30C9" w:rsidRPr="00A60936" w:rsidRDefault="00721157" w:rsidP="00BE7F00">
      <w:pPr>
        <w:rPr>
          <w:szCs w:val="28"/>
        </w:rPr>
      </w:pPr>
      <w:r w:rsidRPr="00A60936">
        <w:rPr>
          <w:szCs w:val="28"/>
        </w:rPr>
        <w:tab/>
      </w:r>
      <w:r w:rsidR="00FF30C9" w:rsidRPr="00A60936">
        <w:rPr>
          <w:szCs w:val="28"/>
        </w:rPr>
        <w:t>Для прикладу проведемо аналіз приватного сайту фотографа Наталі Каблюк</w:t>
      </w:r>
      <w:r w:rsidR="000A1507" w:rsidRPr="00A60936">
        <w:rPr>
          <w:szCs w:val="28"/>
        </w:rPr>
        <w:t xml:space="preserve"> </w:t>
      </w:r>
      <w:r w:rsidR="000A1507" w:rsidRPr="00A60936">
        <w:rPr>
          <w:szCs w:val="28"/>
          <w:highlight w:val="yellow"/>
        </w:rPr>
        <w:t>[10]</w:t>
      </w:r>
      <w:r w:rsidR="00FF30C9" w:rsidRPr="00A60936">
        <w:rPr>
          <w:szCs w:val="28"/>
          <w:highlight w:val="yellow"/>
        </w:rPr>
        <w:t>,</w:t>
      </w:r>
      <w:r w:rsidR="00FF30C9" w:rsidRPr="00A60936">
        <w:rPr>
          <w:szCs w:val="28"/>
        </w:rPr>
        <w:t xml:space="preserve"> який виступає в ролі візитки для представлення її робіт та зв’язку з нею.</w:t>
      </w:r>
      <w:r w:rsidRPr="00A60936">
        <w:rPr>
          <w:szCs w:val="28"/>
        </w:rPr>
        <w:t xml:space="preserve"> Для цього необхідно в адресному рядку набрати адресу цього сайту, який знаходиться </w:t>
      </w:r>
      <w:r w:rsidR="00105AC3" w:rsidRPr="00A60936">
        <w:rPr>
          <w:szCs w:val="28"/>
        </w:rPr>
        <w:t>заадресую</w:t>
      </w:r>
      <w:r w:rsidRPr="00A60936">
        <w:rPr>
          <w:szCs w:val="28"/>
        </w:rPr>
        <w:t xml:space="preserve"> </w:t>
      </w:r>
      <w:hyperlink r:id="rId13" w:history="1">
        <w:r w:rsidRPr="00A60936">
          <w:rPr>
            <w:rStyle w:val="af0"/>
            <w:color w:val="auto"/>
            <w:szCs w:val="28"/>
            <w:u w:val="none"/>
          </w:rPr>
          <w:t>http://nataliakabliuk.com/</w:t>
        </w:r>
      </w:hyperlink>
      <w:r w:rsidRPr="00A60936">
        <w:rPr>
          <w:szCs w:val="28"/>
        </w:rPr>
        <w:t xml:space="preserve">. Після чого ми потрапимо на головну сторінку </w:t>
      </w:r>
      <w:r w:rsidRPr="00A60936">
        <w:rPr>
          <w:szCs w:val="28"/>
          <w:highlight w:val="yellow"/>
        </w:rPr>
        <w:t>рисунок 1.1.</w:t>
      </w:r>
    </w:p>
    <w:p w:rsidR="00721157" w:rsidRPr="00A60936" w:rsidRDefault="00721157" w:rsidP="00BE7F00">
      <w:pPr>
        <w:rPr>
          <w:szCs w:val="28"/>
        </w:rPr>
      </w:pPr>
    </w:p>
    <w:p w:rsidR="00721157" w:rsidRPr="00A60936" w:rsidRDefault="00FC50F3" w:rsidP="00BE7F00">
      <w:pPr>
        <w:jc w:val="center"/>
        <w:rPr>
          <w:szCs w:val="28"/>
        </w:rPr>
      </w:pPr>
      <w:r w:rsidRPr="00A60936">
        <w:rPr>
          <w:noProof/>
          <w:szCs w:val="28"/>
          <w:lang w:eastAsia="uk-UA" w:bidi="ar-SA"/>
        </w:rPr>
        <w:drawing>
          <wp:inline distT="0" distB="0" distL="0" distR="0" wp14:anchorId="0E4FD072" wp14:editId="26FC6E9F">
            <wp:extent cx="3894287" cy="2386821"/>
            <wp:effectExtent l="0" t="0" r="0" b="0"/>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4"/>
                    <a:srcRect l="12595" t="14958" r="15099" b="6094"/>
                    <a:stretch>
                      <a:fillRect/>
                    </a:stretch>
                  </pic:blipFill>
                  <pic:spPr bwMode="auto">
                    <a:xfrm>
                      <a:off x="0" y="0"/>
                      <a:ext cx="3903881" cy="2392701"/>
                    </a:xfrm>
                    <a:prstGeom prst="rect">
                      <a:avLst/>
                    </a:prstGeom>
                    <a:noFill/>
                    <a:ln w="9525">
                      <a:noFill/>
                      <a:miter lim="800000"/>
                      <a:headEnd/>
                      <a:tailEnd/>
                    </a:ln>
                  </pic:spPr>
                </pic:pic>
              </a:graphicData>
            </a:graphic>
          </wp:inline>
        </w:drawing>
      </w:r>
    </w:p>
    <w:p w:rsidR="002E7C3D" w:rsidRPr="00A60936" w:rsidRDefault="00721157" w:rsidP="00BE7F00">
      <w:pPr>
        <w:jc w:val="center"/>
        <w:rPr>
          <w:szCs w:val="28"/>
        </w:rPr>
      </w:pPr>
      <w:r w:rsidRPr="00A60936">
        <w:rPr>
          <w:szCs w:val="28"/>
          <w:highlight w:val="yellow"/>
        </w:rPr>
        <w:t>Рисунок 1.1.</w:t>
      </w:r>
      <w:r w:rsidRPr="00A60936">
        <w:rPr>
          <w:szCs w:val="28"/>
        </w:rPr>
        <w:t xml:space="preserve"> Головна сторінка сайту-візитки Наталі Каблюк</w:t>
      </w:r>
    </w:p>
    <w:p w:rsidR="002E7C3D" w:rsidRPr="00A60936" w:rsidRDefault="002E7C3D" w:rsidP="00BE7F00">
      <w:pPr>
        <w:rPr>
          <w:szCs w:val="28"/>
        </w:rPr>
      </w:pPr>
    </w:p>
    <w:p w:rsidR="00FF30C9" w:rsidRPr="00A60936" w:rsidRDefault="00721157" w:rsidP="00BE7F00">
      <w:pPr>
        <w:rPr>
          <w:szCs w:val="28"/>
        </w:rPr>
      </w:pPr>
      <w:r w:rsidRPr="00A60936">
        <w:rPr>
          <w:szCs w:val="28"/>
        </w:rPr>
        <w:tab/>
      </w:r>
      <w:r w:rsidR="002E7C3D" w:rsidRPr="00A60936">
        <w:rPr>
          <w:szCs w:val="28"/>
        </w:rPr>
        <w:t>Що стосується загального вигляду сторінки, то відразу можна побачити що на ній представлені фотографії зроблені Наталею. Загальний вигляд сторін</w:t>
      </w:r>
      <w:r w:rsidR="002E7C3D" w:rsidRPr="00A60936">
        <w:rPr>
          <w:szCs w:val="28"/>
        </w:rPr>
        <w:lastRenderedPageBreak/>
        <w:t>ки зроблений продумано: є можливість переглянути роботи, ознайомитися з цінами на послуги. Почитати персональний блог та дізнатися контакти, за якими можна зв’язатися з фотографом.</w:t>
      </w:r>
      <w:r w:rsidR="00920C28" w:rsidRPr="00A60936">
        <w:rPr>
          <w:szCs w:val="28"/>
        </w:rPr>
        <w:t xml:space="preserve"> До недоліків можна віднести те що на цій сторінці не має можливості переглядати фотографії як фото галереє, а приходиться промотувати сайт за допомогою рядка прокрутки </w:t>
      </w:r>
      <w:r w:rsidR="00920C28" w:rsidRPr="00A60936">
        <w:rPr>
          <w:szCs w:val="28"/>
          <w:highlight w:val="yellow"/>
        </w:rPr>
        <w:t>рисунок 1.2</w:t>
      </w:r>
      <w:r w:rsidR="00920C28" w:rsidRPr="00A60936">
        <w:rPr>
          <w:szCs w:val="28"/>
        </w:rPr>
        <w:t xml:space="preserve">. </w:t>
      </w:r>
    </w:p>
    <w:p w:rsidR="00920C28" w:rsidRPr="00A60936" w:rsidRDefault="00920C28" w:rsidP="00BE7F00">
      <w:pPr>
        <w:rPr>
          <w:szCs w:val="28"/>
        </w:rPr>
      </w:pPr>
    </w:p>
    <w:p w:rsidR="00920C28" w:rsidRPr="00A60936" w:rsidRDefault="00920C28" w:rsidP="00BE7F00">
      <w:pPr>
        <w:jc w:val="center"/>
        <w:rPr>
          <w:szCs w:val="28"/>
        </w:rPr>
      </w:pPr>
      <w:r w:rsidRPr="00A60936">
        <w:rPr>
          <w:noProof/>
          <w:szCs w:val="28"/>
          <w:lang w:eastAsia="uk-UA" w:bidi="ar-SA"/>
        </w:rPr>
        <w:drawing>
          <wp:inline distT="0" distB="0" distL="0" distR="0" wp14:anchorId="3D2C8EFF" wp14:editId="7176A02E">
            <wp:extent cx="3171825" cy="2009775"/>
            <wp:effectExtent l="19050" t="0" r="9525" b="0"/>
            <wp:docPr id="152" name="Рисунок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15"/>
                    <a:srcRect t="14958" r="48226" b="26593"/>
                    <a:stretch>
                      <a:fillRect/>
                    </a:stretch>
                  </pic:blipFill>
                  <pic:spPr bwMode="auto">
                    <a:xfrm>
                      <a:off x="0" y="0"/>
                      <a:ext cx="3171825" cy="2009775"/>
                    </a:xfrm>
                    <a:prstGeom prst="rect">
                      <a:avLst/>
                    </a:prstGeom>
                    <a:noFill/>
                    <a:ln w="9525">
                      <a:noFill/>
                      <a:miter lim="800000"/>
                      <a:headEnd/>
                      <a:tailEnd/>
                    </a:ln>
                  </pic:spPr>
                </pic:pic>
              </a:graphicData>
            </a:graphic>
          </wp:inline>
        </w:drawing>
      </w:r>
    </w:p>
    <w:p w:rsidR="00920C28" w:rsidRPr="00A60936" w:rsidRDefault="00920C28" w:rsidP="00BE7F00">
      <w:pPr>
        <w:jc w:val="center"/>
        <w:rPr>
          <w:szCs w:val="28"/>
        </w:rPr>
      </w:pPr>
      <w:r w:rsidRPr="00A60936">
        <w:rPr>
          <w:szCs w:val="28"/>
          <w:highlight w:val="yellow"/>
        </w:rPr>
        <w:t>Рисунок 1.2.</w:t>
      </w:r>
      <w:r w:rsidRPr="00A60936">
        <w:rPr>
          <w:szCs w:val="28"/>
        </w:rPr>
        <w:t xml:space="preserve"> Перегляд галереї фотографії з допомогою рядка прокрутки</w:t>
      </w:r>
    </w:p>
    <w:p w:rsidR="00D6297F" w:rsidRPr="00A60936" w:rsidRDefault="00D6297F" w:rsidP="00BE7F00">
      <w:pPr>
        <w:jc w:val="center"/>
        <w:rPr>
          <w:szCs w:val="28"/>
        </w:rPr>
      </w:pPr>
    </w:p>
    <w:p w:rsidR="00D6297F" w:rsidRPr="00A60936" w:rsidRDefault="00D6297F" w:rsidP="00BE7F00">
      <w:pPr>
        <w:rPr>
          <w:szCs w:val="28"/>
        </w:rPr>
      </w:pPr>
      <w:r w:rsidRPr="00A60936">
        <w:rPr>
          <w:szCs w:val="28"/>
        </w:rPr>
        <w:tab/>
        <w:t xml:space="preserve">Також на даному веб ресурсі відсутня можливість зворотного зв’язку міх власницею та відвідувачами сайту. Це можна побачити на рисунку </w:t>
      </w:r>
      <w:r w:rsidRPr="00A60936">
        <w:rPr>
          <w:szCs w:val="28"/>
          <w:highlight w:val="yellow"/>
        </w:rPr>
        <w:t>1.3</w:t>
      </w:r>
      <w:r w:rsidRPr="00A60936">
        <w:rPr>
          <w:szCs w:val="28"/>
        </w:rPr>
        <w:t xml:space="preserve"> на якому представлений лише список контактів. </w:t>
      </w:r>
    </w:p>
    <w:p w:rsidR="00920C28" w:rsidRPr="00A60936" w:rsidRDefault="00920C28" w:rsidP="00BE7F00">
      <w:pPr>
        <w:jc w:val="center"/>
        <w:rPr>
          <w:szCs w:val="28"/>
        </w:rPr>
      </w:pPr>
    </w:p>
    <w:p w:rsidR="00D6297F" w:rsidRPr="00A60936" w:rsidRDefault="00D6297F" w:rsidP="00BE7F00">
      <w:pPr>
        <w:jc w:val="center"/>
        <w:rPr>
          <w:szCs w:val="28"/>
        </w:rPr>
      </w:pPr>
      <w:r w:rsidRPr="00A60936">
        <w:rPr>
          <w:noProof/>
          <w:szCs w:val="28"/>
          <w:lang w:eastAsia="uk-UA" w:bidi="ar-SA"/>
        </w:rPr>
        <w:drawing>
          <wp:inline distT="0" distB="0" distL="0" distR="0" wp14:anchorId="6EEBF2DA" wp14:editId="6CD095FF">
            <wp:extent cx="3510951" cy="2147617"/>
            <wp:effectExtent l="0" t="0" r="0" b="0"/>
            <wp:docPr id="155" name="Рисунок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16"/>
                    <a:srcRect l="11664" t="14127" r="13841" b="4709"/>
                    <a:stretch>
                      <a:fillRect/>
                    </a:stretch>
                  </pic:blipFill>
                  <pic:spPr bwMode="auto">
                    <a:xfrm>
                      <a:off x="0" y="0"/>
                      <a:ext cx="3517638" cy="2151707"/>
                    </a:xfrm>
                    <a:prstGeom prst="rect">
                      <a:avLst/>
                    </a:prstGeom>
                    <a:noFill/>
                    <a:ln w="9525">
                      <a:noFill/>
                      <a:miter lim="800000"/>
                      <a:headEnd/>
                      <a:tailEnd/>
                    </a:ln>
                  </pic:spPr>
                </pic:pic>
              </a:graphicData>
            </a:graphic>
          </wp:inline>
        </w:drawing>
      </w:r>
    </w:p>
    <w:p w:rsidR="00D6297F" w:rsidRPr="00A60936" w:rsidRDefault="00D6297F" w:rsidP="00BE7F00">
      <w:pPr>
        <w:jc w:val="center"/>
        <w:rPr>
          <w:szCs w:val="28"/>
        </w:rPr>
      </w:pPr>
      <w:r w:rsidRPr="00A60936">
        <w:rPr>
          <w:szCs w:val="28"/>
          <w:highlight w:val="yellow"/>
        </w:rPr>
        <w:t>Рисунок 1.3.</w:t>
      </w:r>
      <w:r w:rsidRPr="00A60936">
        <w:rPr>
          <w:szCs w:val="28"/>
        </w:rPr>
        <w:t xml:space="preserve"> Сторінка контактів</w:t>
      </w:r>
    </w:p>
    <w:p w:rsidR="00D6297F" w:rsidRPr="00A60936" w:rsidRDefault="00D6297F" w:rsidP="00BE7F00">
      <w:pPr>
        <w:jc w:val="center"/>
        <w:rPr>
          <w:szCs w:val="28"/>
        </w:rPr>
      </w:pPr>
    </w:p>
    <w:p w:rsidR="00FF30C9" w:rsidRPr="00A60936" w:rsidRDefault="00FA7E31" w:rsidP="00BE7F00">
      <w:pPr>
        <w:rPr>
          <w:szCs w:val="28"/>
        </w:rPr>
      </w:pPr>
      <w:r w:rsidRPr="00A60936">
        <w:rPr>
          <w:szCs w:val="28"/>
        </w:rPr>
        <w:tab/>
        <w:t>Отже, переваг</w:t>
      </w:r>
      <w:r w:rsidR="0043569F" w:rsidRPr="00A60936">
        <w:rPr>
          <w:szCs w:val="28"/>
        </w:rPr>
        <w:t xml:space="preserve"> </w:t>
      </w:r>
      <w:r w:rsidRPr="00A60936">
        <w:rPr>
          <w:szCs w:val="28"/>
        </w:rPr>
        <w:t>персональних сайтів над комплексними немає, так як кожен персональний сайт візитка, не має всіх необхідн</w:t>
      </w:r>
      <w:r w:rsidR="0043569F" w:rsidRPr="00A60936">
        <w:rPr>
          <w:szCs w:val="28"/>
        </w:rPr>
        <w:t>и</w:t>
      </w:r>
      <w:r w:rsidRPr="00A60936">
        <w:rPr>
          <w:szCs w:val="28"/>
        </w:rPr>
        <w:t xml:space="preserve">х функцій  </w:t>
      </w:r>
      <w:r w:rsidR="0043569F" w:rsidRPr="00A60936">
        <w:rPr>
          <w:szCs w:val="28"/>
        </w:rPr>
        <w:t>для представ</w:t>
      </w:r>
      <w:r w:rsidR="0043569F" w:rsidRPr="00A60936">
        <w:rPr>
          <w:szCs w:val="28"/>
        </w:rPr>
        <w:lastRenderedPageBreak/>
        <w:t>лення фото робіт та зв’язку відвідувачів з фотографами. Також пошук необхідного персонального сайту в пошуковій системі займає багато часу а інколи і не дає результату, що не можна сказати про такий проект який був розроблений на дипломну роботу. За допомогою розробленого проекту вирішуються проблеми які присутні персональним сайтам, а це не структурованість відображених даних, можливість зворотного зв’язку з фотографом, об єднання безліч фотографів та їх робіт на одному ресурсі, та можливість попереднього пошуку за вказаними параметрами значно коротить час на пошук потрібного працівника. Розроблюваний ресурс допоможе максимально якісно підібрати фотографа на ваше свято без затрати безлічі часу на відвідування сотні приватних сайтів-візиток.</w:t>
      </w:r>
    </w:p>
    <w:p w:rsidR="0039251D" w:rsidRPr="00A60936" w:rsidRDefault="0039251D" w:rsidP="00BE7F00">
      <w:pPr>
        <w:rPr>
          <w:szCs w:val="28"/>
        </w:rPr>
      </w:pPr>
    </w:p>
    <w:p w:rsidR="00781C72" w:rsidRPr="00A60936" w:rsidRDefault="0039251D" w:rsidP="00781C72">
      <w:pPr>
        <w:pStyle w:val="2"/>
      </w:pPr>
      <w:bookmarkStart w:id="15" w:name="_Toc419402185"/>
      <w:r w:rsidRPr="00A60936">
        <w:t>1.4 Аналіз спеціалізованих інтернет спільнот</w:t>
      </w:r>
      <w:bookmarkEnd w:id="15"/>
    </w:p>
    <w:p w:rsidR="00781C72" w:rsidRPr="00A60936" w:rsidRDefault="00781C72" w:rsidP="00781C72">
      <w:pPr>
        <w:rPr>
          <w:szCs w:val="28"/>
        </w:rPr>
      </w:pPr>
    </w:p>
    <w:p w:rsidR="0027034E" w:rsidRPr="00A60936" w:rsidRDefault="00781C72" w:rsidP="00781C72">
      <w:pPr>
        <w:ind w:firstLine="720"/>
        <w:rPr>
          <w:szCs w:val="28"/>
        </w:rPr>
      </w:pPr>
      <w:r w:rsidRPr="00A60936">
        <w:rPr>
          <w:szCs w:val="28"/>
        </w:rPr>
        <w:t>Фотографія сьогодні набуває все більш</w:t>
      </w:r>
      <w:r w:rsidR="0027034E" w:rsidRPr="00A60936">
        <w:rPr>
          <w:szCs w:val="28"/>
        </w:rPr>
        <w:t>ого</w:t>
      </w:r>
      <w:r w:rsidRPr="00A60936">
        <w:rPr>
          <w:szCs w:val="28"/>
        </w:rPr>
        <w:t xml:space="preserve"> інтерес</w:t>
      </w:r>
      <w:r w:rsidR="0027034E" w:rsidRPr="00A60936">
        <w:rPr>
          <w:szCs w:val="28"/>
        </w:rPr>
        <w:t>у</w:t>
      </w:r>
      <w:r w:rsidRPr="00A60936">
        <w:rPr>
          <w:szCs w:val="28"/>
        </w:rPr>
        <w:t xml:space="preserve"> в </w:t>
      </w:r>
      <w:r w:rsidR="0027034E" w:rsidRPr="00A60936">
        <w:rPr>
          <w:szCs w:val="28"/>
        </w:rPr>
        <w:t>Україні</w:t>
      </w:r>
      <w:r w:rsidRPr="00A60936">
        <w:rPr>
          <w:szCs w:val="28"/>
        </w:rPr>
        <w:t>, особливо у молодих людей. Однак для того, щоб стати справжнім фотографом замало одного фотоапарата і художнього таланту, необхідні ще й спеціальні знання та досвід. Де ж придбати подібні знання? В даний час на просторах глобальної мережі з'являється все більше спільнот фотографів, тобто об'єднань людей, що мають спільний інтерес і займаються фотографією.</w:t>
      </w:r>
    </w:p>
    <w:p w:rsidR="0027034E" w:rsidRPr="00A60936" w:rsidRDefault="00781C72" w:rsidP="00781C72">
      <w:pPr>
        <w:ind w:firstLine="720"/>
        <w:rPr>
          <w:szCs w:val="28"/>
        </w:rPr>
      </w:pPr>
      <w:r w:rsidRPr="00A60936">
        <w:rPr>
          <w:szCs w:val="28"/>
        </w:rPr>
        <w:t>Метою відкриття Інтернет-спільнот фотографів є об'єднання всіх, хто має відношення до світу фотографії, створення галерей авторських робіт, обмін досвідом для підвищення професійного рівня учасників спільноти і, звичайно ж, постійне спілкування між фотографами.</w:t>
      </w:r>
    </w:p>
    <w:p w:rsidR="00C605DB" w:rsidRPr="00A60936" w:rsidRDefault="00781C72" w:rsidP="00781C72">
      <w:pPr>
        <w:ind w:firstLine="720"/>
        <w:rPr>
          <w:szCs w:val="28"/>
        </w:rPr>
      </w:pPr>
      <w:r w:rsidRPr="00A60936">
        <w:rPr>
          <w:szCs w:val="28"/>
        </w:rPr>
        <w:t>Інтернет-спільнота дає можливість вивчати прийоми і способи роботи інших фотографів, отримувати допомогу та цінні поради від професіоналів в області фотомистецтва, а також підвищувати свій власний імідж фотографа.</w:t>
      </w:r>
    </w:p>
    <w:p w:rsidR="00C605DB" w:rsidRPr="00A60936" w:rsidRDefault="00781C72" w:rsidP="00781C72">
      <w:pPr>
        <w:ind w:firstLine="720"/>
        <w:rPr>
          <w:szCs w:val="28"/>
        </w:rPr>
      </w:pPr>
      <w:r w:rsidRPr="00A60936">
        <w:rPr>
          <w:szCs w:val="28"/>
        </w:rPr>
        <w:t>Брати участь або не брати участь у спільнотах фотографів - справа суто індивідуальна. Зрештою, кожен фотограф повинен бути індивідуальністю зі своїм власним сприйняттям навколишнього світу, і в цьому він цілком самодостатній. Інтернет-спільноти фотографів зазвичай організовуються за територіа</w:t>
      </w:r>
      <w:r w:rsidRPr="00A60936">
        <w:rPr>
          <w:szCs w:val="28"/>
        </w:rPr>
        <w:lastRenderedPageBreak/>
        <w:t>льним принципом (фотографи, які проживають в одному місті чи регіоні), за жанром творчості (наприклад, весільні фотографи) або ж з яких-небудь подібним поглядам на фотомистецтво.</w:t>
      </w:r>
    </w:p>
    <w:p w:rsidR="00C605DB" w:rsidRPr="00A60936" w:rsidRDefault="00781C72" w:rsidP="00781C72">
      <w:pPr>
        <w:ind w:firstLine="720"/>
        <w:rPr>
          <w:szCs w:val="28"/>
        </w:rPr>
      </w:pPr>
      <w:r w:rsidRPr="00A60936">
        <w:rPr>
          <w:szCs w:val="28"/>
        </w:rPr>
        <w:t>В цілому, Інтернет-спільнота являє собою своєрідну соціальну мережу, яка об'єднує професійних фотографів, а також всіх тих, кому цікава фотографія.</w:t>
      </w:r>
    </w:p>
    <w:p w:rsidR="003D4FC1" w:rsidRPr="00A60936" w:rsidRDefault="00781C72" w:rsidP="00781C72">
      <w:pPr>
        <w:ind w:firstLine="720"/>
        <w:rPr>
          <w:szCs w:val="28"/>
        </w:rPr>
      </w:pPr>
      <w:r w:rsidRPr="00A60936">
        <w:rPr>
          <w:szCs w:val="28"/>
        </w:rPr>
        <w:t>Основу такої спільноти складають зазвичай блоги фотографів, які представляють їх роботи, історії з життя та поради новачкам, тематичні групи та авторські фотогалереї.</w:t>
      </w:r>
    </w:p>
    <w:p w:rsidR="003D4FC1" w:rsidRPr="00A60936" w:rsidRDefault="00781C72" w:rsidP="00781C72">
      <w:pPr>
        <w:ind w:firstLine="720"/>
        <w:rPr>
          <w:szCs w:val="28"/>
        </w:rPr>
      </w:pPr>
      <w:r w:rsidRPr="00A60936">
        <w:rPr>
          <w:szCs w:val="28"/>
        </w:rPr>
        <w:t>Ставши учасником Інтернет-спільноти, Ви отримуєте можливість додавати свої роботи в фото галереї, отримувати коментарі та критику, публікувати статті та замітки, що стосуються всіх аспектів фотографії. На форумі Ви можете поспілкуватися зі своїми колегами по ремеслу на будь-яку цікаву для Вас тему, обговорити сучасні тенденції, події та технічні новинки в світі фотографії.</w:t>
      </w:r>
    </w:p>
    <w:p w:rsidR="003D4FC1" w:rsidRPr="00A60936" w:rsidRDefault="00781C72" w:rsidP="00781C72">
      <w:pPr>
        <w:ind w:firstLine="720"/>
        <w:rPr>
          <w:szCs w:val="28"/>
        </w:rPr>
      </w:pPr>
      <w:r w:rsidRPr="00A60936">
        <w:rPr>
          <w:szCs w:val="28"/>
        </w:rPr>
        <w:t>Товариства фотографів дозволяють через спеціалізовані сайти на просторах Інтернету ділитися досвідом і знаннями один з одним, тим самим сприяючи підвищенню свого рівня майстерності. Ви можете подивитися, як працює в тому чи іншому жанрі професійні майстри. Це своєрідний майстер-клас без особистого спілкування. Знайомство з роботами професійним фотографів та обмін досвідом допомагає початківцям любителям фотографії виробляти нові ідеї, формувати власний художній смак і постійно вдосконалюватися.</w:t>
      </w:r>
    </w:p>
    <w:p w:rsidR="00BB4F92" w:rsidRPr="00A60936" w:rsidRDefault="00781C72" w:rsidP="00781C72">
      <w:pPr>
        <w:ind w:firstLine="720"/>
        <w:rPr>
          <w:szCs w:val="28"/>
        </w:rPr>
      </w:pPr>
      <w:r w:rsidRPr="00A60936">
        <w:rPr>
          <w:szCs w:val="28"/>
        </w:rPr>
        <w:t>Інтернет-спільноти також дозволяють заявити про себе, даючи кожному учаснику можливість опублікувати своє портфоліо. Учасники спільноти фотографів також нерідко організовують зустрічі в реальному світі з метою просто добре провести час, повеселитися і розширити своє коло спілкування.</w:t>
      </w:r>
    </w:p>
    <w:p w:rsidR="00781C72" w:rsidRPr="00A60936" w:rsidRDefault="00781C72" w:rsidP="00781C72">
      <w:pPr>
        <w:ind w:firstLine="720"/>
        <w:rPr>
          <w:szCs w:val="28"/>
        </w:rPr>
      </w:pPr>
      <w:r w:rsidRPr="00A60936">
        <w:rPr>
          <w:szCs w:val="28"/>
        </w:rPr>
        <w:t xml:space="preserve">Створюючи співтовариство фотографів на </w:t>
      </w:r>
      <w:r w:rsidR="00BB4F92" w:rsidRPr="00A60936">
        <w:rPr>
          <w:szCs w:val="28"/>
        </w:rPr>
        <w:t xml:space="preserve">розроблюваному </w:t>
      </w:r>
      <w:r w:rsidRPr="00A60936">
        <w:rPr>
          <w:szCs w:val="28"/>
        </w:rPr>
        <w:t xml:space="preserve">сайті, </w:t>
      </w:r>
      <w:r w:rsidR="00BB4F92" w:rsidRPr="00A60936">
        <w:rPr>
          <w:szCs w:val="28"/>
        </w:rPr>
        <w:t>я хотів</w:t>
      </w:r>
      <w:r w:rsidRPr="00A60936">
        <w:rPr>
          <w:szCs w:val="28"/>
        </w:rPr>
        <w:t xml:space="preserve"> об'єднати всі ті переваги, що дають фотографам Інтернет - співтовариства. </w:t>
      </w:r>
      <w:r w:rsidR="00BB4F92" w:rsidRPr="00A60936">
        <w:rPr>
          <w:szCs w:val="28"/>
        </w:rPr>
        <w:t>Я</w:t>
      </w:r>
      <w:r w:rsidRPr="00A60936">
        <w:rPr>
          <w:szCs w:val="28"/>
        </w:rPr>
        <w:t xml:space="preserve"> передбачи</w:t>
      </w:r>
      <w:r w:rsidR="00BB4F92" w:rsidRPr="00A60936">
        <w:rPr>
          <w:szCs w:val="28"/>
        </w:rPr>
        <w:t>в</w:t>
      </w:r>
      <w:r w:rsidRPr="00A60936">
        <w:rPr>
          <w:szCs w:val="28"/>
        </w:rPr>
        <w:t xml:space="preserve"> все. Або майже все. </w:t>
      </w:r>
    </w:p>
    <w:p w:rsidR="00781C72" w:rsidRPr="00A60936" w:rsidRDefault="00781C72" w:rsidP="00781C72">
      <w:pPr>
        <w:rPr>
          <w:szCs w:val="28"/>
        </w:rPr>
      </w:pPr>
      <w:r w:rsidRPr="00A60936">
        <w:rPr>
          <w:szCs w:val="28"/>
        </w:rPr>
        <w:br w:type="page"/>
      </w:r>
    </w:p>
    <w:p w:rsidR="00927FD2" w:rsidRPr="00A60936" w:rsidRDefault="00BD0438" w:rsidP="00003BB7">
      <w:pPr>
        <w:pStyle w:val="1"/>
        <w:rPr>
          <w:szCs w:val="28"/>
        </w:rPr>
      </w:pPr>
      <w:bookmarkStart w:id="16" w:name="_Toc419309660"/>
      <w:bookmarkStart w:id="17" w:name="_Toc419402186"/>
      <w:r w:rsidRPr="00A60936">
        <w:rPr>
          <w:szCs w:val="28"/>
        </w:rPr>
        <w:lastRenderedPageBreak/>
        <w:t xml:space="preserve">2 </w:t>
      </w:r>
      <w:r w:rsidR="00927FD2" w:rsidRPr="00A60936">
        <w:rPr>
          <w:szCs w:val="28"/>
        </w:rPr>
        <w:t>ОГЛЯД  ІНСТРУМЕНТІВ ТА ЗАСОБІВ WEB РОЗРОБКИ</w:t>
      </w:r>
      <w:bookmarkEnd w:id="16"/>
      <w:bookmarkEnd w:id="17"/>
      <w:r w:rsidR="00927FD2" w:rsidRPr="00A60936">
        <w:rPr>
          <w:szCs w:val="28"/>
        </w:rPr>
        <w:t xml:space="preserve">  </w:t>
      </w:r>
    </w:p>
    <w:p w:rsidR="00E615BB" w:rsidRPr="00A60936" w:rsidRDefault="00E615BB" w:rsidP="00BE7F00">
      <w:pPr>
        <w:ind w:firstLine="709"/>
        <w:rPr>
          <w:szCs w:val="28"/>
        </w:rPr>
      </w:pPr>
    </w:p>
    <w:p w:rsidR="00207F2B" w:rsidRPr="00A60936" w:rsidRDefault="00927FD2" w:rsidP="00003BB7">
      <w:pPr>
        <w:pStyle w:val="2"/>
      </w:pPr>
      <w:bookmarkStart w:id="18" w:name="_Toc419402187"/>
      <w:r w:rsidRPr="00A60936">
        <w:t>2.1 Базові відомості про Internet та WEB</w:t>
      </w:r>
      <w:bookmarkEnd w:id="18"/>
    </w:p>
    <w:p w:rsidR="00E615BB" w:rsidRPr="00A60936" w:rsidRDefault="00E615BB" w:rsidP="00BE7F00">
      <w:pPr>
        <w:rPr>
          <w:szCs w:val="28"/>
        </w:rPr>
      </w:pPr>
    </w:p>
    <w:p w:rsidR="00E615BB" w:rsidRPr="00A60936" w:rsidRDefault="00E615BB" w:rsidP="00BE7F00">
      <w:pPr>
        <w:rPr>
          <w:szCs w:val="28"/>
        </w:rPr>
      </w:pPr>
      <w:r w:rsidRPr="00A60936">
        <w:rPr>
          <w:szCs w:val="28"/>
        </w:rPr>
        <w:tab/>
        <w:t>Неможливо уявити собі світ без спілкування людей між собою. Люди спілкуються між собою, як при особистих зустрічах так і з допомогою різних технічних і технологічних засобів – з допомогою пошти, телефону, телеграфу, радіо телебачення тощо. Відповідно поява комп’ютерів не могла не викликати появи засобів зв’язку їх між собою, оскільки комп’ютери були створені для обробки інформації, а інформацію як відомо потрібно якимось чином одержувати і після обробки передавати. Таким чином комп’ютери спочатку об’єднували в локальні мережі, потім в глобальні мережі, а потім глобальні мережі поєднались між собою. Поєднання глобальних комп'ютерних мереж, що поєднують комп'ютери в усьому світі в єдиному інформаційному просторі, носить назву - Інтернет. Інтернет багатогранний і не можна чітко визначити, що це таке. Він не вирішив проблему збереження й упорядкування інформації, але вирішив проблему її передачі, він дав можливість одержати будь-яку інформацію де завгодно, коли завгодно.</w:t>
      </w:r>
    </w:p>
    <w:p w:rsidR="00E615BB" w:rsidRPr="00A60936" w:rsidRDefault="008E3799" w:rsidP="00BE7F00">
      <w:pPr>
        <w:rPr>
          <w:szCs w:val="28"/>
        </w:rPr>
      </w:pPr>
      <w:r w:rsidRPr="00A60936">
        <w:rPr>
          <w:szCs w:val="28"/>
        </w:rPr>
        <w:tab/>
      </w:r>
      <w:r w:rsidR="00E615BB" w:rsidRPr="00A60936">
        <w:rPr>
          <w:szCs w:val="28"/>
        </w:rPr>
        <w:t>Інтернет можна розглядати в широкому та вузькому розумінні. Найбільш вузький погляд – Інтернет, це мережа мереж, всесвітня комп'ютерна мережа в вузькому розумінні, але більш ширший погляд – Інтернет це кіберпростір, що народжує кіберкультуру зі своїми думками, своєю мовою, своєю етикою.</w:t>
      </w:r>
    </w:p>
    <w:p w:rsidR="00E615BB" w:rsidRPr="00A60936" w:rsidRDefault="008E3799" w:rsidP="00BE7F00">
      <w:pPr>
        <w:rPr>
          <w:szCs w:val="28"/>
        </w:rPr>
      </w:pPr>
      <w:r w:rsidRPr="00A60936">
        <w:rPr>
          <w:szCs w:val="28"/>
        </w:rPr>
        <w:tab/>
      </w:r>
      <w:r w:rsidR="00E615BB" w:rsidRPr="00A60936">
        <w:rPr>
          <w:szCs w:val="28"/>
        </w:rPr>
        <w:t>Отже Інтернет це мережа мереж, яка містить велике число серверів, таких як WWW</w:t>
      </w:r>
      <w:r w:rsidR="00C51B85" w:rsidRPr="00A60936">
        <w:rPr>
          <w:szCs w:val="28"/>
        </w:rPr>
        <w:t xml:space="preserve"> </w:t>
      </w:r>
      <w:r w:rsidR="00C51B85" w:rsidRPr="00A60936">
        <w:rPr>
          <w:szCs w:val="28"/>
          <w:highlight w:val="yellow"/>
        </w:rPr>
        <w:t>[4]</w:t>
      </w:r>
      <w:r w:rsidR="00E615BB" w:rsidRPr="00A60936">
        <w:rPr>
          <w:szCs w:val="28"/>
          <w:highlight w:val="yellow"/>
        </w:rPr>
        <w:t>,</w:t>
      </w:r>
      <w:r w:rsidR="00E615BB" w:rsidRPr="00A60936">
        <w:rPr>
          <w:szCs w:val="28"/>
        </w:rPr>
        <w:t xml:space="preserve"> електронна пошта, мережні новини USENET, пошукова система </w:t>
      </w:r>
      <w:r w:rsidRPr="00A60936">
        <w:rPr>
          <w:szCs w:val="28"/>
        </w:rPr>
        <w:t>GOOGLE</w:t>
      </w:r>
      <w:r w:rsidR="00E615BB" w:rsidRPr="00A60936">
        <w:rPr>
          <w:szCs w:val="28"/>
        </w:rPr>
        <w:t xml:space="preserve">, сервіси: Gopher, FTP, IRC, MUD, MOO, ICQ та інші. Найбільший з цих серверів це WWW – World Wide Web (Всесвітня павутина), який коротко ще називають Web. Web настільки популярний серед людей, що деякі люди, думають, що Web </w:t>
      </w:r>
      <w:r w:rsidR="00044F7E" w:rsidRPr="00A60936">
        <w:rPr>
          <w:szCs w:val="28"/>
        </w:rPr>
        <w:t>-</w:t>
      </w:r>
      <w:r w:rsidR="00E615BB" w:rsidRPr="00A60936">
        <w:rPr>
          <w:szCs w:val="28"/>
        </w:rPr>
        <w:t xml:space="preserve"> це і є Internet. Але це невірно, тому що Web </w:t>
      </w:r>
      <w:r w:rsidR="00044F7E" w:rsidRPr="00A60936">
        <w:rPr>
          <w:szCs w:val="28"/>
        </w:rPr>
        <w:t>-</w:t>
      </w:r>
      <w:r w:rsidR="00E615BB" w:rsidRPr="00A60936">
        <w:rPr>
          <w:szCs w:val="28"/>
        </w:rPr>
        <w:t xml:space="preserve"> тільки одна з багатьох служб, що використовуються в Internet.</w:t>
      </w:r>
    </w:p>
    <w:p w:rsidR="00E615BB" w:rsidRPr="00A60936" w:rsidRDefault="008E3799" w:rsidP="00BE7F00">
      <w:pPr>
        <w:rPr>
          <w:szCs w:val="28"/>
        </w:rPr>
      </w:pPr>
      <w:r w:rsidRPr="00A60936">
        <w:rPr>
          <w:szCs w:val="28"/>
        </w:rPr>
        <w:lastRenderedPageBreak/>
        <w:tab/>
      </w:r>
      <w:r w:rsidR="00E615BB" w:rsidRPr="00A60936">
        <w:rPr>
          <w:szCs w:val="28"/>
        </w:rPr>
        <w:t xml:space="preserve">Web була винайдена в 1980 році в CERN (європейської лабораторії фізики елементарних часток). Співробітник цієї лабораторії Тім Бернерс Лі створив програму за назвою Enquire Within Upon Everything (Enquire), щоб відстежити зв'язки між документами, включивши в них посилання один на одного. І, як сказав Тім у 1994 році, даючи інтерв'ю кореспондентам видання Internet World, він хотів знайти більш зручний і логічний спосіб представлення інформації. У 1989 році Бернерс Лі запропонував глобальне узагальнення цієї ідеї </w:t>
      </w:r>
      <w:r w:rsidR="00044F7E" w:rsidRPr="00A60936">
        <w:rPr>
          <w:szCs w:val="28"/>
        </w:rPr>
        <w:t>-</w:t>
      </w:r>
      <w:r w:rsidR="00E615BB" w:rsidRPr="00A60936">
        <w:rPr>
          <w:szCs w:val="28"/>
        </w:rPr>
        <w:t xml:space="preserve"> зв'язати гіпертекстові документи в усьому світі. Інформація повинна міститися на серверах, а для її перегляду потрібно використовувати особливі програми-браузери. З тих пір почався бурхливий розвиток Web.</w:t>
      </w:r>
    </w:p>
    <w:p w:rsidR="00E615BB" w:rsidRPr="00A60936" w:rsidRDefault="008E3799" w:rsidP="00BE7F00">
      <w:pPr>
        <w:rPr>
          <w:szCs w:val="28"/>
        </w:rPr>
      </w:pPr>
      <w:r w:rsidRPr="00A60936">
        <w:rPr>
          <w:szCs w:val="28"/>
        </w:rPr>
        <w:tab/>
      </w:r>
      <w:r w:rsidR="00E615BB" w:rsidRPr="00A60936">
        <w:rPr>
          <w:szCs w:val="28"/>
        </w:rPr>
        <w:t xml:space="preserve">Для роботи в Web необхідна спеціальна програма-клієнт, що називається Web-браузером. Одним з перших браузерів була програма Mosaic, розроблена засновником фірми Netscape Марком Ендрісеном (Магc Andreesen). Перша версія Mosaic була випущена центром NCSA (National Center for Supercomputing Applications </w:t>
      </w:r>
      <w:r w:rsidR="00044F7E" w:rsidRPr="00A60936">
        <w:rPr>
          <w:szCs w:val="28"/>
        </w:rPr>
        <w:t>-</w:t>
      </w:r>
      <w:r w:rsidR="00E615BB" w:rsidRPr="00A60936">
        <w:rPr>
          <w:szCs w:val="28"/>
        </w:rPr>
        <w:t xml:space="preserve"> Національний центр суперкомп'ютерних додатків) у 1993 році. У 1994 році Ендрісен залишив NCSA, щоб заснувати фірму Mosaic Communications, на якій почали розробляти браузер Netscape Navigator, який в даний час є найбільшим конкурентом браузера Internet Explorer фірми Microsoft.</w:t>
      </w:r>
    </w:p>
    <w:p w:rsidR="00E615BB" w:rsidRPr="00A60936" w:rsidRDefault="008E3799" w:rsidP="00BE7F00">
      <w:pPr>
        <w:rPr>
          <w:szCs w:val="28"/>
        </w:rPr>
      </w:pPr>
      <w:r w:rsidRPr="00A60936">
        <w:rPr>
          <w:szCs w:val="28"/>
        </w:rPr>
        <w:tab/>
      </w:r>
      <w:r w:rsidR="00E615BB" w:rsidRPr="00A60936">
        <w:rPr>
          <w:szCs w:val="28"/>
        </w:rPr>
        <w:t xml:space="preserve">Теоретично гіпертекст </w:t>
      </w:r>
      <w:r w:rsidR="00044F7E" w:rsidRPr="00A60936">
        <w:rPr>
          <w:szCs w:val="28"/>
        </w:rPr>
        <w:t>-</w:t>
      </w:r>
      <w:r w:rsidR="00E615BB" w:rsidRPr="00A60936">
        <w:rPr>
          <w:szCs w:val="28"/>
        </w:rPr>
        <w:t xml:space="preserve"> це усього лише зручний спосіб представлення інформації. Але на практиці гіпертекст </w:t>
      </w:r>
      <w:r w:rsidR="00044F7E" w:rsidRPr="00A60936">
        <w:rPr>
          <w:szCs w:val="28"/>
        </w:rPr>
        <w:t>-</w:t>
      </w:r>
      <w:r w:rsidR="00E615BB" w:rsidRPr="00A60936">
        <w:rPr>
          <w:szCs w:val="28"/>
        </w:rPr>
        <w:t xml:space="preserve"> це можливість зробити посилання на інші документи за допомогою слів, фраз, малюнків. Ім’я кожного з цих місць можна зв'язати з іншим документом, у якому міститься більш докладна інформація. Коли користувач вибирає посилання в першому документі, браузер відкриває другий документ із більш докладними даними.</w:t>
      </w:r>
    </w:p>
    <w:p w:rsidR="00E615BB" w:rsidRPr="00A60936" w:rsidRDefault="008E3799" w:rsidP="00BE7F00">
      <w:pPr>
        <w:rPr>
          <w:szCs w:val="28"/>
        </w:rPr>
      </w:pPr>
      <w:r w:rsidRPr="00A60936">
        <w:rPr>
          <w:szCs w:val="28"/>
        </w:rPr>
        <w:tab/>
      </w:r>
      <w:r w:rsidR="00E615BB" w:rsidRPr="00A60936">
        <w:rPr>
          <w:szCs w:val="28"/>
        </w:rPr>
        <w:t>У гіпертексту є дві важливі особливості</w:t>
      </w:r>
      <w:r w:rsidRPr="00A60936">
        <w:rPr>
          <w:szCs w:val="28"/>
        </w:rPr>
        <w:t>:</w:t>
      </w:r>
    </w:p>
    <w:p w:rsidR="00E615BB" w:rsidRPr="00A60936" w:rsidRDefault="00D715A6" w:rsidP="00E72EC3">
      <w:pPr>
        <w:pStyle w:val="afa"/>
        <w:numPr>
          <w:ilvl w:val="0"/>
          <w:numId w:val="14"/>
        </w:numPr>
        <w:ind w:left="851" w:hanging="425"/>
        <w:rPr>
          <w:szCs w:val="28"/>
        </w:rPr>
      </w:pPr>
      <w:r w:rsidRPr="00A60936">
        <w:rPr>
          <w:szCs w:val="28"/>
        </w:rPr>
        <w:t>і</w:t>
      </w:r>
      <w:r w:rsidR="00E615BB" w:rsidRPr="00A60936">
        <w:rPr>
          <w:szCs w:val="28"/>
        </w:rPr>
        <w:t xml:space="preserve">нформація ніяк не впорядковується </w:t>
      </w:r>
      <w:r w:rsidR="00044F7E" w:rsidRPr="00A60936">
        <w:rPr>
          <w:szCs w:val="28"/>
        </w:rPr>
        <w:t>-</w:t>
      </w:r>
      <w:r w:rsidR="00E615BB" w:rsidRPr="00A60936">
        <w:rPr>
          <w:szCs w:val="28"/>
        </w:rPr>
        <w:t xml:space="preserve"> документи просто зв'язуються один з одним за допомогою посилань. Хоча головною метою багатьох методів є саме впорядкування інформації тим або іншим способом (наприклад, у виді ієрархії), у гіпертексті основна увага приділяється ство</w:t>
      </w:r>
      <w:r w:rsidR="00E615BB" w:rsidRPr="00A60936">
        <w:rPr>
          <w:szCs w:val="28"/>
        </w:rPr>
        <w:lastRenderedPageBreak/>
        <w:t xml:space="preserve">ренню інформаційних зв'язків. Таким чином, гіпертекст </w:t>
      </w:r>
      <w:r w:rsidR="00044F7E" w:rsidRPr="00A60936">
        <w:rPr>
          <w:szCs w:val="28"/>
        </w:rPr>
        <w:t>-</w:t>
      </w:r>
      <w:r w:rsidR="00E615BB" w:rsidRPr="00A60936">
        <w:rPr>
          <w:szCs w:val="28"/>
        </w:rPr>
        <w:t xml:space="preserve"> це спроба створення моделі, що описує спосіб представлення інформації в мозку людини.</w:t>
      </w:r>
    </w:p>
    <w:p w:rsidR="00E615BB" w:rsidRPr="00A60936" w:rsidRDefault="00E615BB" w:rsidP="00E72EC3">
      <w:pPr>
        <w:pStyle w:val="afa"/>
        <w:numPr>
          <w:ilvl w:val="0"/>
          <w:numId w:val="14"/>
        </w:numPr>
        <w:ind w:left="851" w:hanging="425"/>
        <w:rPr>
          <w:szCs w:val="28"/>
        </w:rPr>
      </w:pPr>
      <w:r w:rsidRPr="00A60936">
        <w:rPr>
          <w:szCs w:val="28"/>
        </w:rPr>
        <w:t>Інформаційні зв'язки можуть існувати між самими різними документами. Створюючи впорядкований список або схему, ви поміщаєте на кожне місце в списку або ієрархії (тобто в структурі) тільки один елемент. А в гіпертексті кожен інформаційний фрагмент (або елемент) може знаходитися в багатьох, причому зовсім різних, місцях структури.</w:t>
      </w:r>
    </w:p>
    <w:p w:rsidR="00E615BB" w:rsidRPr="00A60936" w:rsidRDefault="00285026" w:rsidP="00BE7F00">
      <w:pPr>
        <w:rPr>
          <w:szCs w:val="28"/>
        </w:rPr>
      </w:pPr>
      <w:r w:rsidRPr="00A60936">
        <w:rPr>
          <w:szCs w:val="28"/>
        </w:rPr>
        <w:tab/>
      </w:r>
      <w:r w:rsidR="00E615BB" w:rsidRPr="00A60936">
        <w:rPr>
          <w:szCs w:val="28"/>
        </w:rPr>
        <w:t xml:space="preserve">Термін гіпермедіа (hypermedia) використовується для опису того, що ви знаходите в Web. Гіпермедіа </w:t>
      </w:r>
      <w:r w:rsidR="00044F7E" w:rsidRPr="00A60936">
        <w:rPr>
          <w:szCs w:val="28"/>
        </w:rPr>
        <w:t>-</w:t>
      </w:r>
      <w:r w:rsidR="00E615BB" w:rsidRPr="00A60936">
        <w:rPr>
          <w:szCs w:val="28"/>
        </w:rPr>
        <w:t xml:space="preserve"> це природне узагальнення поняття гіпертексту, що відноситься до документів, у яких розміщується не тільки текст, але і мультимедіа, тобто зображення, відеозаписи і звук. Ці елементи також можна зв'язувати з іншими документами гіпермедіа. Наприклад, на Web-сторінці можна зв'язати зображення з документом таким чином, що якщо користувач клацне на зображенні, браузер відкриє відповідний документ.</w:t>
      </w:r>
    </w:p>
    <w:p w:rsidR="00E615BB" w:rsidRPr="00A60936" w:rsidRDefault="00D715A6" w:rsidP="00BE7F00">
      <w:pPr>
        <w:rPr>
          <w:szCs w:val="28"/>
        </w:rPr>
      </w:pPr>
      <w:r w:rsidRPr="00A60936">
        <w:rPr>
          <w:szCs w:val="28"/>
        </w:rPr>
        <w:tab/>
      </w:r>
      <w:r w:rsidR="00E615BB" w:rsidRPr="00A60936">
        <w:rPr>
          <w:szCs w:val="28"/>
        </w:rPr>
        <w:t>Документи HTML.HTML</w:t>
      </w:r>
      <w:r w:rsidR="00C51B85" w:rsidRPr="00A60936">
        <w:rPr>
          <w:szCs w:val="28"/>
        </w:rPr>
        <w:t xml:space="preserve"> </w:t>
      </w:r>
      <w:r w:rsidR="00C51B85" w:rsidRPr="00A60936">
        <w:rPr>
          <w:szCs w:val="28"/>
          <w:highlight w:val="yellow"/>
        </w:rPr>
        <w:t>[5]</w:t>
      </w:r>
      <w:r w:rsidR="00E615BB" w:rsidRPr="00A60936">
        <w:rPr>
          <w:szCs w:val="28"/>
        </w:rPr>
        <w:t xml:space="preserve"> (Hypertext Markup Language </w:t>
      </w:r>
      <w:r w:rsidR="00044F7E" w:rsidRPr="00A60936">
        <w:rPr>
          <w:szCs w:val="28"/>
        </w:rPr>
        <w:t>-</w:t>
      </w:r>
      <w:r w:rsidR="00E615BB" w:rsidRPr="00A60936">
        <w:rPr>
          <w:szCs w:val="28"/>
        </w:rPr>
        <w:t xml:space="preserve"> мова гіпертекстової розмітки) служить для опису Web-сторінки, що зберігається у виді звичайного текстового файлу з розширенням *.htm або *.html. Головна мета HTML </w:t>
      </w:r>
      <w:r w:rsidR="00044F7E" w:rsidRPr="00A60936">
        <w:rPr>
          <w:szCs w:val="28"/>
        </w:rPr>
        <w:t>-</w:t>
      </w:r>
      <w:r w:rsidR="00E615BB" w:rsidRPr="00A60936">
        <w:rPr>
          <w:szCs w:val="28"/>
        </w:rPr>
        <w:t xml:space="preserve"> описати формат вмісту Web-сторінки, він описується з допомогою HTML. Дескриптори визначають способи форматування тексту, служать розпізнавальними знаками зображень або таблиць, дозволяють зв'язувати слова або фрази з іншими документами в Internet.</w:t>
      </w:r>
    </w:p>
    <w:p w:rsidR="00E615BB" w:rsidRPr="00A60936" w:rsidRDefault="00D715A6" w:rsidP="00BE7F00">
      <w:pPr>
        <w:rPr>
          <w:szCs w:val="28"/>
        </w:rPr>
      </w:pPr>
      <w:r w:rsidRPr="00A60936">
        <w:rPr>
          <w:szCs w:val="28"/>
        </w:rPr>
        <w:tab/>
      </w:r>
      <w:r w:rsidR="00E615BB" w:rsidRPr="00A60936">
        <w:rPr>
          <w:szCs w:val="28"/>
        </w:rPr>
        <w:t>Якщо дати коротке означення Web-сторінки, то це комбінація тексту і дескрипторів HTML, що описують способи форматування цього тексту.</w:t>
      </w:r>
    </w:p>
    <w:p w:rsidR="00E615BB" w:rsidRPr="00A60936" w:rsidRDefault="00D715A6" w:rsidP="00BE7F00">
      <w:pPr>
        <w:rPr>
          <w:szCs w:val="28"/>
        </w:rPr>
      </w:pPr>
      <w:r w:rsidRPr="00A60936">
        <w:rPr>
          <w:szCs w:val="28"/>
        </w:rPr>
        <w:tab/>
      </w:r>
      <w:r w:rsidR="00E615BB" w:rsidRPr="00A60936">
        <w:rPr>
          <w:szCs w:val="28"/>
        </w:rPr>
        <w:t xml:space="preserve">Web-сторінки зберігаються у файлах з розширенням * .htm або *.html. Але якщо на Web-сервері використовується технологія ASP (Active Server Page </w:t>
      </w:r>
      <w:r w:rsidR="00044F7E" w:rsidRPr="00A60936">
        <w:rPr>
          <w:szCs w:val="28"/>
        </w:rPr>
        <w:t>-</w:t>
      </w:r>
      <w:r w:rsidR="00E615BB" w:rsidRPr="00A60936">
        <w:rPr>
          <w:szCs w:val="28"/>
        </w:rPr>
        <w:t xml:space="preserve"> активні сторінки сервера) чи технологія PHP(Personal Home Page), то замість HTML-сторінок на сервері зберігаються ASP-файли чи PHP файли. ASP-файл чи PHP-файл, містить сценарій, по якому Web-сервер динамічно створює HTML-сторінку в момент звертання до нього бр</w:t>
      </w:r>
      <w:r w:rsidRPr="00A60936">
        <w:rPr>
          <w:szCs w:val="28"/>
        </w:rPr>
        <w:t>а</w:t>
      </w:r>
      <w:r w:rsidR="00E615BB" w:rsidRPr="00A60936">
        <w:rPr>
          <w:szCs w:val="28"/>
        </w:rPr>
        <w:t xml:space="preserve">узера. Технології ASP і PHP </w:t>
      </w:r>
      <w:r w:rsidR="00E615BB" w:rsidRPr="00A60936">
        <w:rPr>
          <w:szCs w:val="28"/>
        </w:rPr>
        <w:lastRenderedPageBreak/>
        <w:t>дозволяють представляти інформацію в більш динамічному виді, даючи можливість звертатися до баз даних або до іншої інформації, що неможливо представити у виді звичайних HTML-документів.</w:t>
      </w:r>
    </w:p>
    <w:p w:rsidR="00E615BB" w:rsidRPr="00A60936" w:rsidRDefault="000156D0" w:rsidP="00BE7F00">
      <w:pPr>
        <w:rPr>
          <w:szCs w:val="28"/>
        </w:rPr>
      </w:pPr>
      <w:r w:rsidRPr="00A60936">
        <w:rPr>
          <w:szCs w:val="28"/>
        </w:rPr>
        <w:tab/>
      </w:r>
      <w:r w:rsidR="00E615BB" w:rsidRPr="00A60936">
        <w:rPr>
          <w:szCs w:val="28"/>
        </w:rPr>
        <w:t>Технологія ASP створена фірмою Microsoft на основі мови програмування Visual Basic і відповідно вбудована в офісні додатки Microsoft Office. Тому для людей, які не знайомі з Web-програмуванням, але знайомі з принципами роботи додатків Microsoft Office кращим рішенням при створенні Web сторінок використовувати HTML в поєднанні з технологією ASP.</w:t>
      </w:r>
    </w:p>
    <w:p w:rsidR="00E615BB" w:rsidRPr="00A60936" w:rsidRDefault="00D715A6" w:rsidP="00BE7F00">
      <w:pPr>
        <w:rPr>
          <w:szCs w:val="28"/>
        </w:rPr>
      </w:pPr>
      <w:r w:rsidRPr="00A60936">
        <w:rPr>
          <w:szCs w:val="28"/>
        </w:rPr>
        <w:tab/>
      </w:r>
      <w:r w:rsidR="00E615BB" w:rsidRPr="00A60936">
        <w:rPr>
          <w:szCs w:val="28"/>
        </w:rPr>
        <w:t xml:space="preserve">HTML </w:t>
      </w:r>
      <w:r w:rsidR="00044F7E" w:rsidRPr="00A60936">
        <w:rPr>
          <w:szCs w:val="28"/>
        </w:rPr>
        <w:t>-</w:t>
      </w:r>
      <w:r w:rsidR="00E615BB" w:rsidRPr="00A60936">
        <w:rPr>
          <w:szCs w:val="28"/>
        </w:rPr>
        <w:t xml:space="preserve"> це стандарт, прийнятий Консорціумом Всесвітньої інформаційної мережі (W3C </w:t>
      </w:r>
      <w:r w:rsidR="00044F7E" w:rsidRPr="00A60936">
        <w:rPr>
          <w:szCs w:val="28"/>
        </w:rPr>
        <w:t>-</w:t>
      </w:r>
      <w:r w:rsidR="00E615BB" w:rsidRPr="00A60936">
        <w:rPr>
          <w:szCs w:val="28"/>
        </w:rPr>
        <w:t xml:space="preserve"> World Wide Web Consortium). Остання рекомендація HTML (W3C не використовує термін "стандарт") має номер 4.1. (Багато фірм-виготовлювачів, наприклад Microsoft і Netscape, визначають власні розширення для HTML-файлів.) Асоціація W3C несе також відповідальність за визначення таких стандартів, як</w:t>
      </w:r>
      <w:r w:rsidR="007806C2" w:rsidRPr="00A60936">
        <w:rPr>
          <w:szCs w:val="28"/>
        </w:rPr>
        <w:t xml:space="preserve"> </w:t>
      </w:r>
      <w:r w:rsidR="00E615BB" w:rsidRPr="00A60936">
        <w:rPr>
          <w:szCs w:val="28"/>
        </w:rPr>
        <w:t xml:space="preserve">HTTP (Hypertext Transport Protocol </w:t>
      </w:r>
      <w:r w:rsidR="00044F7E" w:rsidRPr="00A60936">
        <w:rPr>
          <w:szCs w:val="28"/>
        </w:rPr>
        <w:t>-</w:t>
      </w:r>
      <w:r w:rsidR="00E615BB" w:rsidRPr="00A60936">
        <w:rPr>
          <w:szCs w:val="28"/>
        </w:rPr>
        <w:t xml:space="preserve"> протокол передачі гіпертексту) і PICS (Platform for Internet Content Selection </w:t>
      </w:r>
      <w:r w:rsidR="00044F7E" w:rsidRPr="00A60936">
        <w:rPr>
          <w:szCs w:val="28"/>
        </w:rPr>
        <w:t>-</w:t>
      </w:r>
      <w:r w:rsidR="00E615BB" w:rsidRPr="00A60936">
        <w:rPr>
          <w:szCs w:val="28"/>
        </w:rPr>
        <w:t xml:space="preserve"> платформа вибору інформації в Internet). Діяльністю W3C керує Тім Бернерс Лі, винахідник гіпертексту. Більш докладну інформацію про цю організацію можна знайти на її Web-сервері за </w:t>
      </w:r>
      <w:del w:id="19" w:author="Михайло Дрогомирецький" w:date="2015-05-14T21:42:00Z">
        <w:r w:rsidR="00E615BB" w:rsidRPr="00A60936" w:rsidDel="00075A2E">
          <w:rPr>
            <w:szCs w:val="28"/>
          </w:rPr>
          <w:delText>адресою</w:delText>
        </w:r>
      </w:del>
      <w:ins w:id="20" w:author="Михайло Дрогомирецький" w:date="2015-05-14T21:42:00Z">
        <w:r w:rsidR="00075A2E" w:rsidRPr="00A60936">
          <w:rPr>
            <w:szCs w:val="28"/>
          </w:rPr>
          <w:t>адресую</w:t>
        </w:r>
      </w:ins>
      <w:r w:rsidR="00E615BB" w:rsidRPr="00A60936">
        <w:rPr>
          <w:szCs w:val="28"/>
        </w:rPr>
        <w:t xml:space="preserve"> http//www.w3.org.</w:t>
      </w:r>
    </w:p>
    <w:p w:rsidR="00E615BB" w:rsidRPr="00A60936" w:rsidRDefault="007806C2" w:rsidP="00BE7F00">
      <w:pPr>
        <w:rPr>
          <w:szCs w:val="28"/>
        </w:rPr>
      </w:pPr>
      <w:r w:rsidRPr="00A60936">
        <w:rPr>
          <w:szCs w:val="28"/>
        </w:rPr>
        <w:tab/>
      </w:r>
      <w:r w:rsidR="00E615BB" w:rsidRPr="00A60936">
        <w:rPr>
          <w:szCs w:val="28"/>
        </w:rPr>
        <w:t xml:space="preserve">Термін Web-сторінка позначає документи в Web, у яких для опису атрибутів форматування використовується мова HTML. HTML-документ </w:t>
      </w:r>
      <w:r w:rsidR="00044F7E" w:rsidRPr="00A60936">
        <w:rPr>
          <w:szCs w:val="28"/>
        </w:rPr>
        <w:t>-</w:t>
      </w:r>
      <w:r w:rsidR="00E615BB" w:rsidRPr="00A60936">
        <w:rPr>
          <w:szCs w:val="28"/>
        </w:rPr>
        <w:t xml:space="preserve"> це ще одна назва Web-сторінки, причому більш точне, оскільки HTML використовується не тільки в Web.</w:t>
      </w:r>
    </w:p>
    <w:p w:rsidR="00E615BB" w:rsidRPr="00A60936" w:rsidRDefault="007806C2" w:rsidP="00BE7F00">
      <w:pPr>
        <w:rPr>
          <w:szCs w:val="28"/>
        </w:rPr>
      </w:pPr>
      <w:r w:rsidRPr="00A60936">
        <w:rPr>
          <w:szCs w:val="28"/>
        </w:rPr>
        <w:tab/>
      </w:r>
      <w:r w:rsidR="00E615BB" w:rsidRPr="00A60936">
        <w:rPr>
          <w:szCs w:val="28"/>
        </w:rPr>
        <w:t xml:space="preserve">Однією з головних понять HTML є також URL. Для звертання до ресурсу використовується його адреса, або URL. URL </w:t>
      </w:r>
      <w:r w:rsidR="00044F7E" w:rsidRPr="00A60936">
        <w:rPr>
          <w:szCs w:val="28"/>
        </w:rPr>
        <w:t>-</w:t>
      </w:r>
      <w:r w:rsidR="00E615BB" w:rsidRPr="00A60936">
        <w:rPr>
          <w:szCs w:val="28"/>
        </w:rPr>
        <w:t xml:space="preserve"> це стандарт, прийнятий для визначення місцезнаходження будь-якого ресурсу в Internet, будь це документ або служба. </w:t>
      </w:r>
    </w:p>
    <w:p w:rsidR="00E615BB" w:rsidRPr="00A60936" w:rsidRDefault="007806C2" w:rsidP="00BE7F00">
      <w:pPr>
        <w:rPr>
          <w:szCs w:val="28"/>
        </w:rPr>
      </w:pPr>
      <w:r w:rsidRPr="00A60936">
        <w:rPr>
          <w:szCs w:val="28"/>
        </w:rPr>
        <w:tab/>
      </w:r>
      <w:r w:rsidR="00E615BB" w:rsidRPr="00A60936">
        <w:rPr>
          <w:szCs w:val="28"/>
        </w:rPr>
        <w:t xml:space="preserve">Термін "Web-сторінка" в однаковій мірі підходить для всіх HTML-документів у Internet. A термін "початкова сторінка" має два різних визначення. По-перше, початкова сторінка </w:t>
      </w:r>
      <w:r w:rsidR="00044F7E" w:rsidRPr="00A60936">
        <w:rPr>
          <w:szCs w:val="28"/>
        </w:rPr>
        <w:t>-</w:t>
      </w:r>
      <w:r w:rsidR="00E615BB" w:rsidRPr="00A60936">
        <w:rPr>
          <w:szCs w:val="28"/>
        </w:rPr>
        <w:t xml:space="preserve"> це сторінка самого верхнього рівня на великому Web-сервері. Саме ця Web-сторінка відкривається у випадку, якщо користувач </w:t>
      </w:r>
      <w:r w:rsidR="00E615BB" w:rsidRPr="00A60936">
        <w:rPr>
          <w:szCs w:val="28"/>
        </w:rPr>
        <w:lastRenderedPageBreak/>
        <w:t>уводить URL без вказівки шляху або імені файлу. У подібному випадку Web-cepвep відкриває файл з ім'ям lndex.htm або default.htm і відображає початкову сторінку. По-друге, термін "початкова сторінка" використовується для опису персональних Web-сторінок, що поміщають у Internet окремі користувачі.</w:t>
      </w:r>
    </w:p>
    <w:p w:rsidR="00E615BB" w:rsidRPr="00A60936" w:rsidRDefault="007806C2" w:rsidP="00BE7F00">
      <w:pPr>
        <w:rPr>
          <w:szCs w:val="28"/>
        </w:rPr>
      </w:pPr>
      <w:r w:rsidRPr="00A60936">
        <w:rPr>
          <w:szCs w:val="28"/>
        </w:rPr>
        <w:tab/>
      </w:r>
      <w:r w:rsidR="00E615BB" w:rsidRPr="00A60936">
        <w:rPr>
          <w:szCs w:val="28"/>
        </w:rPr>
        <w:t>HTTP розшифровується як Hyper Text Transport Protocol (протокол передачі гіпертексту) і використовується в Web з 1990 року. Він служить для визначення способів формування запитів клієнтів і способів відповіді Web-серверів на ці запити. Коротше кажучи, HTTP описує способи передачі Web-сторінок.</w:t>
      </w:r>
    </w:p>
    <w:p w:rsidR="00E615BB" w:rsidRPr="00A60936" w:rsidRDefault="007806C2" w:rsidP="00BE7F00">
      <w:pPr>
        <w:rPr>
          <w:szCs w:val="28"/>
        </w:rPr>
      </w:pPr>
      <w:r w:rsidRPr="00A60936">
        <w:rPr>
          <w:szCs w:val="28"/>
        </w:rPr>
        <w:tab/>
      </w:r>
      <w:r w:rsidR="00E615BB" w:rsidRPr="00A60936">
        <w:rPr>
          <w:szCs w:val="28"/>
        </w:rPr>
        <w:t xml:space="preserve">HTTP </w:t>
      </w:r>
      <w:r w:rsidR="00044F7E" w:rsidRPr="00A60936">
        <w:rPr>
          <w:szCs w:val="28"/>
        </w:rPr>
        <w:t>-</w:t>
      </w:r>
      <w:r w:rsidR="00E615BB" w:rsidRPr="00A60936">
        <w:rPr>
          <w:szCs w:val="28"/>
        </w:rPr>
        <w:t xml:space="preserve"> це простий текстовий протокол, тобто ви можете прочитати і зрозуміти кожну команду, що посилається на сервер (спробуйте зв'язатися з портом 80 Web-сервера за допомогою telnet). Броузер посилає на Web-сервер запит, а той, у свою чергу, видає відповідь. Першим рядком запиту є команда, звичайно GET (Одержати) або POST (Послати), що містить URL ресурсу (файлу, сценарію, програми і т.д.) і версію HTTP, використовувану бр</w:t>
      </w:r>
      <w:r w:rsidR="00E80382" w:rsidRPr="00A60936">
        <w:rPr>
          <w:szCs w:val="28"/>
        </w:rPr>
        <w:t>а</w:t>
      </w:r>
      <w:r w:rsidR="00E615BB" w:rsidRPr="00A60936">
        <w:rPr>
          <w:szCs w:val="28"/>
        </w:rPr>
        <w:t>узером. За командою випливають заголовки, у яких утримується додаткова інформація, необхідна Web-серверові. Усі заголовки мають однаковий формат: ім'я: значення.</w:t>
      </w:r>
    </w:p>
    <w:p w:rsidR="00E615BB" w:rsidRPr="00A60936" w:rsidRDefault="007806C2" w:rsidP="00BE7F00">
      <w:pPr>
        <w:rPr>
          <w:szCs w:val="28"/>
        </w:rPr>
      </w:pPr>
      <w:r w:rsidRPr="00A60936">
        <w:rPr>
          <w:szCs w:val="28"/>
        </w:rPr>
        <w:tab/>
      </w:r>
      <w:r w:rsidR="00E615BB" w:rsidRPr="00A60936">
        <w:rPr>
          <w:szCs w:val="28"/>
        </w:rPr>
        <w:t>Відповідь сервера починається з указівки версії HTTP і коду повернення. Код повернення час від часу з'являється на екрані вашого бр</w:t>
      </w:r>
      <w:r w:rsidR="00E80382" w:rsidRPr="00A60936">
        <w:rPr>
          <w:szCs w:val="28"/>
        </w:rPr>
        <w:t>а</w:t>
      </w:r>
      <w:r w:rsidR="00E615BB" w:rsidRPr="00A60936">
        <w:rPr>
          <w:szCs w:val="28"/>
        </w:rPr>
        <w:t>узера, коли сервер повертає помилку.</w:t>
      </w:r>
    </w:p>
    <w:p w:rsidR="00E615BB" w:rsidRPr="00A60936" w:rsidRDefault="007806C2" w:rsidP="00BE7F00">
      <w:pPr>
        <w:rPr>
          <w:szCs w:val="28"/>
        </w:rPr>
      </w:pPr>
      <w:r w:rsidRPr="00A60936">
        <w:rPr>
          <w:szCs w:val="28"/>
        </w:rPr>
        <w:tab/>
      </w:r>
      <w:r w:rsidR="00E615BB" w:rsidRPr="00A60936">
        <w:rPr>
          <w:szCs w:val="28"/>
        </w:rPr>
        <w:t>Протокол HTTP не підтримує функції збереження інформації про користувача або про його браузері. Для постійного збереження інформації про користувача використовуються розширення, прийняті фірмою Netscape (або службові індексні файли) cookies. Зараз ця технологія визнана в усім світі. Файли cookies зберігаються на комп'ютері користувача. Сервер визначає cookie у заголовку відповіді Set-cookie. І з кожним наступним запитом браузер повертає cookie на сервер у заголовку запиту Cookie. Таким чином, сервер зберігає інформацію на комп'ютері користувача, а потім прочитує неї при одержанні чергового запиту.</w:t>
      </w:r>
    </w:p>
    <w:p w:rsidR="00E615BB" w:rsidRPr="00A60936" w:rsidRDefault="007806C2" w:rsidP="00BE7F00">
      <w:pPr>
        <w:rPr>
          <w:szCs w:val="28"/>
        </w:rPr>
      </w:pPr>
      <w:r w:rsidRPr="00A60936">
        <w:rPr>
          <w:szCs w:val="28"/>
        </w:rPr>
        <w:tab/>
      </w:r>
      <w:r w:rsidR="00E615BB" w:rsidRPr="00A60936">
        <w:rPr>
          <w:szCs w:val="28"/>
        </w:rPr>
        <w:t xml:space="preserve">При обробці запиту Web-сервер аналізує URL, у якому може утримуватися звертання до файлові або програмі. Іноді розробники Web-сторінок доповнюють їх службовими програмами, що виконують, наприклад, перевірку даних, </w:t>
      </w:r>
      <w:r w:rsidR="00E615BB" w:rsidRPr="00A60936">
        <w:rPr>
          <w:szCs w:val="28"/>
        </w:rPr>
        <w:lastRenderedPageBreak/>
        <w:t>введених користувачем, або обробку замовлення в режимі online. HTTP не визначає способи виконання сервером подібних операцій. Якщо ж URL указує на файл, сервер просто повертає його вміст браузеру.</w:t>
      </w:r>
    </w:p>
    <w:p w:rsidR="007806C2" w:rsidRPr="00A60936" w:rsidRDefault="007806C2" w:rsidP="00BE7F00">
      <w:pPr>
        <w:rPr>
          <w:szCs w:val="28"/>
        </w:rPr>
      </w:pPr>
      <w:r w:rsidRPr="00A60936">
        <w:rPr>
          <w:szCs w:val="28"/>
        </w:rPr>
        <w:tab/>
      </w:r>
      <w:r w:rsidR="00E615BB" w:rsidRPr="00A60936">
        <w:rPr>
          <w:szCs w:val="28"/>
        </w:rPr>
        <w:t>Якщо URL указує на програму, то сервер запускає її з параметрами, переданими браузером. У деяких випадках на сервері є спеціальні каталоги, такі як CGI-BIN. Це віртуальний каталог із програмами. Запис у URL типу host/cgi-bin/prog змушує Web-сервер викликати програму prog з каталогу cgi-bin. В інших випадках у URL указується конкретний шлях до програми, наприклад, host/prog. dll, що є ISAPI-фільтром, що використовується разом з Internet Information Server.</w:t>
      </w:r>
    </w:p>
    <w:p w:rsidR="00E615BB" w:rsidRPr="00A60936" w:rsidRDefault="007806C2" w:rsidP="00BE7F00">
      <w:pPr>
        <w:rPr>
          <w:szCs w:val="28"/>
        </w:rPr>
      </w:pPr>
      <w:r w:rsidRPr="00A60936">
        <w:rPr>
          <w:szCs w:val="28"/>
        </w:rPr>
        <w:tab/>
      </w:r>
      <w:r w:rsidR="00E615BB" w:rsidRPr="00A60936">
        <w:rPr>
          <w:szCs w:val="28"/>
        </w:rPr>
        <w:t>Програма-клієнт, що використовується для звертання до Web-сервера, називається Web-броузером. Два самих популярних бр</w:t>
      </w:r>
      <w:r w:rsidR="00E80382" w:rsidRPr="00A60936">
        <w:rPr>
          <w:szCs w:val="28"/>
        </w:rPr>
        <w:t>а</w:t>
      </w:r>
      <w:r w:rsidR="00E615BB" w:rsidRPr="00A60936">
        <w:rPr>
          <w:szCs w:val="28"/>
        </w:rPr>
        <w:t xml:space="preserve">узера на сьогоднішній день </w:t>
      </w:r>
      <w:r w:rsidR="00044F7E" w:rsidRPr="00A60936">
        <w:rPr>
          <w:szCs w:val="28"/>
        </w:rPr>
        <w:t>-</w:t>
      </w:r>
      <w:r w:rsidR="00E615BB" w:rsidRPr="00A60936">
        <w:rPr>
          <w:szCs w:val="28"/>
        </w:rPr>
        <w:t xml:space="preserve"> це Internet Explorer і Netscape.</w:t>
      </w:r>
    </w:p>
    <w:p w:rsidR="00E615BB" w:rsidRPr="00A60936" w:rsidRDefault="007806C2" w:rsidP="00BE7F00">
      <w:pPr>
        <w:rPr>
          <w:szCs w:val="28"/>
        </w:rPr>
      </w:pPr>
      <w:r w:rsidRPr="00A60936">
        <w:rPr>
          <w:szCs w:val="28"/>
        </w:rPr>
        <w:tab/>
      </w:r>
      <w:r w:rsidR="00E615BB" w:rsidRPr="00A60936">
        <w:rPr>
          <w:szCs w:val="28"/>
        </w:rPr>
        <w:t xml:space="preserve">По своїй суті Web-браузери </w:t>
      </w:r>
      <w:r w:rsidR="00044F7E" w:rsidRPr="00A60936">
        <w:rPr>
          <w:szCs w:val="28"/>
        </w:rPr>
        <w:t>-</w:t>
      </w:r>
      <w:r w:rsidR="00E615BB" w:rsidRPr="00A60936">
        <w:rPr>
          <w:szCs w:val="28"/>
        </w:rPr>
        <w:t xml:space="preserve"> неймовірно складні програми. Вони підтримують безліч стандартів, що визначають усе, що тільки можна: починаючи від способів передачі Web-сторінок за допомогою HTTP і відображення HTML-документа і закінчуючи захистом транзакцій за допомогою SSL. Але зовні Web-браузери здаються надзвичайно простими, тому що ними легко користуватися. Розглянемо можливості, яким</w:t>
      </w:r>
      <w:r w:rsidRPr="00A60936">
        <w:rPr>
          <w:szCs w:val="28"/>
        </w:rPr>
        <w:t>и володіє більшість Web-браузері</w:t>
      </w:r>
      <w:r w:rsidR="00E615BB" w:rsidRPr="00A60936">
        <w:rPr>
          <w:szCs w:val="28"/>
        </w:rPr>
        <w:t>в.</w:t>
      </w:r>
    </w:p>
    <w:p w:rsidR="00E615BB" w:rsidRPr="00A60936" w:rsidRDefault="007806C2" w:rsidP="00BE7F00">
      <w:pPr>
        <w:rPr>
          <w:szCs w:val="28"/>
        </w:rPr>
      </w:pPr>
      <w:r w:rsidRPr="00A60936">
        <w:rPr>
          <w:szCs w:val="28"/>
        </w:rPr>
        <w:tab/>
      </w:r>
      <w:r w:rsidR="00E615BB" w:rsidRPr="00A60936">
        <w:rPr>
          <w:szCs w:val="28"/>
        </w:rPr>
        <w:t>Ідентифікація Web-сторінок за допомогою URL. В усіх Web-браузерах реалізовані однакові методи відкривання Web-сторінок. Ви можете клацнути на посиланні, набрати URL-адресу Web-сторінки в адресному полі, скористатися меню, вибрати сервер у списку Обране (Favorites) і т.д.</w:t>
      </w:r>
    </w:p>
    <w:p w:rsidR="00E615BB" w:rsidRPr="00A60936" w:rsidRDefault="007806C2" w:rsidP="00BE7F00">
      <w:pPr>
        <w:rPr>
          <w:szCs w:val="28"/>
        </w:rPr>
      </w:pPr>
      <w:r w:rsidRPr="00A60936">
        <w:rPr>
          <w:szCs w:val="28"/>
        </w:rPr>
        <w:tab/>
      </w:r>
      <w:r w:rsidR="00E615BB" w:rsidRPr="00A60936">
        <w:rPr>
          <w:szCs w:val="28"/>
        </w:rPr>
        <w:t>Можливості Web-браузерів не обмежуються одним тільки відображенням HTML-документів. За допомогою Web-браузера можна, наприклад, переглянути Gopher-сервер або завантажити файли з FTP-сервера.</w:t>
      </w:r>
    </w:p>
    <w:p w:rsidR="00E615BB" w:rsidRPr="00A60936" w:rsidRDefault="007806C2" w:rsidP="00BE7F00">
      <w:pPr>
        <w:rPr>
          <w:szCs w:val="28"/>
        </w:rPr>
      </w:pPr>
      <w:r w:rsidRPr="00A60936">
        <w:rPr>
          <w:szCs w:val="28"/>
        </w:rPr>
        <w:tab/>
      </w:r>
      <w:r w:rsidR="00E615BB" w:rsidRPr="00A60936">
        <w:rPr>
          <w:szCs w:val="28"/>
        </w:rPr>
        <w:t>Динамічний HTML користується в даний час величезною популярністю, оскільки дозволяє розроблювачеві створити дійсно інтерактивну Web-сторінку, а не статичний документ. Подібна можливість досягається за рахунок того, що для кожного елемента Web-сторінки можна написати сценарій. Наприклад, мо</w:t>
      </w:r>
      <w:r w:rsidR="00E615BB" w:rsidRPr="00A60936">
        <w:rPr>
          <w:szCs w:val="28"/>
        </w:rPr>
        <w:lastRenderedPageBreak/>
        <w:t>жна написати сценарій зміни кольору слова при приміщенні на нього покажчика миші, чи написати сценарій імітації феєрверку при нати</w:t>
      </w:r>
      <w:r w:rsidRPr="00A60936">
        <w:rPr>
          <w:szCs w:val="28"/>
        </w:rPr>
        <w:t>с</w:t>
      </w:r>
      <w:r w:rsidR="00E615BB" w:rsidRPr="00A60936">
        <w:rPr>
          <w:szCs w:val="28"/>
        </w:rPr>
        <w:t>ненні кнопки миші на деяких елементах Web-сторінки.</w:t>
      </w:r>
    </w:p>
    <w:p w:rsidR="00AE5756" w:rsidRPr="00A60936" w:rsidRDefault="00AE5756" w:rsidP="00BE7F00">
      <w:pPr>
        <w:rPr>
          <w:szCs w:val="28"/>
        </w:rPr>
      </w:pPr>
    </w:p>
    <w:p w:rsidR="007E121A" w:rsidRPr="00A60936" w:rsidRDefault="007E121A" w:rsidP="00003BB7">
      <w:pPr>
        <w:pStyle w:val="2"/>
      </w:pPr>
      <w:bookmarkStart w:id="21" w:name="_Toc419402188"/>
      <w:r w:rsidRPr="00A60936">
        <w:t>2.2 Скриптова мова програмування PHP</w:t>
      </w:r>
      <w:bookmarkEnd w:id="21"/>
    </w:p>
    <w:p w:rsidR="00A84471" w:rsidRPr="00A60936" w:rsidRDefault="00A84471" w:rsidP="00BE7F00">
      <w:pPr>
        <w:rPr>
          <w:szCs w:val="28"/>
        </w:rPr>
      </w:pPr>
    </w:p>
    <w:p w:rsidR="00A76C1F" w:rsidRPr="00A60936" w:rsidRDefault="00A76C1F" w:rsidP="00BE7F00">
      <w:pPr>
        <w:ind w:firstLine="709"/>
        <w:rPr>
          <w:szCs w:val="28"/>
        </w:rPr>
      </w:pPr>
      <w:r w:rsidRPr="00A60936">
        <w:rPr>
          <w:szCs w:val="28"/>
        </w:rPr>
        <w:t xml:space="preserve">PHP (англ. PHP:Hypertext Preprocessor </w:t>
      </w:r>
      <w:r w:rsidR="00044F7E" w:rsidRPr="00A60936">
        <w:rPr>
          <w:szCs w:val="28"/>
        </w:rPr>
        <w:t>-</w:t>
      </w:r>
      <w:r w:rsidRPr="00A60936">
        <w:rPr>
          <w:szCs w:val="28"/>
        </w:rPr>
        <w:t xml:space="preserve"> PHP:</w:t>
      </w:r>
      <w:ins w:id="22" w:author="Михайло Дрогомирецький" w:date="2015-05-14T21:43:00Z">
        <w:r w:rsidR="00075A2E" w:rsidRPr="00A60936">
          <w:rPr>
            <w:szCs w:val="28"/>
          </w:rPr>
          <w:t xml:space="preserve"> </w:t>
        </w:r>
      </w:ins>
      <w:r w:rsidRPr="00A60936">
        <w:rPr>
          <w:szCs w:val="28"/>
        </w:rPr>
        <w:t xml:space="preserve">гіпертекстовий препроцесор), попередньо: Personal Home Page Tools </w:t>
      </w:r>
      <w:r w:rsidR="00044F7E" w:rsidRPr="00A60936">
        <w:rPr>
          <w:szCs w:val="28"/>
        </w:rPr>
        <w:t>-</w:t>
      </w:r>
      <w:r w:rsidRPr="00A60936">
        <w:rPr>
          <w:szCs w:val="28"/>
        </w:rPr>
        <w:t xml:space="preserve"> скриптова мова програмування, була створена для генерації HTML-сторінок на стороні веб-серверу. PHP є однією з найпоширеніших мов, що використовуються у сфері веб-розробок (разом із Java, .NET, Perl, Python, Ruby). PHP підтримується переважною більшістю хостинг-провайдерів. Проект за яким був створений PHP </w:t>
      </w:r>
      <w:r w:rsidR="00044F7E" w:rsidRPr="00A60936">
        <w:rPr>
          <w:szCs w:val="28"/>
        </w:rPr>
        <w:t>-</w:t>
      </w:r>
      <w:r w:rsidRPr="00A60936">
        <w:rPr>
          <w:szCs w:val="28"/>
        </w:rPr>
        <w:t xml:space="preserve"> проект з відкритими програмними кодами.</w:t>
      </w:r>
    </w:p>
    <w:p w:rsidR="00A76C1F" w:rsidRPr="00A60936" w:rsidRDefault="00A76C1F" w:rsidP="00BE7F00">
      <w:pPr>
        <w:ind w:firstLine="709"/>
        <w:rPr>
          <w:szCs w:val="28"/>
        </w:rPr>
      </w:pPr>
      <w:r w:rsidRPr="00A60936">
        <w:rPr>
          <w:szCs w:val="28"/>
        </w:rPr>
        <w:t>PHP інтерпретується веб-сервером в HTML-код, який передається на сторону клієнта. На відміну від таких скриптових мов програмування, як JavaScript, користувач не має доступу до PHP-коду, що є перевагою з точки зору безпеки але значно погіршує інтерактивність сторінок. Але ніщо не забороняє використовувати РНР для генерування і JavaScript-кодів які виконаються вже на стороні клієнта.</w:t>
      </w:r>
      <w:r w:rsidR="00CF2C22" w:rsidRPr="00A60936">
        <w:rPr>
          <w:szCs w:val="28"/>
        </w:rPr>
        <w:t xml:space="preserve"> </w:t>
      </w:r>
    </w:p>
    <w:p w:rsidR="00A76C1F" w:rsidRPr="00A60936" w:rsidRDefault="00A76C1F" w:rsidP="00BE7F00">
      <w:pPr>
        <w:ind w:firstLine="709"/>
        <w:rPr>
          <w:szCs w:val="28"/>
        </w:rPr>
      </w:pPr>
      <w:r w:rsidRPr="00A60936">
        <w:rPr>
          <w:szCs w:val="28"/>
        </w:rPr>
        <w:t>PHP - мова, яка може бути вбудована безпосередньо в html-код сторінок, які, в свою чергу коректно будуть оброблені PHP -інтерпретатором. Механізм РНР просто починає виконувати код після першої екрануючої послідовності (&lt;?) і продовжує виконання до того моменту, коли він зустріне парну екрануючу послідовність (?&gt;).</w:t>
      </w:r>
    </w:p>
    <w:p w:rsidR="00A76C1F" w:rsidRPr="00A60936" w:rsidRDefault="00A76C1F" w:rsidP="00BE7F00">
      <w:pPr>
        <w:ind w:firstLine="709"/>
        <w:rPr>
          <w:szCs w:val="28"/>
        </w:rPr>
      </w:pPr>
      <w:r w:rsidRPr="00A60936">
        <w:rPr>
          <w:szCs w:val="28"/>
        </w:rPr>
        <w:t>Велика різноманітність функцій PHP дають можливість уникнути написання багаторядкових призначених для користувача функцій на C або Pascal.</w:t>
      </w:r>
    </w:p>
    <w:p w:rsidR="00A76C1F" w:rsidRPr="00A60936" w:rsidRDefault="00A76C1F" w:rsidP="00BE7F00">
      <w:pPr>
        <w:ind w:firstLine="709"/>
        <w:rPr>
          <w:szCs w:val="28"/>
        </w:rPr>
      </w:pPr>
      <w:r w:rsidRPr="00A60936">
        <w:rPr>
          <w:szCs w:val="28"/>
        </w:rPr>
        <w:t>Наявність інтерфейсів до багатьох баз даних:</w:t>
      </w:r>
    </w:p>
    <w:p w:rsidR="00A76C1F" w:rsidRPr="00A60936" w:rsidRDefault="00A76C1F" w:rsidP="00E72EC3">
      <w:pPr>
        <w:pStyle w:val="afa"/>
        <w:numPr>
          <w:ilvl w:val="0"/>
          <w:numId w:val="15"/>
        </w:numPr>
        <w:ind w:left="709"/>
        <w:rPr>
          <w:szCs w:val="28"/>
        </w:rPr>
      </w:pPr>
      <w:r w:rsidRPr="00A60936">
        <w:rPr>
          <w:szCs w:val="28"/>
        </w:rPr>
        <w:t>в PHP вбудовані бібліотеки для роботи з MySQL, PostgreSQL, mSQL, Oracle, dbm, Hyperware, Informix, InterBase, Sybase.</w:t>
      </w:r>
    </w:p>
    <w:p w:rsidR="00A76C1F" w:rsidRPr="00A60936" w:rsidRDefault="00A76C1F" w:rsidP="00E72EC3">
      <w:pPr>
        <w:pStyle w:val="afa"/>
        <w:numPr>
          <w:ilvl w:val="0"/>
          <w:numId w:val="15"/>
        </w:numPr>
        <w:ind w:left="709"/>
        <w:rPr>
          <w:szCs w:val="28"/>
        </w:rPr>
      </w:pPr>
      <w:r w:rsidRPr="00A60936">
        <w:rPr>
          <w:szCs w:val="28"/>
        </w:rPr>
        <w:lastRenderedPageBreak/>
        <w:t xml:space="preserve">через стандарт відкритого інтерфейсу зв'язку з базами даних (Open Database Connectivity Standard </w:t>
      </w:r>
      <w:r w:rsidR="00044F7E" w:rsidRPr="00A60936">
        <w:rPr>
          <w:szCs w:val="28"/>
        </w:rPr>
        <w:t>-</w:t>
      </w:r>
      <w:r w:rsidRPr="00A60936">
        <w:rPr>
          <w:szCs w:val="28"/>
        </w:rPr>
        <w:t xml:space="preserve"> ODBC) можна підключатися до всіх баз даних, до яких існує драйвер.</w:t>
      </w:r>
    </w:p>
    <w:p w:rsidR="00A76C1F" w:rsidRPr="00A60936" w:rsidRDefault="00A76C1F" w:rsidP="00BE7F00">
      <w:pPr>
        <w:ind w:firstLine="709"/>
        <w:rPr>
          <w:szCs w:val="28"/>
        </w:rPr>
      </w:pPr>
      <w:r w:rsidRPr="00A60936">
        <w:rPr>
          <w:szCs w:val="28"/>
        </w:rPr>
        <w:t>Мова РНР здаватиметься знайомою програмістам, що працюють в різних областях. Багато конструкцій мови запозичені з С, Perl. Код РНР дуже схожий на той, який зустрічається в типових програмах на С або Pascal. Це помітно знижує початкові зусилля при вивченні РНР. PHP - мова, що поєднує переваги Perl і С і спеціально спрямована на роботу в Інтернеті, мова з універсальним і зрозумілим синтаксисом. І хоча PHP є досить молодою мовою, вона здобула таку популярність серед web-програмістів, що на даний момент є мало не найпопулярнішою мовою для створення web-додатків (скриптів).</w:t>
      </w:r>
    </w:p>
    <w:p w:rsidR="00A76C1F" w:rsidRPr="00A60936" w:rsidRDefault="00A76C1F" w:rsidP="00BE7F00">
      <w:pPr>
        <w:ind w:firstLine="709"/>
        <w:rPr>
          <w:szCs w:val="28"/>
        </w:rPr>
      </w:pPr>
      <w:r w:rsidRPr="00A60936">
        <w:rPr>
          <w:szCs w:val="28"/>
        </w:rPr>
        <w:t>Стратегія Open Source, і розповсюдження початкових текстів програм в масах, безсумнівно справили благотворний вплив на багато проектів, в першу чергу - Linux хоч і успіх проекту Apache сильно підкріпив позиції прихильників Open Source. Сказане відноситься і до історії створення РНР, оскільки підтримка користувачів зі всього світу виявилася дуже важливим чинником в розвитку проекту РНР.</w:t>
      </w:r>
    </w:p>
    <w:p w:rsidR="00A76C1F" w:rsidRPr="00A60936" w:rsidRDefault="00A76C1F" w:rsidP="00BE7F00">
      <w:pPr>
        <w:ind w:firstLine="709"/>
        <w:rPr>
          <w:szCs w:val="28"/>
        </w:rPr>
      </w:pPr>
      <w:r w:rsidRPr="00A60936">
        <w:rPr>
          <w:szCs w:val="28"/>
        </w:rPr>
        <w:t>Ухвалення стратегії Open Source і безкоштовне розповсюдження початкових текстів РНР надало неоціниму послугу користувачам. Додатково, користувачі РНР по всьому світу є свого роду колективною службою підтримки, і в популярних електронних конференціях можна знайти відповіді навіть на найскладніші питання.</w:t>
      </w:r>
    </w:p>
    <w:p w:rsidR="00A76C1F" w:rsidRPr="00A60936" w:rsidRDefault="00A76C1F" w:rsidP="00BE7F00">
      <w:pPr>
        <w:ind w:firstLine="709"/>
        <w:rPr>
          <w:szCs w:val="28"/>
        </w:rPr>
      </w:pPr>
      <w:r w:rsidRPr="00A60936">
        <w:rPr>
          <w:szCs w:val="28"/>
        </w:rPr>
        <w:t>Ефективність є дуже важливим чинником при програмуванні для середовищ розрахованих на багато користувачів, до яких належить і web. Важливою перевагою PHP є те, що ця мова належить до інтерпретованих. Це дозволяє обробляти сценарії з достатньо високою швидкістю. За деякими оцінками, більшість PHP-сценаріїв (особливо не дуже великих розмірів) обробляються швидше за аналогічні їм програми, написані на Perl. Проте, щоб не робили розробники PHP, виконувані файли, отримані за допомогою компіляції, працювати</w:t>
      </w:r>
      <w:r w:rsidRPr="00A60936">
        <w:rPr>
          <w:szCs w:val="28"/>
        </w:rPr>
        <w:lastRenderedPageBreak/>
        <w:t>муть значно швидше - в десятки, а іноді і в сотні разів. Але продуктивність PHP цілком достатня для створення цілком серйозних web-додатків.</w:t>
      </w:r>
    </w:p>
    <w:p w:rsidR="00A76C1F" w:rsidRPr="00A60936" w:rsidRDefault="00A76C1F" w:rsidP="00BE7F00">
      <w:pPr>
        <w:ind w:firstLine="709"/>
        <w:rPr>
          <w:szCs w:val="28"/>
        </w:rPr>
      </w:pPr>
      <w:r w:rsidRPr="00A60936">
        <w:rPr>
          <w:szCs w:val="28"/>
        </w:rPr>
        <w:t>З точки зору системи типізації, PHP є мовою програмування з динамічною типізацією. Немає необхідності явного визначення типу змінних, хоча така можливість існує. В разі звернення до змінної, інтерпретатор PHP трактує її тип відповідно до контексту. За необхідності можливе приведення змінної до певного типу за допомогою відповідних конструкцій мови. Це може знадобитись, якщо зважити, що значення змінної можуть трактуватись по-різному в залежності від її типу. Також можливе визначення типу відповідної змінної на певному етапі виконання сценарію. Імена змінних чутливі до регістру символів.</w:t>
      </w:r>
    </w:p>
    <w:p w:rsidR="00A76C1F" w:rsidRPr="00A60936" w:rsidRDefault="00A76C1F" w:rsidP="00BE7F00">
      <w:pPr>
        <w:ind w:firstLine="709"/>
        <w:rPr>
          <w:szCs w:val="28"/>
        </w:rPr>
      </w:pPr>
      <w:r w:rsidRPr="00A60936">
        <w:rPr>
          <w:szCs w:val="28"/>
        </w:rPr>
        <w:t>Що стосується функцій в PHP, то замість прийнятого в багатьох мовах принципу перевантаження функцій, що дозволяє змінити хід виконання певної функції в залежності від типу та кількості переданих параметрів, використовується метод динамічних аргументів. Це дає змогу не визначати кількість параметрів для функцій при їх оголошенні, а працювати із тими аргументами, які були отримані на момент виклику функції. У тілі функції можливо отримати кількість переданих їй аргументів і проводити відповідні маніпуляції. При оголошенні функції звичайним чином, можливе задання значень аргументів за замовчуванням. Функції можуть повертати лише одне значення, проте це обмеження можна оминути, використавши не лише масиви, а й посилання. Передача аргументів за посиланням неможлива під час виконання та оголошення функції.</w:t>
      </w:r>
    </w:p>
    <w:p w:rsidR="00A76C1F" w:rsidRPr="00A60936" w:rsidRDefault="00A76C1F" w:rsidP="00BE7F00">
      <w:pPr>
        <w:ind w:firstLine="709"/>
        <w:rPr>
          <w:szCs w:val="28"/>
        </w:rPr>
      </w:pPr>
      <w:r w:rsidRPr="00A60936">
        <w:rPr>
          <w:szCs w:val="28"/>
        </w:rPr>
        <w:t>Після виконання сценаріїв, простір пам'яті, займаної ними очищується збирачем сміття. Проте, за необхідності можливе виконання очищення пам'яті від надлишкових сегментів даних під час виконання скриптів. Використання функцій очищення пам'яті є невиправданим, хоча така можливість існує.</w:t>
      </w:r>
    </w:p>
    <w:p w:rsidR="00A76C1F" w:rsidRPr="00A60936" w:rsidRDefault="00A76C1F" w:rsidP="00BE7F00">
      <w:pPr>
        <w:ind w:firstLine="709"/>
        <w:rPr>
          <w:szCs w:val="28"/>
        </w:rPr>
      </w:pPr>
      <w:r w:rsidRPr="00A60936">
        <w:rPr>
          <w:szCs w:val="28"/>
        </w:rPr>
        <w:t>Для побудови програмних комплексів можна використовувати модульний підхід, виконуючи розділення різнорідного коду. При потребі, можливе виконання під'єднання необхідних модулів, причому операція виконання може бути і умовною. Під'єднані до скрипта файли можуть повертати значення.</w:t>
      </w:r>
    </w:p>
    <w:p w:rsidR="00A76C1F" w:rsidRPr="00A60936" w:rsidRDefault="00A76C1F" w:rsidP="00BE7F00">
      <w:pPr>
        <w:ind w:firstLine="709"/>
        <w:rPr>
          <w:szCs w:val="28"/>
        </w:rPr>
      </w:pPr>
      <w:r w:rsidRPr="00A60936">
        <w:rPr>
          <w:szCs w:val="28"/>
        </w:rPr>
        <w:lastRenderedPageBreak/>
        <w:t>Історія PHP починається з 1995 року, коли Расмус Лердорф (Rasmus Lerdorf) створив простий додаток мовою Perl, що аналізував відвідування користувачами його резюме на веб-сайті. Потім, коли цим додатком вже користувалися декілька чоловік, а число охочих одержати його постійно збільшувалося, Лердорф назвав своє творіння Personal Home Page Tools версія 1 і виставив для вільного завантаження. З цієї миті почався небувалий зліт популярності PHP.</w:t>
      </w:r>
    </w:p>
    <w:p w:rsidR="00A76C1F" w:rsidRPr="00A60936" w:rsidRDefault="00A76C1F" w:rsidP="00BE7F00">
      <w:pPr>
        <w:ind w:firstLine="709"/>
        <w:rPr>
          <w:szCs w:val="28"/>
        </w:rPr>
      </w:pPr>
      <w:r w:rsidRPr="00A60936">
        <w:rPr>
          <w:szCs w:val="28"/>
        </w:rPr>
        <w:t xml:space="preserve">Як це завжди буває, терміново було потрібно доопрацювання і нові доповнення. Для їхньої реалізації Расмус створює нову версію пакету, тепер уже написану С. Отриманий таким чином інструмент набуває робочої назви PHP/FI (Personal Home Page / Forms Interpreter - Персональна Домашня сторінка / Інтерпретатор Форм), надалі він також буде відомий під назвою PHP 2. Ця версія вже більшою мірою схожа на сьогоднішній PHP. Вона мала синтаксис і спосіб іменування змінних в стилі мови Perl, можливість вбудовування PHP операторів в html-код сторінки, автоматичну інтерпретацію форм, інтеграцію з базами даних. При цьому все працювало досить швидко, оскільки PHP </w:t>
      </w:r>
      <w:r w:rsidR="00075A2E" w:rsidRPr="00A60936">
        <w:rPr>
          <w:szCs w:val="28"/>
        </w:rPr>
        <w:t xml:space="preserve">прокомпелювалося </w:t>
      </w:r>
      <w:r w:rsidRPr="00A60936">
        <w:rPr>
          <w:szCs w:val="28"/>
        </w:rPr>
        <w:t xml:space="preserve">до веб-серверу Apache. До 1997 року PHP використовувався вже на 50,000 доменах (не більше 1% всіх веб-серверів). </w:t>
      </w:r>
    </w:p>
    <w:p w:rsidR="00A76C1F" w:rsidRPr="00A60936" w:rsidRDefault="00A76C1F" w:rsidP="00BE7F00">
      <w:pPr>
        <w:ind w:firstLine="709"/>
        <w:rPr>
          <w:szCs w:val="28"/>
        </w:rPr>
      </w:pPr>
      <w:r w:rsidRPr="00A60936">
        <w:rPr>
          <w:szCs w:val="28"/>
        </w:rPr>
        <w:t>У тому ж 1997 році до проекту PHP підключилися Зеєв Сураський (Zeev Suraski) і Енді Гутманс (Andi Gutmans). Ці студенти одного з ізраїльських університетів намагалися використовувати PHP/FI для одного з комерційних університетських проектів. При цьому їм довелося зіткнутися з багатьма труднощами і обмеженнями цієї технології. Вивчаючи початковий код PHP 2, Зеєв і Енді дійшли висновку про необхідність доопрацювання, а точніше істотної переробки PHP, особливо в плані синтаксису мови. Протягом декількох місяців вони блискуче справилися з цим завданням.</w:t>
      </w:r>
    </w:p>
    <w:p w:rsidR="00A76C1F" w:rsidRPr="00A60936" w:rsidRDefault="00A76C1F" w:rsidP="00BE7F00">
      <w:pPr>
        <w:ind w:firstLine="709"/>
        <w:rPr>
          <w:szCs w:val="28"/>
        </w:rPr>
      </w:pPr>
      <w:r w:rsidRPr="00A60936">
        <w:rPr>
          <w:szCs w:val="28"/>
        </w:rPr>
        <w:t>Закінчивши роботу Зеєв і Енді домовились з Расмусом про співпрацю в галузі розвитку та вдосконалення мови. З цієї миті з'являється PHP Group - група однодумців, що працюють над розвитком технології PHP. Одержаний продукт з’явився на світ у 1998 році під назвою PHP 3.</w:t>
      </w:r>
    </w:p>
    <w:p w:rsidR="00A76C1F" w:rsidRPr="00A60936" w:rsidRDefault="00A76C1F" w:rsidP="00BE7F00">
      <w:pPr>
        <w:ind w:firstLine="709"/>
        <w:rPr>
          <w:szCs w:val="28"/>
        </w:rPr>
      </w:pPr>
      <w:r w:rsidRPr="00A60936">
        <w:rPr>
          <w:szCs w:val="28"/>
        </w:rPr>
        <w:lastRenderedPageBreak/>
        <w:t>При цьому головною особливість PHP 3 була можливість розширення ядра, що привернуло до роботи над PHP безліч сторонніх розробників, що створюють спеціалізовані модулі. Їх наявність дала PHP можливість працювати з величезним кількість баз даних, протоколів, підтримувати велике число API. До кінця 1998 кількість користувачів PHP перевалила за 100000, а PHP був вже встановлений на не менше ніж 10% серверах Інтернету. У той ж час значному поширенню даної мови сприяли публікації в електронній пресі та вихід книжок по вивченню PHP.</w:t>
      </w:r>
    </w:p>
    <w:p w:rsidR="00A76C1F" w:rsidRPr="00A60936" w:rsidRDefault="00A76C1F" w:rsidP="00BE7F00">
      <w:pPr>
        <w:ind w:firstLine="709"/>
        <w:rPr>
          <w:szCs w:val="28"/>
        </w:rPr>
      </w:pPr>
      <w:r w:rsidRPr="00A60936">
        <w:rPr>
          <w:szCs w:val="28"/>
        </w:rPr>
        <w:t>Відразу ж після виходу PHP 3, Енді Гутманс і Зеєв Сураський почали переробку ядра PHP. В першу чергу належало вирішити проблему підвищення продуктивності. Новий продукт, названий Zend Engine (від імен творців: Zeev і Andi), успішно справлявся з поставленим завданням і був реалізований в 1999 році. Основними реалізован</w:t>
      </w:r>
      <w:del w:id="23" w:author="Михайло Дрогомирецький" w:date="2015-05-14T21:44:00Z">
        <w:r w:rsidRPr="00A60936" w:rsidDel="00075A2E">
          <w:rPr>
            <w:szCs w:val="28"/>
          </w:rPr>
          <w:delText>н</w:delText>
        </w:r>
      </w:del>
      <w:r w:rsidRPr="00A60936">
        <w:rPr>
          <w:szCs w:val="28"/>
        </w:rPr>
        <w:t>ими ідеями є можливість компіляції сценарію у виконуваний модуль, за рахунок чого продуктивність можна було підняти на порядок.</w:t>
      </w:r>
    </w:p>
    <w:p w:rsidR="00A76C1F" w:rsidRPr="00A60936" w:rsidRDefault="00A76C1F" w:rsidP="00BE7F00">
      <w:pPr>
        <w:ind w:firstLine="709"/>
        <w:rPr>
          <w:szCs w:val="28"/>
        </w:rPr>
      </w:pPr>
      <w:r w:rsidRPr="00A60936">
        <w:rPr>
          <w:szCs w:val="28"/>
        </w:rPr>
        <w:t>PHP 4, що працює на цьому ядрі, вийшов в 2000 році. На додаток до поліпшення продуктивності, PHP 4 мав нові можливості по підтримці сесій, буферизацію виводу, безпечні способи обробки інформації, що вводиться користувачем, і нові мовні конструкції. З виходом 4 версії PHP став використовуватися вже на більш ніж 20% доменів Інтернету.</w:t>
      </w:r>
    </w:p>
    <w:p w:rsidR="00A76C1F" w:rsidRPr="00A60936" w:rsidRDefault="00A76C1F" w:rsidP="00BE7F00">
      <w:pPr>
        <w:ind w:firstLine="709"/>
        <w:rPr>
          <w:szCs w:val="28"/>
        </w:rPr>
      </w:pPr>
      <w:r w:rsidRPr="00A60936">
        <w:rPr>
          <w:szCs w:val="28"/>
        </w:rPr>
        <w:t>За час з 2000 по 2004 рік продовжувалися активні роботи по поліпшенню 4 версії, але майже відразу PHP Group приступила до продумування можливостей нової версії. В першу чергу було вирішено підсилити об'єктні можливості мови, що дозволяло використовувати його для реалізації масштабних проектів. Роботи із створення версії 5 велися тривалий час, в них брало участь рекордна кількість фахівців, зокрема Стерлінг Хьюз (Sterling Hughes ) і Маркус Бергера (Marcus Boerger ).</w:t>
      </w:r>
    </w:p>
    <w:p w:rsidR="00A76C1F" w:rsidRPr="00A60936" w:rsidRDefault="00A76C1F" w:rsidP="00BE7F00">
      <w:pPr>
        <w:ind w:firstLine="709"/>
        <w:rPr>
          <w:szCs w:val="28"/>
        </w:rPr>
      </w:pPr>
      <w:r w:rsidRPr="00A60936">
        <w:rPr>
          <w:szCs w:val="28"/>
        </w:rPr>
        <w:t xml:space="preserve">У липні 2004 року виходить офіційний реліз PHP 5. В першу чергу, як і планувалося, було перероблено весь механізм роботи з об'єктами. І якщо в попередніх версіях об'єктно-орієнтоване програмування на PHP було можливе в </w:t>
      </w:r>
      <w:r w:rsidRPr="00A60936">
        <w:rPr>
          <w:szCs w:val="28"/>
        </w:rPr>
        <w:lastRenderedPageBreak/>
        <w:t>мінімальному ступені, а тому і використовувалося на практиці не часто, то PHP 5 володіє прекрасним потенціалом реалізації об'єктного програмування. Окрім цього, PHP збагатився рядом цінних розширень для роботи з XML, різними джерелами даних, генерації графіки і інше.</w:t>
      </w:r>
    </w:p>
    <w:p w:rsidR="00A76C1F" w:rsidRPr="00A60936" w:rsidRDefault="00A76C1F" w:rsidP="00BE7F00">
      <w:pPr>
        <w:ind w:firstLine="709"/>
        <w:rPr>
          <w:szCs w:val="28"/>
        </w:rPr>
      </w:pPr>
      <w:r w:rsidRPr="00A60936">
        <w:rPr>
          <w:szCs w:val="28"/>
        </w:rPr>
        <w:t>Серед інших украй корисних доповнень в PHP 5 слід зазначити нову схему обробки виключень. Конструкція try/catch/throw дозволяє весь код обробки помилок локалізувати в одному місці сценарію.</w:t>
      </w:r>
    </w:p>
    <w:p w:rsidR="00A76C1F" w:rsidRPr="00A60936" w:rsidRDefault="00A76C1F" w:rsidP="00BE7F00">
      <w:pPr>
        <w:ind w:firstLine="709"/>
        <w:rPr>
          <w:szCs w:val="28"/>
        </w:rPr>
      </w:pPr>
      <w:r w:rsidRPr="00A60936">
        <w:rPr>
          <w:szCs w:val="28"/>
        </w:rPr>
        <w:t>Всі основні бібліотеки для роботи з XML, запозичені в PHP 4, були піддані серйозній переробці. Такі популярні розширення, як SAX, DOM і XSLT, тепер використовують інструмент libxml2, що робить їх ще ефективнішими.</w:t>
      </w:r>
    </w:p>
    <w:p w:rsidR="00A76C1F" w:rsidRPr="00A60936" w:rsidRDefault="00A76C1F" w:rsidP="00BE7F00">
      <w:pPr>
        <w:ind w:firstLine="709"/>
        <w:rPr>
          <w:szCs w:val="28"/>
        </w:rPr>
      </w:pPr>
      <w:r w:rsidRPr="00A60936">
        <w:rPr>
          <w:szCs w:val="28"/>
        </w:rPr>
        <w:t>У PHP 5 також включені два нові модулі для роботи з протоколами - SimpleXML і SOAP. SimpleXML дозволяє значно спростити роботу з XML-даними, представляючи вміст XML-документа у вигляді PHP-об'єкту. Розширення SOAP дозволяє будувати на PHP сценарії, що обмінюються інформацією з іншими додатками за допомогою XML-повідомлень поверх існуючих веб-протоколів, наприклад HTTP. Модуль для роботи з SOAP для PHP 5 надає розробникам засіб для достатньо швидкого створення ефективних SOAP-клієнтів і SOAP-серверів.</w:t>
      </w:r>
    </w:p>
    <w:p w:rsidR="00A76C1F" w:rsidRPr="00A60936" w:rsidRDefault="00A76C1F" w:rsidP="00BE7F00">
      <w:pPr>
        <w:ind w:firstLine="709"/>
        <w:rPr>
          <w:szCs w:val="28"/>
        </w:rPr>
      </w:pPr>
      <w:r w:rsidRPr="00A60936">
        <w:rPr>
          <w:szCs w:val="28"/>
        </w:rPr>
        <w:t xml:space="preserve">Новий модуль PHP 5 MySQLi (MySQL Improved) призначений для роботи з MySQL-сервером версій 4.1.2 і вище, реалізовуючи не тільки процедурний, але і об'єктно-орієнтований інтерфейс до MySQL. Додаткові можливості цього модуля включають </w:t>
      </w:r>
      <w:r w:rsidR="00044F7E" w:rsidRPr="00A60936">
        <w:rPr>
          <w:szCs w:val="28"/>
        </w:rPr>
        <w:t>-</w:t>
      </w:r>
      <w:r w:rsidRPr="00A60936">
        <w:rPr>
          <w:szCs w:val="28"/>
        </w:rPr>
        <w:t xml:space="preserve"> SSL, контроль транзакцій, підтримка реплікації і ін. Очевидно, що, на цьому історія PHP не закінчується. Слід очікувати наступних версій мови із розширеними можливостями.</w:t>
      </w:r>
    </w:p>
    <w:p w:rsidR="00A76C1F" w:rsidRPr="00A60936" w:rsidRDefault="00A76C1F" w:rsidP="00BE7F00">
      <w:pPr>
        <w:ind w:firstLine="709"/>
        <w:rPr>
          <w:szCs w:val="28"/>
        </w:rPr>
      </w:pPr>
      <w:r w:rsidRPr="00A60936">
        <w:rPr>
          <w:szCs w:val="28"/>
        </w:rPr>
        <w:t>Всі сценарії оформляються у вигляді блоків коду. Ці блоки можуть бути поміщені в HTML-код, але відділені від нього відповідними обмежувачами. Код PHP в HTML повинен знаходитись між початковим тегом &lt;?php та кінцевим ?&gt; (або між &lt;script language="php"&gt; та &lt;/script&gt;) Бажаним варіантом виділення PHP коду є варіант &lt;?php ?&gt;, оскільки саме такі початковий та кінцевий теги дозволять використовувати PHP код в документах, які відповідають пра</w:t>
      </w:r>
      <w:r w:rsidRPr="00A60936">
        <w:rPr>
          <w:szCs w:val="28"/>
        </w:rPr>
        <w:lastRenderedPageBreak/>
        <w:t>вилам XML. Також можна користуватися скороченим записом: &lt;? ?&gt; (в php.ini змінна short_open_tag повинна мати значення On) і записом в стилі ASP: &lt;% %&gt; (в php.ini змінна asp_tags повинна мати значення On). Проте стиль ASP не рекомендується і очікується, що він буде відсутній у PHP6.</w:t>
      </w:r>
    </w:p>
    <w:p w:rsidR="00A76C1F" w:rsidRPr="00A60936" w:rsidRDefault="00A76C1F" w:rsidP="00BE7F00">
      <w:pPr>
        <w:ind w:firstLine="709"/>
        <w:rPr>
          <w:szCs w:val="28"/>
        </w:rPr>
      </w:pPr>
      <w:r w:rsidRPr="00A60936">
        <w:rPr>
          <w:szCs w:val="28"/>
        </w:rPr>
        <w:t>Спочатку визначимо сферу застосування PHP. Як і будь-яка інша скриптова мова, PHP використовується на сайтах, зміст (контент) яких є динамічним, тобто залежить від того, хто, коли і яким чином його переглядає, а також має можливість доповнювати та редагувати контент (портали, форуми, гостьові книги). Також PHP може стати у пригоді для організації статичних сайтів великого об’єму, що містять велику кількість документів, які потрібно структурувати та привести до подібного вигляду (електронні бібліотеки, сайти документації).</w:t>
      </w:r>
    </w:p>
    <w:p w:rsidR="00A76C1F" w:rsidRPr="00A60936" w:rsidRDefault="00A76C1F" w:rsidP="00BE7F00">
      <w:pPr>
        <w:ind w:firstLine="709"/>
        <w:rPr>
          <w:szCs w:val="28"/>
        </w:rPr>
      </w:pPr>
      <w:r w:rsidRPr="00A60936">
        <w:rPr>
          <w:szCs w:val="28"/>
        </w:rPr>
        <w:t>Джерела інформації. Основні джерела – це посібник з PHP</w:t>
      </w:r>
      <w:r w:rsidR="00A84471" w:rsidRPr="00A60936">
        <w:rPr>
          <w:szCs w:val="28"/>
        </w:rPr>
        <w:t xml:space="preserve"> [11]</w:t>
      </w:r>
      <w:r w:rsidRPr="00A60936">
        <w:rPr>
          <w:szCs w:val="28"/>
        </w:rPr>
        <w:t xml:space="preserve"> (www.php.net) та MySQL (www.mysql.com). При підготовці статті також використовувалися матеріали з www.webreview.com та www.devshed.com. Деякі пункти є перекладами з цих джерел. </w:t>
      </w:r>
    </w:p>
    <w:p w:rsidR="00A76C1F" w:rsidRPr="00A60936" w:rsidRDefault="00A76C1F" w:rsidP="00BE7F00">
      <w:pPr>
        <w:ind w:firstLine="709"/>
        <w:rPr>
          <w:szCs w:val="28"/>
        </w:rPr>
      </w:pPr>
      <w:r w:rsidRPr="00A60936">
        <w:rPr>
          <w:szCs w:val="28"/>
        </w:rPr>
        <w:t xml:space="preserve">Результатом роботи PHP є звичайні сторінки мовою HTML, тобто людина, що переглядає веб-сайт, може не здогадуватись про те, що веб-сторінка не є статичною, а була згенерована. Код PHP (тобто деякий текст програми, що виконується сервером і результатом виконання якої є веб-сторінка) може бути </w:t>
      </w:r>
      <w:r w:rsidR="00075A2E" w:rsidRPr="00A60936">
        <w:rPr>
          <w:szCs w:val="28"/>
        </w:rPr>
        <w:t xml:space="preserve">вбудваний </w:t>
      </w:r>
      <w:r w:rsidRPr="00A60936">
        <w:rPr>
          <w:szCs w:val="28"/>
        </w:rPr>
        <w:t>всередину статичного коду HTML.</w:t>
      </w:r>
    </w:p>
    <w:p w:rsidR="007E121A" w:rsidRPr="00A60936" w:rsidRDefault="00A76C1F" w:rsidP="00BE7F00">
      <w:pPr>
        <w:ind w:firstLine="709"/>
        <w:rPr>
          <w:szCs w:val="28"/>
        </w:rPr>
      </w:pPr>
      <w:r w:rsidRPr="00A60936">
        <w:rPr>
          <w:szCs w:val="28"/>
        </w:rPr>
        <w:t>Розробникам Web-аплікацій немає необхідності говорити, що web-сторінки – це не тільки текст та картинки. Гідний уваги сайт повинен підтримувати деякий рівень інтерактивності з користувачем: пошук інформації, продаж продуктів, конференції, тощо. Традиційно все це було реалізовано CGI-скриптами, написаними на Perl. Але CGI- скрипти дуже погано масштабується. Кожний новий виклик CGI, вимагає від ядра породження нового процесу, а це забирає процесорний час та витрачає оперативну пам'ять. PHP пропонує інший варіант – він працює як частина Web-сервера, й цим схожий на ASP від Microsoft.</w:t>
      </w:r>
    </w:p>
    <w:p w:rsidR="007E121A" w:rsidRPr="00A60936" w:rsidRDefault="00BD0438" w:rsidP="00003BB7">
      <w:pPr>
        <w:pStyle w:val="4"/>
      </w:pPr>
      <w:r w:rsidRPr="00A60936">
        <w:lastRenderedPageBreak/>
        <w:t xml:space="preserve">2.2.1 </w:t>
      </w:r>
      <w:r w:rsidR="007E121A" w:rsidRPr="00A60936">
        <w:t>PHP Фреймворк Kohana</w:t>
      </w:r>
    </w:p>
    <w:p w:rsidR="00AE2DE1" w:rsidRPr="00A60936" w:rsidRDefault="00AE2DE1" w:rsidP="00BE7F00">
      <w:pPr>
        <w:rPr>
          <w:szCs w:val="28"/>
        </w:rPr>
      </w:pPr>
    </w:p>
    <w:p w:rsidR="000B09C8" w:rsidRPr="00A60936" w:rsidRDefault="00AE2DE1" w:rsidP="00BE7F00">
      <w:pPr>
        <w:rPr>
          <w:szCs w:val="28"/>
        </w:rPr>
      </w:pPr>
      <w:r w:rsidRPr="00A60936">
        <w:rPr>
          <w:szCs w:val="28"/>
        </w:rPr>
        <w:tab/>
      </w:r>
      <w:r w:rsidR="000B09C8" w:rsidRPr="00A60936">
        <w:rPr>
          <w:szCs w:val="28"/>
        </w:rPr>
        <w:t>Фреймворк - це каркас сайту, який дозволяє прискорити процес розробки, тобто не писала якісь повторювані ділянки з проекту в проект, а зробити основний наголос саме на логіці. Якщо ви досить давно займаєтеся веб-розробкою, то у вас точно є якісь готові класи або функції, які ви використовуєте у своїх проектах. Такий ось набір готових до використання бібліотек - це по суті і є фреймворк. Але будь-який розробник, із зростанням досвіду, приходить до висновку, що його старий код (фреймворк) нікуди не годиться і його треба переробляти. Так чому не використовувати відразу вже готовий фреймворк, такий як Kohana, який до того ж написаний дуже грамотно.</w:t>
      </w:r>
    </w:p>
    <w:p w:rsidR="000B09C8" w:rsidRPr="00A60936" w:rsidRDefault="00371B0F" w:rsidP="00BE7F00">
      <w:pPr>
        <w:rPr>
          <w:szCs w:val="28"/>
        </w:rPr>
      </w:pPr>
      <w:r w:rsidRPr="00A60936">
        <w:rPr>
          <w:szCs w:val="28"/>
        </w:rPr>
        <w:tab/>
      </w:r>
      <w:r w:rsidR="000B09C8" w:rsidRPr="00A60936">
        <w:rPr>
          <w:szCs w:val="28"/>
        </w:rPr>
        <w:t>Kohana - це веб-фреймворк з відкритим кодом, заснований на PHP5 і використовує концепцію HMVC (Hierarchical Model View Controller - Іерахіческіе Модель-Вид-Контролер). Його основні цілі - бути безпечним, легким і простим у використанні, і це дійсно так.</w:t>
      </w:r>
    </w:p>
    <w:p w:rsidR="000B09C8" w:rsidRPr="00A60936" w:rsidRDefault="00371B0F" w:rsidP="00BE7F00">
      <w:pPr>
        <w:rPr>
          <w:szCs w:val="28"/>
        </w:rPr>
      </w:pPr>
      <w:r w:rsidRPr="00A60936">
        <w:rPr>
          <w:szCs w:val="28"/>
        </w:rPr>
        <w:tab/>
      </w:r>
      <w:r w:rsidR="000B09C8" w:rsidRPr="00A60936">
        <w:rPr>
          <w:szCs w:val="28"/>
        </w:rPr>
        <w:t xml:space="preserve">Kohana був створений як гілка PHP фреймворку CodeIgniter. Спочатку він був відомий під назвою Blue Flame. Основною причиною Форком («розщеплення» на два окремі проекти) був перехід до більш відкритою для громадськості моделі розробки, через те, що багато користувачів були незадоволені швидкістю розробки та виправлення помилок в CodeIgniter. Rick Ellis </w:t>
      </w:r>
      <w:r w:rsidRPr="00A60936">
        <w:rPr>
          <w:szCs w:val="28"/>
        </w:rPr>
        <w:t>–</w:t>
      </w:r>
      <w:r w:rsidR="000B09C8" w:rsidRPr="00A60936">
        <w:rPr>
          <w:szCs w:val="28"/>
        </w:rPr>
        <w:t xml:space="preserve"> </w:t>
      </w:r>
      <w:r w:rsidRPr="00A60936">
        <w:rPr>
          <w:szCs w:val="28"/>
        </w:rPr>
        <w:t>розробник</w:t>
      </w:r>
      <w:r w:rsidR="000B09C8" w:rsidRPr="00A60936">
        <w:rPr>
          <w:szCs w:val="28"/>
        </w:rPr>
        <w:t xml:space="preserve"> і власник CodeIgniter - був щасливий бачити форк свого проекту, але допомагати відмовився. Він підштовхнув новий проект до створення власної документації і порадив перейменувати проект. У липні 2007року Blue Flame був перейменований в Kohana для того, щоб уникнути проблем з авторськими правами в майбутньому.</w:t>
      </w:r>
    </w:p>
    <w:p w:rsidR="000B09C8" w:rsidRPr="00A60936" w:rsidRDefault="00371B0F" w:rsidP="00BE7F00">
      <w:pPr>
        <w:rPr>
          <w:szCs w:val="28"/>
        </w:rPr>
      </w:pPr>
      <w:r w:rsidRPr="00A60936">
        <w:rPr>
          <w:szCs w:val="28"/>
        </w:rPr>
        <w:tab/>
      </w:r>
      <w:r w:rsidR="000B09C8" w:rsidRPr="00A60936">
        <w:rPr>
          <w:szCs w:val="28"/>
        </w:rPr>
        <w:t>Назва Kohana було вибрано, коли розробники почали переглядати словники корінних американців, щоб вибрати слово що не порушує авторські права. Kohana мовою Сіу означає «швидкий». Також на японській мові має значення «маленька квітка», а на українському «кохана» і ім'я відомої косатки (Kohana) - все це не має ніякого відношення до назви.</w:t>
      </w:r>
    </w:p>
    <w:p w:rsidR="000B09C8" w:rsidRPr="00A60936" w:rsidRDefault="00371B0F" w:rsidP="00BE7F00">
      <w:pPr>
        <w:rPr>
          <w:szCs w:val="28"/>
        </w:rPr>
      </w:pPr>
      <w:r w:rsidRPr="00A60936">
        <w:rPr>
          <w:szCs w:val="28"/>
        </w:rPr>
        <w:lastRenderedPageBreak/>
        <w:tab/>
        <w:t>До переваг даного фреймворк можна віднести наступне:</w:t>
      </w:r>
    </w:p>
    <w:p w:rsidR="000B09C8" w:rsidRPr="00A60936" w:rsidRDefault="000B09C8" w:rsidP="00E72EC3">
      <w:pPr>
        <w:pStyle w:val="afa"/>
        <w:numPr>
          <w:ilvl w:val="0"/>
          <w:numId w:val="8"/>
        </w:numPr>
        <w:ind w:left="709" w:hanging="283"/>
        <w:rPr>
          <w:szCs w:val="28"/>
        </w:rPr>
      </w:pPr>
      <w:r w:rsidRPr="00A60936">
        <w:rPr>
          <w:szCs w:val="28"/>
        </w:rPr>
        <w:t>Висока швидкість роботи</w:t>
      </w:r>
      <w:r w:rsidR="00E56BB8" w:rsidRPr="00A60936">
        <w:rPr>
          <w:szCs w:val="28"/>
        </w:rPr>
        <w:t>;</w:t>
      </w:r>
    </w:p>
    <w:p w:rsidR="000B09C8" w:rsidRPr="00A60936" w:rsidRDefault="000B09C8" w:rsidP="00E72EC3">
      <w:pPr>
        <w:pStyle w:val="afa"/>
        <w:numPr>
          <w:ilvl w:val="0"/>
          <w:numId w:val="8"/>
        </w:numPr>
        <w:ind w:left="709" w:hanging="283"/>
        <w:rPr>
          <w:szCs w:val="28"/>
        </w:rPr>
      </w:pPr>
      <w:r w:rsidRPr="00A60936">
        <w:rPr>
          <w:szCs w:val="28"/>
        </w:rPr>
        <w:t>Безпека</w:t>
      </w:r>
      <w:r w:rsidR="00E56BB8" w:rsidRPr="00A60936">
        <w:rPr>
          <w:szCs w:val="28"/>
        </w:rPr>
        <w:t>;</w:t>
      </w:r>
    </w:p>
    <w:p w:rsidR="000B09C8" w:rsidRPr="00A60936" w:rsidRDefault="000B09C8" w:rsidP="00E72EC3">
      <w:pPr>
        <w:pStyle w:val="afa"/>
        <w:numPr>
          <w:ilvl w:val="0"/>
          <w:numId w:val="8"/>
        </w:numPr>
        <w:ind w:left="709" w:hanging="283"/>
        <w:rPr>
          <w:szCs w:val="28"/>
        </w:rPr>
      </w:pPr>
      <w:r w:rsidRPr="00A60936">
        <w:rPr>
          <w:szCs w:val="28"/>
        </w:rPr>
        <w:t>Використання можливостей PHP5</w:t>
      </w:r>
      <w:r w:rsidR="00E56BB8" w:rsidRPr="00A60936">
        <w:rPr>
          <w:szCs w:val="28"/>
        </w:rPr>
        <w:t>;</w:t>
      </w:r>
    </w:p>
    <w:p w:rsidR="000B09C8" w:rsidRPr="00A60936" w:rsidRDefault="000B09C8" w:rsidP="00E72EC3">
      <w:pPr>
        <w:pStyle w:val="afa"/>
        <w:numPr>
          <w:ilvl w:val="0"/>
          <w:numId w:val="8"/>
        </w:numPr>
        <w:ind w:left="709" w:hanging="283"/>
        <w:rPr>
          <w:szCs w:val="28"/>
        </w:rPr>
      </w:pPr>
      <w:r w:rsidRPr="00A60936">
        <w:rPr>
          <w:szCs w:val="28"/>
        </w:rPr>
        <w:t>Велика кількість вбудованих інструментів</w:t>
      </w:r>
      <w:r w:rsidR="00E56BB8" w:rsidRPr="00A60936">
        <w:rPr>
          <w:szCs w:val="28"/>
        </w:rPr>
        <w:t>;</w:t>
      </w:r>
    </w:p>
    <w:p w:rsidR="000B09C8" w:rsidRPr="00A60936" w:rsidRDefault="000B09C8" w:rsidP="00E72EC3">
      <w:pPr>
        <w:pStyle w:val="afa"/>
        <w:numPr>
          <w:ilvl w:val="0"/>
          <w:numId w:val="8"/>
        </w:numPr>
        <w:ind w:left="709" w:hanging="283"/>
        <w:rPr>
          <w:szCs w:val="28"/>
        </w:rPr>
      </w:pPr>
      <w:r w:rsidRPr="00A60936">
        <w:rPr>
          <w:szCs w:val="28"/>
        </w:rPr>
        <w:t>Простота розуміння</w:t>
      </w:r>
      <w:r w:rsidR="00E56BB8" w:rsidRPr="00A60936">
        <w:rPr>
          <w:szCs w:val="28"/>
        </w:rPr>
        <w:t>;</w:t>
      </w:r>
    </w:p>
    <w:p w:rsidR="000B09C8" w:rsidRPr="00A60936" w:rsidRDefault="000B09C8" w:rsidP="00E72EC3">
      <w:pPr>
        <w:pStyle w:val="afa"/>
        <w:numPr>
          <w:ilvl w:val="0"/>
          <w:numId w:val="8"/>
        </w:numPr>
        <w:ind w:left="709" w:hanging="283"/>
        <w:rPr>
          <w:szCs w:val="28"/>
        </w:rPr>
      </w:pPr>
      <w:r w:rsidRPr="00A60936">
        <w:rPr>
          <w:szCs w:val="28"/>
        </w:rPr>
        <w:t>Використання концепції HMVC</w:t>
      </w:r>
      <w:r w:rsidR="00E56BB8" w:rsidRPr="00A60936">
        <w:rPr>
          <w:szCs w:val="28"/>
        </w:rPr>
        <w:t>;</w:t>
      </w:r>
    </w:p>
    <w:p w:rsidR="000B09C8" w:rsidRPr="00A60936" w:rsidRDefault="000B09C8" w:rsidP="00E72EC3">
      <w:pPr>
        <w:pStyle w:val="afa"/>
        <w:numPr>
          <w:ilvl w:val="0"/>
          <w:numId w:val="8"/>
        </w:numPr>
        <w:ind w:left="709" w:hanging="283"/>
        <w:rPr>
          <w:szCs w:val="28"/>
        </w:rPr>
      </w:pPr>
      <w:r w:rsidRPr="00A60936">
        <w:rPr>
          <w:szCs w:val="28"/>
        </w:rPr>
        <w:t>Повна сумісність з UTF-8</w:t>
      </w:r>
      <w:r w:rsidR="00E56BB8" w:rsidRPr="00A60936">
        <w:rPr>
          <w:szCs w:val="28"/>
        </w:rPr>
        <w:t>.</w:t>
      </w:r>
    </w:p>
    <w:p w:rsidR="000B09C8" w:rsidRPr="00A60936" w:rsidRDefault="00E56BB8" w:rsidP="00BE7F00">
      <w:pPr>
        <w:rPr>
          <w:szCs w:val="28"/>
        </w:rPr>
      </w:pPr>
      <w:r w:rsidRPr="00A60936">
        <w:rPr>
          <w:szCs w:val="28"/>
        </w:rPr>
        <w:tab/>
      </w:r>
      <w:r w:rsidR="000B09C8" w:rsidRPr="00A60936">
        <w:rPr>
          <w:szCs w:val="28"/>
        </w:rPr>
        <w:t xml:space="preserve">Для того, щоб уміти працювати з фреймворком, потрібно розуміти його структуру ну і звичайно знати його класи і методи. Абсолютно необхідно, щоб ви знали PHP на рівні ООП (хоча б початковому), а також розуміли що таке MVC. </w:t>
      </w:r>
    </w:p>
    <w:p w:rsidR="000B09C8" w:rsidRPr="00A60936" w:rsidRDefault="000B09C8" w:rsidP="00BE7F00">
      <w:pPr>
        <w:rPr>
          <w:szCs w:val="28"/>
        </w:rPr>
      </w:pPr>
    </w:p>
    <w:p w:rsidR="00065F5B" w:rsidRPr="00A60936" w:rsidRDefault="0070448D" w:rsidP="00003BB7">
      <w:pPr>
        <w:pStyle w:val="4"/>
      </w:pPr>
      <w:r w:rsidRPr="00A60936">
        <w:t xml:space="preserve">2.2.2 </w:t>
      </w:r>
      <w:r w:rsidR="00065F5B" w:rsidRPr="00A60936">
        <w:t>ORM</w:t>
      </w:r>
    </w:p>
    <w:p w:rsidR="00065F5B" w:rsidRPr="00A60936" w:rsidRDefault="00065F5B" w:rsidP="00BE7F00">
      <w:pPr>
        <w:rPr>
          <w:szCs w:val="28"/>
        </w:rPr>
      </w:pPr>
    </w:p>
    <w:p w:rsidR="00065F5B" w:rsidRPr="00A60936" w:rsidRDefault="00065F5B" w:rsidP="00BE7F00">
      <w:pPr>
        <w:rPr>
          <w:szCs w:val="28"/>
        </w:rPr>
      </w:pPr>
      <w:r w:rsidRPr="00A60936">
        <w:rPr>
          <w:szCs w:val="28"/>
        </w:rPr>
        <w:tab/>
        <w:t>ORM або Object-relational mapping (рос. Об'єктно-реляційне відображення) - це технологія програмування, яка дозволяє перетворювати несумісні типи моделей в ООП, зокрема, між сховищем даних та об'єктами програмування. ORM використовується для спрощення процесу збереження об'єктів в реляційну базу даних та їх вилучення, при цьому ORM сама піклується про перетворення даних між двома несумісними станами. Більшість ORM-інструментів значною мірою покладаються на метадані бази даних і об'єктів, так що об'єктам нічого не потрібно знати про структуру бази даних, а базі даних - нічого про те, як дані організовані у додатку. ORM забезпечує повне розділення завдань в добре спроектованих додатках, при якому і база даних, і додаток можуть працювати з даними кожен у своїй вихідній формі.</w:t>
      </w:r>
    </w:p>
    <w:p w:rsidR="00065F5B" w:rsidRPr="00A60936" w:rsidRDefault="00065F5B" w:rsidP="00BE7F00">
      <w:pPr>
        <w:rPr>
          <w:szCs w:val="28"/>
        </w:rPr>
      </w:pPr>
    </w:p>
    <w:p w:rsidR="00003BB7" w:rsidRPr="00A60936" w:rsidRDefault="00003BB7" w:rsidP="00BE7F00">
      <w:pPr>
        <w:jc w:val="center"/>
        <w:rPr>
          <w:noProof/>
          <w:szCs w:val="28"/>
          <w:lang w:eastAsia="uk-UA" w:bidi="ar-SA"/>
        </w:rPr>
      </w:pPr>
    </w:p>
    <w:p w:rsidR="00065F5B" w:rsidRPr="00A60936" w:rsidRDefault="00065F5B" w:rsidP="00BE7F00">
      <w:pPr>
        <w:jc w:val="center"/>
        <w:rPr>
          <w:szCs w:val="28"/>
        </w:rPr>
      </w:pPr>
      <w:r w:rsidRPr="00A60936">
        <w:rPr>
          <w:noProof/>
          <w:szCs w:val="28"/>
          <w:lang w:eastAsia="uk-UA" w:bidi="ar-SA"/>
        </w:rPr>
        <w:lastRenderedPageBreak/>
        <w:drawing>
          <wp:inline distT="0" distB="0" distL="0" distR="0" wp14:anchorId="19173AC5" wp14:editId="2B365708">
            <wp:extent cx="4891177" cy="1078302"/>
            <wp:effectExtent l="0" t="0" r="0" b="0"/>
            <wp:docPr id="172" name="Рисунок 172" descr="http://internetka.in.ua/wp-content/uploads/2012/09/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http://internetka.in.ua/wp-content/uploads/2012/09/orm.png"/>
                    <pic:cNvPicPr>
                      <a:picLocks noChangeAspect="1" noChangeArrowheads="1"/>
                    </pic:cNvPicPr>
                  </pic:nvPicPr>
                  <pic:blipFill rotWithShape="1">
                    <a:blip r:embed="rId17"/>
                    <a:srcRect l="3577" t="17224" r="4191" b="13294"/>
                    <a:stretch/>
                  </pic:blipFill>
                  <pic:spPr bwMode="auto">
                    <a:xfrm>
                      <a:off x="0" y="0"/>
                      <a:ext cx="4893275" cy="1078765"/>
                    </a:xfrm>
                    <a:prstGeom prst="rect">
                      <a:avLst/>
                    </a:prstGeom>
                    <a:noFill/>
                    <a:ln>
                      <a:noFill/>
                    </a:ln>
                    <a:extLst>
                      <a:ext uri="{53640926-AAD7-44D8-BBD7-CCE9431645EC}">
                        <a14:shadowObscured xmlns:a14="http://schemas.microsoft.com/office/drawing/2010/main"/>
                      </a:ext>
                    </a:extLst>
                  </pic:spPr>
                </pic:pic>
              </a:graphicData>
            </a:graphic>
          </wp:inline>
        </w:drawing>
      </w:r>
    </w:p>
    <w:p w:rsidR="00B9353F" w:rsidRPr="00A60936" w:rsidRDefault="00065F5B" w:rsidP="00BE7F00">
      <w:pPr>
        <w:jc w:val="center"/>
        <w:rPr>
          <w:szCs w:val="28"/>
        </w:rPr>
      </w:pPr>
      <w:r w:rsidRPr="00A60936">
        <w:rPr>
          <w:szCs w:val="28"/>
        </w:rPr>
        <w:t>Рисунок 2.1 Розподіл завдань з допомогою ORM</w:t>
      </w:r>
    </w:p>
    <w:p w:rsidR="00B9353F" w:rsidRPr="00A60936" w:rsidRDefault="00B9353F" w:rsidP="00BE7F00">
      <w:pPr>
        <w:jc w:val="center"/>
        <w:rPr>
          <w:szCs w:val="28"/>
        </w:rPr>
      </w:pPr>
    </w:p>
    <w:p w:rsidR="00B9353F" w:rsidRPr="00A60936" w:rsidRDefault="00B9353F" w:rsidP="00BE7F00">
      <w:pPr>
        <w:rPr>
          <w:szCs w:val="28"/>
        </w:rPr>
      </w:pPr>
      <w:r w:rsidRPr="00A60936">
        <w:rPr>
          <w:szCs w:val="28"/>
        </w:rPr>
        <w:t>Парадигма «невідповідності»</w:t>
      </w:r>
      <w:r w:rsidR="001E56B2" w:rsidRPr="00A60936">
        <w:rPr>
          <w:szCs w:val="28"/>
        </w:rPr>
        <w:t xml:space="preserve">. </w:t>
      </w:r>
      <w:r w:rsidRPr="00A60936">
        <w:rPr>
          <w:szCs w:val="28"/>
        </w:rPr>
        <w:t>Говорячи конкретніше, використання ORM вирішує проблему так званої парадигми «невідповідності», яка свідчить про те, що об'єктні та реляційні моделі не дуже добре працюють разом. Реляційні бази представляють дані в табличному форматі, в той час як об'єктно-орієнтовані мови представляють їх як зв'язаний граф об'єктів. Основні проблеми та невідповідності виникають під час збереження цього графа об'єктів в реляційну базу або його завантаження:</w:t>
      </w:r>
    </w:p>
    <w:p w:rsidR="00B9353F" w:rsidRPr="00A60936" w:rsidRDefault="00B9353F" w:rsidP="00E72EC3">
      <w:pPr>
        <w:pStyle w:val="afa"/>
        <w:numPr>
          <w:ilvl w:val="0"/>
          <w:numId w:val="9"/>
        </w:numPr>
        <w:ind w:left="709" w:hanging="283"/>
        <w:rPr>
          <w:szCs w:val="28"/>
        </w:rPr>
      </w:pPr>
      <w:r w:rsidRPr="00A60936">
        <w:rPr>
          <w:szCs w:val="28"/>
        </w:rPr>
        <w:t>реляційна модель може бути набагато детальніше, ніж об'єктна, тобто для зберігання одного об'єкта в реляційній базі даних використовується декілька таблиць;</w:t>
      </w:r>
    </w:p>
    <w:p w:rsidR="00B9353F" w:rsidRPr="00A60936" w:rsidRDefault="00B9353F" w:rsidP="00E72EC3">
      <w:pPr>
        <w:pStyle w:val="afa"/>
        <w:numPr>
          <w:ilvl w:val="0"/>
          <w:numId w:val="9"/>
        </w:numPr>
        <w:ind w:left="709" w:hanging="283"/>
        <w:rPr>
          <w:szCs w:val="28"/>
        </w:rPr>
      </w:pPr>
      <w:r w:rsidRPr="00A60936">
        <w:rPr>
          <w:szCs w:val="28"/>
        </w:rPr>
        <w:t>реляційні СУБД не мають нічого схожого на спадкування - природну парадигму об'єктно-орієнтованих мов програмування;</w:t>
      </w:r>
    </w:p>
    <w:p w:rsidR="00B9353F" w:rsidRPr="00A60936" w:rsidRDefault="00B9353F" w:rsidP="00E72EC3">
      <w:pPr>
        <w:pStyle w:val="afa"/>
        <w:numPr>
          <w:ilvl w:val="0"/>
          <w:numId w:val="9"/>
        </w:numPr>
        <w:ind w:left="709" w:hanging="283"/>
        <w:rPr>
          <w:szCs w:val="28"/>
        </w:rPr>
      </w:pPr>
      <w:r w:rsidRPr="00A60936">
        <w:rPr>
          <w:szCs w:val="28"/>
        </w:rPr>
        <w:t>в СУБД визначений тільки один параметр для порівняння записів - первинний ключ. У той час як ООП надає як перевірку ідентичності об'єктів (a == b), так і їх рівності (a.equals (b));</w:t>
      </w:r>
    </w:p>
    <w:p w:rsidR="00B9353F" w:rsidRPr="00A60936" w:rsidRDefault="00B9353F" w:rsidP="00E72EC3">
      <w:pPr>
        <w:pStyle w:val="afa"/>
        <w:numPr>
          <w:ilvl w:val="0"/>
          <w:numId w:val="9"/>
        </w:numPr>
        <w:ind w:left="709" w:hanging="283"/>
        <w:rPr>
          <w:szCs w:val="28"/>
        </w:rPr>
      </w:pPr>
      <w:r w:rsidRPr="00A60936">
        <w:rPr>
          <w:szCs w:val="28"/>
        </w:rPr>
        <w:t>для зв'язку об'єктів СУБД використовує поняття зовнішніх ключів, в об'єктно-орієнтованих мовах зв'язок між об'єктами може бути тільки односпрямованої. Якщо ж потрібно організувати двонаправлені відносини, то доведеться визначити дві односпрямовані асоціації. Крім того, немає можливості визначити кратність відносини, дивлячись на модель предметної області;</w:t>
      </w:r>
    </w:p>
    <w:p w:rsidR="00B9353F" w:rsidRPr="00A60936" w:rsidRDefault="00B9353F" w:rsidP="00E72EC3">
      <w:pPr>
        <w:pStyle w:val="afa"/>
        <w:numPr>
          <w:ilvl w:val="0"/>
          <w:numId w:val="9"/>
        </w:numPr>
        <w:ind w:left="709" w:hanging="283"/>
        <w:rPr>
          <w:szCs w:val="28"/>
        </w:rPr>
      </w:pPr>
      <w:r w:rsidRPr="00A60936">
        <w:rPr>
          <w:szCs w:val="28"/>
        </w:rPr>
        <w:t xml:space="preserve">принцип доступу до даних в ООП кардинально відрізняється від доступу до даних в БД. Для доступу до даних в ООП використовуються послідовні переходи від батьківського об'єкта до властивостей дочірніх елементів і </w:t>
      </w:r>
      <w:r w:rsidRPr="00A60936">
        <w:rPr>
          <w:szCs w:val="28"/>
        </w:rPr>
        <w:lastRenderedPageBreak/>
        <w:t>ініціалізації об'єктів за необхідності. Такий підхід вважається не ефективним способом отримання даних з реляційних баз даних. Як правило, кількість запитів до БД має бути зведено до мінімуму, необхідні суті повинні по можливості завантажуватися відразу з використанням JOIN-ів.</w:t>
      </w:r>
    </w:p>
    <w:p w:rsidR="00B9353F" w:rsidRPr="00A60936" w:rsidRDefault="00185536" w:rsidP="00BE7F00">
      <w:pPr>
        <w:rPr>
          <w:szCs w:val="28"/>
        </w:rPr>
      </w:pPr>
      <w:r w:rsidRPr="00A60936">
        <w:rPr>
          <w:szCs w:val="28"/>
        </w:rPr>
        <w:tab/>
      </w:r>
      <w:r w:rsidR="00B9353F" w:rsidRPr="00A60936">
        <w:rPr>
          <w:szCs w:val="28"/>
        </w:rPr>
        <w:t>Ключовою особливістю ORM є відображення, яке використовується для прив'язки об'єкта до його даними в БД. ORM як би створює «віртуальну» схему бази даних у пам'яті і дозволяє маніпулювати даними вже на рівні об'єктів. Відображення показує як об'єкт і його властивості пов'язані з однією або декількома таблицями і їх полями в базі даних. ORM використовує інформацію цього відображення для управління процесом перетворення даних між базою і формами об'єктів, а також для створення SQL-запитів для вставки, оновлення та видалення даних у відповідь на зміни, які додаток вносить в ці об'єкти.</w:t>
      </w:r>
    </w:p>
    <w:p w:rsidR="00E04FA9" w:rsidRPr="00A60936" w:rsidRDefault="008D6D64" w:rsidP="00BE7F00">
      <w:pPr>
        <w:rPr>
          <w:szCs w:val="28"/>
        </w:rPr>
      </w:pPr>
      <w:r w:rsidRPr="00A60936">
        <w:rPr>
          <w:szCs w:val="28"/>
        </w:rPr>
        <w:tab/>
      </w:r>
      <w:r w:rsidR="00B9353F" w:rsidRPr="00A60936">
        <w:rPr>
          <w:szCs w:val="28"/>
        </w:rPr>
        <w:t>Використання ORM в проекті позбавляє розробника від необхідності роботи з SQL і написання великої кількості коду, часто одноманітного і схильного помилок. Весь генерований ORM код імовірно добре перевірений і оптимізований, тому не потрібно в цілому замислюється про його тестуванні. Це безсумнівно є плюсом, але в теж час не варто забувати і про мінуси. Основний з них - це втрата продуктивності. Це відбувається тому, що більшість ORM призначені для обробки широкого спектру сценаріїв використання даних, набагато більшого, ніж будь-яке окремий додаток коли-небудь зможе використовувати. Питання про доцільність використання ORM за великим рахунком зачіпається тільки у великих проектах, які стикаються з високим навантаженням, тут доводиться вибирати що більш пріоритетно - зручність чи продуктивність? Звичайно, робота з БД за допомогою грамотно написаного SQL-коду буде набагато ефективніше, але не варто забувати і про такий параметр, як час - те, що з легкістю пишеться з використанням ORM за тиждень, можна реалізовувати жоден місяць власними зусиллями. Крім того, більшість сучасних ORM дозволяють програмісту при необхідності самому задавати код SQL-запитів. Без сумнівів, для невеликих проектів використання ORM буде куди більш виправдане, ніж розробка власних бібліотек для роботи з БД</w:t>
      </w:r>
      <w:r w:rsidR="00003BB7" w:rsidRPr="00A60936">
        <w:rPr>
          <w:szCs w:val="28"/>
        </w:rPr>
        <w:t>.</w:t>
      </w:r>
    </w:p>
    <w:p w:rsidR="00E0759A" w:rsidRPr="00A60936" w:rsidRDefault="00E0759A" w:rsidP="00003BB7">
      <w:pPr>
        <w:pStyle w:val="2"/>
      </w:pPr>
      <w:bookmarkStart w:id="24" w:name="_Toc419309661"/>
      <w:bookmarkStart w:id="25" w:name="_Toc419402189"/>
      <w:r w:rsidRPr="00A60936">
        <w:lastRenderedPageBreak/>
        <w:t>2.</w:t>
      </w:r>
      <w:r w:rsidR="001A2B4A" w:rsidRPr="00A60936">
        <w:t>3</w:t>
      </w:r>
      <w:r w:rsidRPr="00A60936">
        <w:t xml:space="preserve"> Каскадні таблиці стилів CSS</w:t>
      </w:r>
      <w:bookmarkEnd w:id="24"/>
      <w:bookmarkEnd w:id="25"/>
    </w:p>
    <w:p w:rsidR="00E0759A" w:rsidRPr="00A60936" w:rsidRDefault="00E0759A" w:rsidP="00BE7F00">
      <w:pPr>
        <w:rPr>
          <w:szCs w:val="28"/>
        </w:rPr>
      </w:pPr>
    </w:p>
    <w:p w:rsidR="00E0759A" w:rsidRPr="00A60936" w:rsidRDefault="00205CE7" w:rsidP="00BE7F00">
      <w:pPr>
        <w:rPr>
          <w:szCs w:val="28"/>
        </w:rPr>
      </w:pPr>
      <w:r w:rsidRPr="00A60936">
        <w:rPr>
          <w:szCs w:val="28"/>
        </w:rPr>
        <w:tab/>
      </w:r>
      <w:r w:rsidR="00E0759A" w:rsidRPr="00A60936">
        <w:rPr>
          <w:szCs w:val="28"/>
        </w:rPr>
        <w:t>Cascading Style Sheets (каскадні таблиці стилів) - технологія опису зовнішнього вигляду документа, написаного мовою розмітки. CSS використовується переважно для оформлення HTML- і XHTML-документів, але іноді і для інших XML-структурованих документів (наприклад, в браузер</w:t>
      </w:r>
      <w:r w:rsidRPr="00A60936">
        <w:rPr>
          <w:szCs w:val="28"/>
        </w:rPr>
        <w:t>s</w:t>
      </w:r>
      <w:r w:rsidR="00E0759A" w:rsidRPr="00A60936">
        <w:rPr>
          <w:szCs w:val="28"/>
        </w:rPr>
        <w:t xml:space="preserve"> Mozilla для оформлення елементів графічного інтерфейсу, XUL).</w:t>
      </w:r>
    </w:p>
    <w:p w:rsidR="00256EAF" w:rsidRPr="00A60936" w:rsidRDefault="00256EAF" w:rsidP="00BE7F00">
      <w:pPr>
        <w:rPr>
          <w:szCs w:val="28"/>
        </w:rPr>
      </w:pPr>
      <w:r w:rsidRPr="00A60936">
        <w:rPr>
          <w:szCs w:val="28"/>
        </w:rPr>
        <w:t>Таблиці стилів в тому чи іншому вигляді існували з зародження SGML в 1970-тих. Каскадні таблиці стилів розроблялися для спрощення процедури додавання інформації про стилі для веб-сторінок.</w:t>
      </w:r>
    </w:p>
    <w:p w:rsidR="00256EAF" w:rsidRPr="00A60936" w:rsidRDefault="00256EAF" w:rsidP="00BE7F00">
      <w:pPr>
        <w:rPr>
          <w:szCs w:val="28"/>
        </w:rPr>
      </w:pPr>
      <w:r w:rsidRPr="00A60936">
        <w:rPr>
          <w:szCs w:val="28"/>
        </w:rPr>
        <w:tab/>
        <w:t>З розвитком HTML з’явилася можливість використовувати різні механізми для додавання стилів до елементів сторінки. Еволюція HTML дала веб-дизайнерам більше можливостей для створення вигляду сайту, але HTML-код ставав складнішим для написання та зміни. Через різницю у відображення сторінки в різних браузерах збереження стилю сторінки було складним, користувачі мали менше контролю над відображенням контенту.</w:t>
      </w:r>
    </w:p>
    <w:p w:rsidR="00256EAF" w:rsidRPr="00A60936" w:rsidRDefault="00256EAF" w:rsidP="00BE7F00">
      <w:pPr>
        <w:rPr>
          <w:szCs w:val="28"/>
        </w:rPr>
      </w:pPr>
      <w:r w:rsidRPr="00A60936">
        <w:rPr>
          <w:szCs w:val="28"/>
        </w:rPr>
        <w:tab/>
        <w:t>На розгляд W3C було запропоновано дев’ять різних варіантів таблиць стилів. Після обговорення в спеціальному списку розсилки було обрано два, вони створили основу для того, що стало CSS: англ. Cascading HTML Style Sheets (CHSS) та англ. Stream-based Style Sheet Proposal (SSP). Спочатку в жовтні 1994, Håkon Wium Lie (зараз генеральний технічний директор Opera Software) запропонував Cascading HTML Style Sheets (CHSS), що дещо подібний до сучасного CSS. Bert Bos працював над браузером Argo, що використовував власний варіант таблиць стилів, Stream-based Style Sheet Proposal (SSP). Lie і Bos почали співпрацювати для вироблення стандарту CSS (літера 'H' була виключена з назви, оскільки таблиці стилів могли застосовуватися до інших мов розмітки, не лише HTML).</w:t>
      </w:r>
    </w:p>
    <w:p w:rsidR="00256EAF" w:rsidRPr="00A60936" w:rsidRDefault="00256EAF" w:rsidP="00BE7F00">
      <w:pPr>
        <w:rPr>
          <w:szCs w:val="28"/>
        </w:rPr>
      </w:pPr>
      <w:r w:rsidRPr="00A60936">
        <w:rPr>
          <w:szCs w:val="28"/>
        </w:rPr>
        <w:tab/>
        <w:t>На відміну від наявних тоді таблиць стилів, таких як DSSSL та FOSI, CSS дозволяв застосування різних таблиць стилів до документу (сторінки). Таблиці стилів могли наслідувати правила з інших (тобто створювати каскади), що до</w:t>
      </w:r>
      <w:r w:rsidRPr="00A60936">
        <w:rPr>
          <w:szCs w:val="28"/>
        </w:rPr>
        <w:lastRenderedPageBreak/>
        <w:t>зволило контролювати використання стилів як дизайнером сайту так і користувачем (наприклад в браузері Opera).</w:t>
      </w:r>
    </w:p>
    <w:p w:rsidR="00256EAF" w:rsidRPr="00A60936" w:rsidRDefault="00256EAF" w:rsidP="00BE7F00">
      <w:pPr>
        <w:rPr>
          <w:szCs w:val="28"/>
        </w:rPr>
      </w:pPr>
      <w:r w:rsidRPr="00A60936">
        <w:rPr>
          <w:szCs w:val="28"/>
        </w:rPr>
        <w:tab/>
        <w:t>Пропозиції до стандарту CSS обговорювалися на конференціях в 1994 та 1995 роках.</w:t>
      </w:r>
    </w:p>
    <w:p w:rsidR="00256EAF" w:rsidRPr="00A60936" w:rsidRDefault="00256EAF" w:rsidP="00BE7F00">
      <w:pPr>
        <w:rPr>
          <w:szCs w:val="28"/>
        </w:rPr>
      </w:pPr>
      <w:r w:rsidRPr="00A60936">
        <w:rPr>
          <w:szCs w:val="28"/>
        </w:rPr>
        <w:tab/>
        <w:t>В 1994 році було створено World Wide Web Consortium W3C, серед інших питань W3C займався також і CSS. Робочу групу очолив Steven Pemberton, як провідні технічні спеціалісти до неї входили Håkon Wium Lie та Bert Bos. В грудні 1996 було опубліковано CSS рівня 1.</w:t>
      </w:r>
    </w:p>
    <w:p w:rsidR="00E0759A" w:rsidRPr="00A60936" w:rsidRDefault="00256EAF" w:rsidP="00BE7F00">
      <w:pPr>
        <w:rPr>
          <w:szCs w:val="28"/>
        </w:rPr>
      </w:pPr>
      <w:r w:rsidRPr="00A60936">
        <w:rPr>
          <w:szCs w:val="28"/>
        </w:rPr>
        <w:tab/>
      </w:r>
      <w:r w:rsidR="00E0759A" w:rsidRPr="00A60936">
        <w:rPr>
          <w:szCs w:val="28"/>
        </w:rPr>
        <w:t xml:space="preserve">CSS використовується </w:t>
      </w:r>
      <w:r w:rsidR="00205CE7" w:rsidRPr="00A60936">
        <w:rPr>
          <w:szCs w:val="28"/>
        </w:rPr>
        <w:t xml:space="preserve">розробниками </w:t>
      </w:r>
      <w:r w:rsidR="00E0759A" w:rsidRPr="00A60936">
        <w:rPr>
          <w:szCs w:val="28"/>
        </w:rPr>
        <w:t>веб-сторінок для завдання кольорів, шрифтів, розташування і інших аспектів представлення документа. Основною метою розробки CSS було розділення вмісту (написаного на HTML або іншій мові розмітки) і представлення документа (написаного на CSS). Це розділення може збільшити доступність документа, надати велику гнучкість і можливість управління його уявленням, а також зменшити складність і повторюваність в структурному вмісті. Крім того, CSS дозволяє представляти один і той же документ в різних стилях або методах висновку, таких як екранне уявлення, друк, читання голосом (спеціальним голосовим браузером або програмою читання з екрану), або при висновку пристроями, що використовують Шрифт Брайля.</w:t>
      </w:r>
    </w:p>
    <w:p w:rsidR="00E0759A" w:rsidRPr="00A60936" w:rsidRDefault="007F1342" w:rsidP="00BE7F00">
      <w:pPr>
        <w:rPr>
          <w:szCs w:val="28"/>
        </w:rPr>
      </w:pPr>
      <w:r w:rsidRPr="00A60936">
        <w:rPr>
          <w:szCs w:val="28"/>
        </w:rPr>
        <w:tab/>
      </w:r>
      <w:r w:rsidR="00E0759A" w:rsidRPr="00A60936">
        <w:rPr>
          <w:szCs w:val="28"/>
        </w:rPr>
        <w:t>Стандарт CSS визначає пріоритети, у порядку яких застосовуються правила стилів, якщо для якогось елементу підходять деякі правила одночасно. Це називається "каскадом", в якому для правил розраховуються пріоритети або "ваги", що робить результати передбаченими.</w:t>
      </w:r>
    </w:p>
    <w:p w:rsidR="00E0759A" w:rsidRPr="00A60936" w:rsidRDefault="00B82694" w:rsidP="00BE7F00">
      <w:pPr>
        <w:rPr>
          <w:szCs w:val="28"/>
        </w:rPr>
      </w:pPr>
      <w:r w:rsidRPr="00A60936">
        <w:rPr>
          <w:szCs w:val="28"/>
        </w:rPr>
        <w:tab/>
      </w:r>
      <w:r w:rsidR="00E0759A" w:rsidRPr="00A60936">
        <w:rPr>
          <w:szCs w:val="28"/>
        </w:rPr>
        <w:t>Таблиця стилів складається з набору правил. Кожне правило, у свою чергу, складається з одного або декількох селекторів, розділених комами і блоку визначень.</w:t>
      </w:r>
    </w:p>
    <w:p w:rsidR="00E0759A" w:rsidRPr="00A60936" w:rsidRDefault="007F1342" w:rsidP="00BE7F00">
      <w:pPr>
        <w:rPr>
          <w:szCs w:val="28"/>
        </w:rPr>
      </w:pPr>
      <w:r w:rsidRPr="00A60936">
        <w:rPr>
          <w:szCs w:val="28"/>
        </w:rPr>
        <w:tab/>
      </w:r>
      <w:r w:rsidR="00E0759A" w:rsidRPr="00A60936">
        <w:rPr>
          <w:szCs w:val="28"/>
        </w:rPr>
        <w:t>До появи CSS оформлення веб-сторінок здійснювалося безпосередньо усередині вмісту документа. Проте з появою CSS стало можливим принципове розділення змісту і представлення документа. За рахунок цього нововведення стало можливим легке застосування єдиного стилю оформлення для маси схожих документів, а також швидка зміна цього оформлення.</w:t>
      </w:r>
    </w:p>
    <w:p w:rsidR="00E0759A" w:rsidRPr="00A60936" w:rsidRDefault="007F1342" w:rsidP="00BE7F00">
      <w:pPr>
        <w:rPr>
          <w:szCs w:val="28"/>
        </w:rPr>
      </w:pPr>
      <w:r w:rsidRPr="00A60936">
        <w:rPr>
          <w:szCs w:val="28"/>
        </w:rPr>
        <w:lastRenderedPageBreak/>
        <w:tab/>
      </w:r>
      <w:r w:rsidR="00E0759A" w:rsidRPr="00A60936">
        <w:rPr>
          <w:szCs w:val="28"/>
        </w:rPr>
        <w:t>Переваги CSS розмітки:</w:t>
      </w:r>
    </w:p>
    <w:p w:rsidR="00E0759A" w:rsidRPr="00A60936" w:rsidRDefault="00E0759A" w:rsidP="00E72EC3">
      <w:pPr>
        <w:pStyle w:val="afa"/>
        <w:numPr>
          <w:ilvl w:val="1"/>
          <w:numId w:val="10"/>
        </w:numPr>
        <w:ind w:left="709" w:hanging="283"/>
        <w:rPr>
          <w:szCs w:val="28"/>
        </w:rPr>
      </w:pPr>
      <w:r w:rsidRPr="00A60936">
        <w:rPr>
          <w:szCs w:val="28"/>
        </w:rPr>
        <w:t>Декілька дизайнів сторінки для різних пристроїв перегляду. Наприклад, на екрані дизайн буде розрахований на велику ширину, під час друку меню не виводитиметься, а на КПК і стільниковому телефоні меню буде слід за вмістом.</w:t>
      </w:r>
    </w:p>
    <w:p w:rsidR="00E0759A" w:rsidRPr="00A60936" w:rsidRDefault="00E0759A" w:rsidP="00E72EC3">
      <w:pPr>
        <w:pStyle w:val="afa"/>
        <w:numPr>
          <w:ilvl w:val="1"/>
          <w:numId w:val="10"/>
        </w:numPr>
        <w:ind w:left="709" w:hanging="283"/>
        <w:rPr>
          <w:szCs w:val="28"/>
        </w:rPr>
      </w:pPr>
      <w:r w:rsidRPr="00A60936">
        <w:rPr>
          <w:szCs w:val="28"/>
        </w:rPr>
        <w:t>Зменшення часу завантаження сторінок сайту за рахунок перенесення правил представлення даних в окремий CSS-файл. В цьому випадку браузер завантажує тільки структуру документа і дані, що зберігаються на сторінці, а представлення цих даних завантажується браузером тільки один раз і кешується.</w:t>
      </w:r>
    </w:p>
    <w:p w:rsidR="00E0759A" w:rsidRPr="00A60936" w:rsidRDefault="00E0759A" w:rsidP="00E72EC3">
      <w:pPr>
        <w:pStyle w:val="afa"/>
        <w:numPr>
          <w:ilvl w:val="1"/>
          <w:numId w:val="10"/>
        </w:numPr>
        <w:ind w:left="709" w:hanging="283"/>
        <w:rPr>
          <w:szCs w:val="28"/>
        </w:rPr>
      </w:pPr>
      <w:r w:rsidRPr="00A60936">
        <w:rPr>
          <w:szCs w:val="28"/>
        </w:rPr>
        <w:t>Простота подальшої зміни дизайну. Не потрібно правити кожну сторінку, а лише змінити CSS-файл.</w:t>
      </w:r>
    </w:p>
    <w:p w:rsidR="00113C5D" w:rsidRPr="00A60936" w:rsidRDefault="00E0759A" w:rsidP="00E72EC3">
      <w:pPr>
        <w:pStyle w:val="afa"/>
        <w:numPr>
          <w:ilvl w:val="1"/>
          <w:numId w:val="10"/>
        </w:numPr>
        <w:ind w:left="709" w:hanging="283"/>
        <w:rPr>
          <w:szCs w:val="28"/>
        </w:rPr>
      </w:pPr>
      <w:r w:rsidRPr="00A60936">
        <w:rPr>
          <w:szCs w:val="28"/>
        </w:rPr>
        <w:t xml:space="preserve">Додаткові можливості оформлення. </w:t>
      </w:r>
    </w:p>
    <w:p w:rsidR="00C60945" w:rsidRPr="00A60936" w:rsidRDefault="00C60945" w:rsidP="00BE7F00">
      <w:pPr>
        <w:pStyle w:val="afa"/>
        <w:ind w:left="1440"/>
        <w:rPr>
          <w:szCs w:val="28"/>
        </w:rPr>
      </w:pPr>
    </w:p>
    <w:p w:rsidR="00113C5D" w:rsidRPr="00A60936" w:rsidRDefault="00113C5D" w:rsidP="00003BB7">
      <w:pPr>
        <w:pStyle w:val="2"/>
      </w:pPr>
      <w:bookmarkStart w:id="26" w:name="_Toc419402190"/>
      <w:r w:rsidRPr="00A60936">
        <w:t>2.</w:t>
      </w:r>
      <w:r w:rsidR="001A2B4A" w:rsidRPr="00A60936">
        <w:t>4</w:t>
      </w:r>
      <w:r w:rsidRPr="00A60936">
        <w:t xml:space="preserve"> Twitter Bootstrap</w:t>
      </w:r>
      <w:bookmarkEnd w:id="26"/>
    </w:p>
    <w:p w:rsidR="00113C5D" w:rsidRPr="00A60936" w:rsidRDefault="00113C5D" w:rsidP="00BE7F00">
      <w:pPr>
        <w:rPr>
          <w:szCs w:val="28"/>
        </w:rPr>
      </w:pPr>
    </w:p>
    <w:p w:rsidR="00113C5D" w:rsidRPr="00A60936" w:rsidRDefault="00113C5D" w:rsidP="00BE7F00">
      <w:pPr>
        <w:rPr>
          <w:szCs w:val="28"/>
        </w:rPr>
      </w:pPr>
      <w:r w:rsidRPr="00A60936">
        <w:rPr>
          <w:szCs w:val="28"/>
        </w:rPr>
        <w:tab/>
        <w:t>Twitter Bootstrap - вільний набір інструментів для створення сайтів і веб-додатків. Включає в себе HTML і CSS шаблони оформлення для типографіки, веб-форм, кнопок, міток, блоків навігації та інших компонентів веб-інтерфейсів, включаючи JavaScript розширення.</w:t>
      </w:r>
    </w:p>
    <w:p w:rsidR="00261F56" w:rsidRPr="00A60936" w:rsidRDefault="00113C5D" w:rsidP="00BE7F00">
      <w:pPr>
        <w:rPr>
          <w:szCs w:val="28"/>
        </w:rPr>
      </w:pPr>
      <w:r w:rsidRPr="00A60936">
        <w:rPr>
          <w:szCs w:val="28"/>
        </w:rPr>
        <w:tab/>
        <w:t>Bootstrap використовує найсучасніші напрацювання в галузі CSS і HTML, тому необхідно бути уважним при підтримці старих браузерів.</w:t>
      </w:r>
    </w:p>
    <w:p w:rsidR="00113C5D" w:rsidRPr="00A60936" w:rsidRDefault="00261F56" w:rsidP="00BE7F00">
      <w:pPr>
        <w:rPr>
          <w:szCs w:val="28"/>
        </w:rPr>
      </w:pPr>
      <w:r w:rsidRPr="00A60936">
        <w:rPr>
          <w:szCs w:val="28"/>
        </w:rPr>
        <w:tab/>
      </w:r>
      <w:r w:rsidR="00113C5D" w:rsidRPr="00A60936">
        <w:rPr>
          <w:szCs w:val="28"/>
        </w:rPr>
        <w:t>Основні перева</w:t>
      </w:r>
      <w:r w:rsidRPr="00A60936">
        <w:rPr>
          <w:szCs w:val="28"/>
        </w:rPr>
        <w:t>ги Twitter Bootstrap є наступні:</w:t>
      </w:r>
    </w:p>
    <w:p w:rsidR="00113C5D" w:rsidRPr="00A60936" w:rsidRDefault="00113C5D" w:rsidP="00E72EC3">
      <w:pPr>
        <w:pStyle w:val="afa"/>
        <w:numPr>
          <w:ilvl w:val="0"/>
          <w:numId w:val="11"/>
        </w:numPr>
        <w:rPr>
          <w:szCs w:val="28"/>
        </w:rPr>
      </w:pPr>
      <w:r w:rsidRPr="00A60936">
        <w:rPr>
          <w:szCs w:val="28"/>
        </w:rPr>
        <w:t>Економія часу - Bootstrap дозволяє заощадити час і зусилля, використовуючи шаблони дизайну і класи, і сконцентруватися на інших розробках;</w:t>
      </w:r>
    </w:p>
    <w:p w:rsidR="00113C5D" w:rsidRPr="00A60936" w:rsidRDefault="00113C5D" w:rsidP="00E72EC3">
      <w:pPr>
        <w:pStyle w:val="afa"/>
        <w:numPr>
          <w:ilvl w:val="0"/>
          <w:numId w:val="11"/>
        </w:numPr>
        <w:rPr>
          <w:szCs w:val="28"/>
        </w:rPr>
      </w:pPr>
      <w:r w:rsidRPr="00A60936">
        <w:rPr>
          <w:szCs w:val="28"/>
        </w:rPr>
        <w:t xml:space="preserve">Висока швидкість - динамічні макети Bootstrap </w:t>
      </w:r>
      <w:r w:rsidR="00075A2E" w:rsidRPr="00A60936">
        <w:rPr>
          <w:szCs w:val="28"/>
        </w:rPr>
        <w:t xml:space="preserve">масштабується </w:t>
      </w:r>
      <w:r w:rsidRPr="00A60936">
        <w:rPr>
          <w:szCs w:val="28"/>
        </w:rPr>
        <w:t>на різні пристрої і дозволу екрану без будь-яких змін в розмітці;</w:t>
      </w:r>
    </w:p>
    <w:p w:rsidR="00113C5D" w:rsidRPr="00A60936" w:rsidRDefault="00113C5D" w:rsidP="00E72EC3">
      <w:pPr>
        <w:pStyle w:val="afa"/>
        <w:numPr>
          <w:ilvl w:val="0"/>
          <w:numId w:val="11"/>
        </w:numPr>
        <w:rPr>
          <w:szCs w:val="28"/>
        </w:rPr>
      </w:pPr>
      <w:r w:rsidRPr="00A60936">
        <w:rPr>
          <w:szCs w:val="28"/>
        </w:rPr>
        <w:t>Гармонійний дизайн - всі компоненти платформи Bootstrap використовують єдиний стиль і шаблони за допомогою центральної бібліотеки. Дизайн і макети веб-сторінок узгоджуються один з одним;</w:t>
      </w:r>
    </w:p>
    <w:p w:rsidR="00113C5D" w:rsidRPr="00A60936" w:rsidRDefault="00113C5D" w:rsidP="00E72EC3">
      <w:pPr>
        <w:pStyle w:val="afa"/>
        <w:numPr>
          <w:ilvl w:val="0"/>
          <w:numId w:val="11"/>
        </w:numPr>
        <w:rPr>
          <w:szCs w:val="28"/>
        </w:rPr>
      </w:pPr>
      <w:r w:rsidRPr="00A60936">
        <w:rPr>
          <w:szCs w:val="28"/>
        </w:rPr>
        <w:lastRenderedPageBreak/>
        <w:t>Простота у використанні - платформа проста у використанні, користувач з базовими знаннями HTML і CSS може почати розробку з Twitter Bootstrap;</w:t>
      </w:r>
    </w:p>
    <w:p w:rsidR="00113C5D" w:rsidRPr="00A60936" w:rsidRDefault="00113C5D" w:rsidP="00E72EC3">
      <w:pPr>
        <w:pStyle w:val="afa"/>
        <w:numPr>
          <w:ilvl w:val="0"/>
          <w:numId w:val="11"/>
        </w:numPr>
        <w:rPr>
          <w:szCs w:val="28"/>
        </w:rPr>
      </w:pPr>
      <w:r w:rsidRPr="00A60936">
        <w:rPr>
          <w:szCs w:val="28"/>
        </w:rPr>
        <w:t>Сумісність з браузерами - Twitter Bootstrap сумісний з Mozilla Firefox, Google Chrome, Safari, Internet Explorer і Opera;</w:t>
      </w:r>
    </w:p>
    <w:p w:rsidR="00113C5D" w:rsidRPr="00A60936" w:rsidRDefault="00113C5D" w:rsidP="00E72EC3">
      <w:pPr>
        <w:pStyle w:val="afa"/>
        <w:numPr>
          <w:ilvl w:val="0"/>
          <w:numId w:val="11"/>
        </w:numPr>
        <w:rPr>
          <w:szCs w:val="28"/>
        </w:rPr>
      </w:pPr>
      <w:r w:rsidRPr="00A60936">
        <w:rPr>
          <w:szCs w:val="28"/>
        </w:rPr>
        <w:t>Відкрите програмне забезпечення.</w:t>
      </w:r>
    </w:p>
    <w:p w:rsidR="00113C5D" w:rsidRPr="00A60936" w:rsidRDefault="00261F56" w:rsidP="00BE7F00">
      <w:pPr>
        <w:rPr>
          <w:szCs w:val="28"/>
        </w:rPr>
      </w:pPr>
      <w:r w:rsidRPr="00A60936">
        <w:rPr>
          <w:szCs w:val="28"/>
        </w:rPr>
        <w:tab/>
      </w:r>
      <w:r w:rsidR="00113C5D" w:rsidRPr="00A60936">
        <w:rPr>
          <w:szCs w:val="28"/>
        </w:rPr>
        <w:t>Основні інструменти Bootstrap:</w:t>
      </w:r>
    </w:p>
    <w:p w:rsidR="00113C5D" w:rsidRPr="00A60936" w:rsidRDefault="00113C5D" w:rsidP="00E72EC3">
      <w:pPr>
        <w:pStyle w:val="afa"/>
        <w:numPr>
          <w:ilvl w:val="0"/>
          <w:numId w:val="12"/>
        </w:numPr>
        <w:rPr>
          <w:szCs w:val="28"/>
        </w:rPr>
      </w:pPr>
      <w:r w:rsidRPr="00A60936">
        <w:rPr>
          <w:szCs w:val="28"/>
        </w:rPr>
        <w:t>Сітки - наперед задані розміри колонок, які можна відразу ж використовувати, наприклад ширина колонки 140px відноситься до класу .span2, який можна використовувати в CSS описі документа</w:t>
      </w:r>
      <w:r w:rsidR="00261F56" w:rsidRPr="00A60936">
        <w:rPr>
          <w:szCs w:val="28"/>
        </w:rPr>
        <w:t>;</w:t>
      </w:r>
    </w:p>
    <w:p w:rsidR="00113C5D" w:rsidRPr="00A60936" w:rsidRDefault="00113C5D" w:rsidP="00E72EC3">
      <w:pPr>
        <w:pStyle w:val="afa"/>
        <w:numPr>
          <w:ilvl w:val="0"/>
          <w:numId w:val="12"/>
        </w:numPr>
        <w:rPr>
          <w:szCs w:val="28"/>
        </w:rPr>
      </w:pPr>
      <w:r w:rsidRPr="00A60936">
        <w:rPr>
          <w:szCs w:val="28"/>
        </w:rPr>
        <w:t>Шаблони - Фіксований або гумовий шаблон документа</w:t>
      </w:r>
      <w:r w:rsidR="00261F56" w:rsidRPr="00A60936">
        <w:rPr>
          <w:szCs w:val="28"/>
        </w:rPr>
        <w:t>;</w:t>
      </w:r>
    </w:p>
    <w:p w:rsidR="00113C5D" w:rsidRPr="00A60936" w:rsidRDefault="00113C5D" w:rsidP="00E72EC3">
      <w:pPr>
        <w:pStyle w:val="afa"/>
        <w:numPr>
          <w:ilvl w:val="0"/>
          <w:numId w:val="12"/>
        </w:numPr>
        <w:rPr>
          <w:szCs w:val="28"/>
        </w:rPr>
      </w:pPr>
      <w:r w:rsidRPr="00A60936">
        <w:rPr>
          <w:szCs w:val="28"/>
        </w:rPr>
        <w:t>Типографіка - Описи шрифтів, визначення деяких класів для шрифтів, таких як код, цитати і т</w:t>
      </w:r>
      <w:r w:rsidR="00261F56" w:rsidRPr="00A60936">
        <w:rPr>
          <w:szCs w:val="28"/>
        </w:rPr>
        <w:t>ак далі;</w:t>
      </w:r>
    </w:p>
    <w:p w:rsidR="00113C5D" w:rsidRPr="00A60936" w:rsidRDefault="00113C5D" w:rsidP="00E72EC3">
      <w:pPr>
        <w:pStyle w:val="afa"/>
        <w:numPr>
          <w:ilvl w:val="0"/>
          <w:numId w:val="12"/>
        </w:numPr>
        <w:rPr>
          <w:szCs w:val="28"/>
        </w:rPr>
      </w:pPr>
      <w:r w:rsidRPr="00A60936">
        <w:rPr>
          <w:szCs w:val="28"/>
        </w:rPr>
        <w:t>Медіа - Представляє деякий управління зображеннями і Відео</w:t>
      </w:r>
      <w:r w:rsidR="00261F56" w:rsidRPr="00A60936">
        <w:rPr>
          <w:szCs w:val="28"/>
        </w:rPr>
        <w:t>;</w:t>
      </w:r>
    </w:p>
    <w:p w:rsidR="00113C5D" w:rsidRPr="00A60936" w:rsidRDefault="00113C5D" w:rsidP="00E72EC3">
      <w:pPr>
        <w:pStyle w:val="afa"/>
        <w:numPr>
          <w:ilvl w:val="0"/>
          <w:numId w:val="12"/>
        </w:numPr>
        <w:rPr>
          <w:szCs w:val="28"/>
        </w:rPr>
      </w:pPr>
      <w:r w:rsidRPr="00A60936">
        <w:rPr>
          <w:szCs w:val="28"/>
        </w:rPr>
        <w:t>Таблиці - Засоби оформлення таблиць, аж до додавання функціональності сортування</w:t>
      </w:r>
      <w:r w:rsidR="00261F56" w:rsidRPr="00A60936">
        <w:rPr>
          <w:szCs w:val="28"/>
        </w:rPr>
        <w:t>;</w:t>
      </w:r>
    </w:p>
    <w:p w:rsidR="00113C5D" w:rsidRPr="00A60936" w:rsidRDefault="00113C5D" w:rsidP="00E72EC3">
      <w:pPr>
        <w:pStyle w:val="afa"/>
        <w:numPr>
          <w:ilvl w:val="0"/>
          <w:numId w:val="12"/>
        </w:numPr>
        <w:rPr>
          <w:szCs w:val="28"/>
        </w:rPr>
      </w:pPr>
      <w:r w:rsidRPr="00A60936">
        <w:rPr>
          <w:szCs w:val="28"/>
        </w:rPr>
        <w:t>Форми - Класи для оформлення форм і деяких подій відбуваються з ними</w:t>
      </w:r>
      <w:r w:rsidR="00261F56" w:rsidRPr="00A60936">
        <w:rPr>
          <w:szCs w:val="28"/>
        </w:rPr>
        <w:t>;</w:t>
      </w:r>
    </w:p>
    <w:p w:rsidR="00113C5D" w:rsidRPr="00A60936" w:rsidRDefault="00113C5D" w:rsidP="00E72EC3">
      <w:pPr>
        <w:pStyle w:val="afa"/>
        <w:numPr>
          <w:ilvl w:val="0"/>
          <w:numId w:val="12"/>
        </w:numPr>
        <w:rPr>
          <w:szCs w:val="28"/>
        </w:rPr>
      </w:pPr>
      <w:r w:rsidRPr="00A60936">
        <w:rPr>
          <w:szCs w:val="28"/>
        </w:rPr>
        <w:t>Навігація - Класи оформлення для табів, Вкладок, сторінковому, Меню і панелі інструментів</w:t>
      </w:r>
      <w:r w:rsidR="00261F56" w:rsidRPr="00A60936">
        <w:rPr>
          <w:szCs w:val="28"/>
        </w:rPr>
        <w:t>;</w:t>
      </w:r>
    </w:p>
    <w:p w:rsidR="00C60945" w:rsidRPr="00A60936" w:rsidRDefault="005E4C19" w:rsidP="00BE7F00">
      <w:pPr>
        <w:rPr>
          <w:szCs w:val="28"/>
        </w:rPr>
      </w:pPr>
      <w:r w:rsidRPr="00A60936">
        <w:rPr>
          <w:szCs w:val="28"/>
        </w:rPr>
        <w:br w:type="page"/>
      </w:r>
    </w:p>
    <w:p w:rsidR="00357131" w:rsidRPr="00A60936" w:rsidRDefault="00A53D00" w:rsidP="00003BB7">
      <w:pPr>
        <w:pStyle w:val="1"/>
        <w:rPr>
          <w:rStyle w:val="af0"/>
          <w:color w:val="auto"/>
          <w:szCs w:val="28"/>
          <w:u w:val="none"/>
        </w:rPr>
      </w:pPr>
      <w:bookmarkStart w:id="27" w:name="_Toc419309662"/>
      <w:bookmarkStart w:id="28" w:name="_Toc419402191"/>
      <w:r w:rsidRPr="00A60936">
        <w:rPr>
          <w:rStyle w:val="af0"/>
          <w:color w:val="auto"/>
          <w:szCs w:val="28"/>
          <w:u w:val="none"/>
        </w:rPr>
        <w:lastRenderedPageBreak/>
        <w:t>3 РОЗРОБКА ПРОГРАМНОГО ЗАБЕЗПЕЧЕННЯ ВЕБ-РЕСУРСУ ФОРМУВАННЯ РЕЙТИНГУ ПРОФЕСІЙНИХ ФОТОГРАФІВ ТА ЇХ    РОБІТ</w:t>
      </w:r>
      <w:bookmarkEnd w:id="27"/>
      <w:bookmarkEnd w:id="28"/>
      <w:r w:rsidRPr="00A60936">
        <w:rPr>
          <w:rStyle w:val="af0"/>
          <w:color w:val="auto"/>
          <w:szCs w:val="28"/>
          <w:u w:val="none"/>
        </w:rPr>
        <w:t xml:space="preserve"> </w:t>
      </w:r>
    </w:p>
    <w:p w:rsidR="00003BB7" w:rsidRPr="00A60936" w:rsidRDefault="00003BB7" w:rsidP="00003BB7">
      <w:pPr>
        <w:rPr>
          <w:szCs w:val="28"/>
        </w:rPr>
      </w:pPr>
    </w:p>
    <w:p w:rsidR="007B7289" w:rsidRPr="00A60936" w:rsidRDefault="00015C4E" w:rsidP="00C219CB">
      <w:pPr>
        <w:pStyle w:val="2"/>
      </w:pPr>
      <w:r w:rsidRPr="00A60936">
        <w:t>3</w:t>
      </w:r>
      <w:r w:rsidR="007B7289" w:rsidRPr="00A60936">
        <w:t xml:space="preserve">.1. Основні етапи </w:t>
      </w:r>
      <w:r w:rsidRPr="00A60936">
        <w:t>розробки</w:t>
      </w:r>
      <w:r w:rsidR="007B7289" w:rsidRPr="00A60936">
        <w:t xml:space="preserve"> </w:t>
      </w:r>
      <w:r w:rsidR="00B66BEE" w:rsidRPr="00A60936">
        <w:t>веб-ресурсу</w:t>
      </w:r>
    </w:p>
    <w:p w:rsidR="00C219CB" w:rsidRPr="00A60936" w:rsidRDefault="00C219CB" w:rsidP="00C219CB">
      <w:pPr>
        <w:rPr>
          <w:szCs w:val="28"/>
        </w:rPr>
      </w:pPr>
    </w:p>
    <w:p w:rsidR="007B7289" w:rsidRPr="00A60936" w:rsidRDefault="007B7289" w:rsidP="007B7289">
      <w:pPr>
        <w:pStyle w:val="af3"/>
        <w:spacing w:before="0" w:beforeAutospacing="0" w:after="0" w:afterAutospacing="0"/>
        <w:ind w:firstLine="709"/>
        <w:rPr>
          <w:szCs w:val="28"/>
        </w:rPr>
      </w:pPr>
      <w:r w:rsidRPr="00A60936">
        <w:rPr>
          <w:szCs w:val="28"/>
        </w:rPr>
        <w:t>Створення сайту - надзвичайно склад</w:t>
      </w:r>
      <w:r w:rsidR="00B66BEE" w:rsidRPr="00A60936">
        <w:rPr>
          <w:szCs w:val="28"/>
        </w:rPr>
        <w:t xml:space="preserve">ний процес, тим більше </w:t>
      </w:r>
      <w:r w:rsidRPr="00A60936">
        <w:rPr>
          <w:szCs w:val="28"/>
        </w:rPr>
        <w:t xml:space="preserve">що сайт </w:t>
      </w:r>
      <w:r w:rsidR="00B66BEE" w:rsidRPr="00A60936">
        <w:rPr>
          <w:szCs w:val="28"/>
        </w:rPr>
        <w:t>розроблявся</w:t>
      </w:r>
      <w:r w:rsidRPr="00A60936">
        <w:rPr>
          <w:szCs w:val="28"/>
        </w:rPr>
        <w:t xml:space="preserve"> самостійно. Є багато студій веб-дизайну, які пропонують швидко і недорого зробити сайт. Проте </w:t>
      </w:r>
      <w:r w:rsidR="00B66BEE" w:rsidRPr="00A60936">
        <w:rPr>
          <w:szCs w:val="28"/>
        </w:rPr>
        <w:t>хотілося</w:t>
      </w:r>
      <w:r w:rsidRPr="00A60936">
        <w:rPr>
          <w:szCs w:val="28"/>
        </w:rPr>
        <w:t xml:space="preserve">, щоб сайт був унікальний і не коштував ні копійки </w:t>
      </w:r>
      <w:r w:rsidR="00B66BEE" w:rsidRPr="00A60936">
        <w:rPr>
          <w:szCs w:val="28"/>
        </w:rPr>
        <w:t>–</w:t>
      </w:r>
      <w:r w:rsidRPr="00A60936">
        <w:rPr>
          <w:szCs w:val="28"/>
        </w:rPr>
        <w:t xml:space="preserve"> </w:t>
      </w:r>
      <w:r w:rsidR="00B66BEE" w:rsidRPr="00A60936">
        <w:rPr>
          <w:szCs w:val="28"/>
        </w:rPr>
        <w:t>сайт розроблявся самостійно</w:t>
      </w:r>
      <w:r w:rsidRPr="00A60936">
        <w:rPr>
          <w:szCs w:val="28"/>
        </w:rPr>
        <w:t xml:space="preserve">. Етапи створення сайту, приведені нижче. </w:t>
      </w:r>
    </w:p>
    <w:p w:rsidR="007B7289" w:rsidRPr="00A60936" w:rsidRDefault="007B7289" w:rsidP="007B7289">
      <w:pPr>
        <w:pStyle w:val="af3"/>
        <w:spacing w:before="0" w:beforeAutospacing="0" w:after="0" w:afterAutospacing="0"/>
        <w:ind w:firstLine="709"/>
        <w:rPr>
          <w:szCs w:val="28"/>
        </w:rPr>
      </w:pPr>
      <w:r w:rsidRPr="00A60936">
        <w:rPr>
          <w:rStyle w:val="afe"/>
          <w:b w:val="0"/>
          <w:bCs w:val="0"/>
          <w:szCs w:val="28"/>
        </w:rPr>
        <w:t>Розробка структури сайту:</w:t>
      </w:r>
    </w:p>
    <w:p w:rsidR="007B7289" w:rsidRPr="00A60936" w:rsidRDefault="007B7289" w:rsidP="00E72EC3">
      <w:pPr>
        <w:numPr>
          <w:ilvl w:val="0"/>
          <w:numId w:val="23"/>
        </w:numPr>
        <w:ind w:hanging="294"/>
        <w:jc w:val="left"/>
        <w:rPr>
          <w:szCs w:val="28"/>
        </w:rPr>
      </w:pPr>
      <w:r w:rsidRPr="00A60936">
        <w:rPr>
          <w:szCs w:val="28"/>
        </w:rPr>
        <w:t>визначення початкових даних для сайту;</w:t>
      </w:r>
    </w:p>
    <w:p w:rsidR="007B7289" w:rsidRPr="00A60936" w:rsidRDefault="007B7289" w:rsidP="00E72EC3">
      <w:pPr>
        <w:numPr>
          <w:ilvl w:val="0"/>
          <w:numId w:val="23"/>
        </w:numPr>
        <w:ind w:hanging="294"/>
        <w:jc w:val="left"/>
        <w:rPr>
          <w:szCs w:val="28"/>
        </w:rPr>
      </w:pPr>
      <w:r w:rsidRPr="00A60936">
        <w:rPr>
          <w:szCs w:val="28"/>
        </w:rPr>
        <w:t>визначення вимог до зовнішнього вигляду і функціональності;</w:t>
      </w:r>
    </w:p>
    <w:p w:rsidR="007B7289" w:rsidRPr="00A60936" w:rsidRDefault="007B7289" w:rsidP="00E72EC3">
      <w:pPr>
        <w:numPr>
          <w:ilvl w:val="0"/>
          <w:numId w:val="23"/>
        </w:numPr>
        <w:ind w:hanging="294"/>
        <w:jc w:val="left"/>
        <w:rPr>
          <w:szCs w:val="28"/>
        </w:rPr>
      </w:pPr>
      <w:r w:rsidRPr="00A60936">
        <w:rPr>
          <w:szCs w:val="28"/>
        </w:rPr>
        <w:t>формування структури сайту - розділів меню;</w:t>
      </w:r>
    </w:p>
    <w:p w:rsidR="007B7289" w:rsidRPr="00A60936" w:rsidRDefault="007B7289" w:rsidP="007B7289">
      <w:pPr>
        <w:pStyle w:val="af3"/>
        <w:spacing w:before="0" w:beforeAutospacing="0" w:after="0" w:afterAutospacing="0"/>
        <w:ind w:firstLine="709"/>
        <w:rPr>
          <w:szCs w:val="28"/>
        </w:rPr>
      </w:pPr>
      <w:r w:rsidRPr="00A60936">
        <w:rPr>
          <w:rStyle w:val="afe"/>
          <w:b w:val="0"/>
          <w:bCs w:val="0"/>
          <w:szCs w:val="28"/>
        </w:rPr>
        <w:t>Розробка концепції дизайну:</w:t>
      </w:r>
    </w:p>
    <w:p w:rsidR="007B7289" w:rsidRPr="00A60936" w:rsidRDefault="007B7289" w:rsidP="00E72EC3">
      <w:pPr>
        <w:pStyle w:val="afa"/>
        <w:numPr>
          <w:ilvl w:val="0"/>
          <w:numId w:val="22"/>
        </w:numPr>
        <w:ind w:left="709" w:hanging="283"/>
        <w:jc w:val="left"/>
        <w:rPr>
          <w:szCs w:val="28"/>
        </w:rPr>
      </w:pPr>
      <w:r w:rsidRPr="00A60936">
        <w:rPr>
          <w:szCs w:val="28"/>
        </w:rPr>
        <w:t>створення д</w:t>
      </w:r>
      <w:r w:rsidR="00B66BEE" w:rsidRPr="00A60936">
        <w:rPr>
          <w:szCs w:val="28"/>
        </w:rPr>
        <w:t>и</w:t>
      </w:r>
      <w:r w:rsidRPr="00A60936">
        <w:rPr>
          <w:szCs w:val="28"/>
        </w:rPr>
        <w:t>зайн-макета головної сторінки сайту;</w:t>
      </w:r>
    </w:p>
    <w:p w:rsidR="007B7289" w:rsidRPr="00A60936" w:rsidRDefault="007B7289" w:rsidP="00E72EC3">
      <w:pPr>
        <w:pStyle w:val="afa"/>
        <w:numPr>
          <w:ilvl w:val="0"/>
          <w:numId w:val="22"/>
        </w:numPr>
        <w:ind w:left="709" w:hanging="283"/>
        <w:jc w:val="left"/>
        <w:rPr>
          <w:szCs w:val="28"/>
        </w:rPr>
      </w:pPr>
      <w:r w:rsidRPr="00A60936">
        <w:rPr>
          <w:szCs w:val="28"/>
        </w:rPr>
        <w:t>затвердження концепції дизайну - макету головної сторінки;</w:t>
      </w:r>
    </w:p>
    <w:p w:rsidR="007B7289" w:rsidRPr="00A60936" w:rsidRDefault="007B7289" w:rsidP="00E72EC3">
      <w:pPr>
        <w:pStyle w:val="afa"/>
        <w:numPr>
          <w:ilvl w:val="0"/>
          <w:numId w:val="22"/>
        </w:numPr>
        <w:ind w:left="709" w:hanging="283"/>
        <w:jc w:val="left"/>
        <w:rPr>
          <w:szCs w:val="28"/>
        </w:rPr>
      </w:pPr>
      <w:r w:rsidRPr="00A60936">
        <w:rPr>
          <w:szCs w:val="28"/>
        </w:rPr>
        <w:t>створення внутрішніх сторінок сайту і визначення змін в дизайні до внутрішніх сторінок;</w:t>
      </w:r>
    </w:p>
    <w:p w:rsidR="007B7289" w:rsidRPr="00A60936" w:rsidRDefault="007B7289" w:rsidP="007B7289">
      <w:pPr>
        <w:pStyle w:val="af3"/>
        <w:spacing w:before="0" w:beforeAutospacing="0" w:after="0" w:afterAutospacing="0"/>
        <w:ind w:firstLine="709"/>
        <w:rPr>
          <w:szCs w:val="28"/>
        </w:rPr>
      </w:pPr>
      <w:r w:rsidRPr="00A60936">
        <w:rPr>
          <w:rStyle w:val="afe"/>
          <w:b w:val="0"/>
          <w:bCs w:val="0"/>
          <w:szCs w:val="28"/>
        </w:rPr>
        <w:t>Html-верстка, дизайн і створення внутрішніх сторінок:</w:t>
      </w:r>
    </w:p>
    <w:p w:rsidR="007B7289" w:rsidRPr="00A60936" w:rsidRDefault="007B7289" w:rsidP="00E72EC3">
      <w:pPr>
        <w:pStyle w:val="afa"/>
        <w:numPr>
          <w:ilvl w:val="0"/>
          <w:numId w:val="24"/>
        </w:numPr>
        <w:ind w:left="709" w:hanging="283"/>
        <w:jc w:val="left"/>
        <w:rPr>
          <w:szCs w:val="28"/>
        </w:rPr>
      </w:pPr>
      <w:r w:rsidRPr="00A60936">
        <w:rPr>
          <w:szCs w:val="28"/>
        </w:rPr>
        <w:t>розробка наповнення внутрішніх сторінок;</w:t>
      </w:r>
    </w:p>
    <w:p w:rsidR="007B7289" w:rsidRPr="00A60936" w:rsidRDefault="007B7289" w:rsidP="00E72EC3">
      <w:pPr>
        <w:pStyle w:val="afa"/>
        <w:numPr>
          <w:ilvl w:val="0"/>
          <w:numId w:val="24"/>
        </w:numPr>
        <w:ind w:left="709" w:hanging="283"/>
        <w:jc w:val="left"/>
        <w:rPr>
          <w:szCs w:val="28"/>
        </w:rPr>
      </w:pPr>
      <w:r w:rsidRPr="00A60936">
        <w:rPr>
          <w:szCs w:val="28"/>
        </w:rPr>
        <w:t>розробка додаткових сторінок;</w:t>
      </w:r>
    </w:p>
    <w:p w:rsidR="007B7289" w:rsidRPr="00A60936" w:rsidRDefault="007B7289" w:rsidP="00E72EC3">
      <w:pPr>
        <w:pStyle w:val="afa"/>
        <w:numPr>
          <w:ilvl w:val="0"/>
          <w:numId w:val="24"/>
        </w:numPr>
        <w:ind w:left="709" w:hanging="283"/>
        <w:jc w:val="left"/>
        <w:rPr>
          <w:szCs w:val="28"/>
        </w:rPr>
      </w:pPr>
      <w:r w:rsidRPr="00A60936">
        <w:rPr>
          <w:szCs w:val="28"/>
        </w:rPr>
        <w:t>оптимізація зображень;</w:t>
      </w:r>
    </w:p>
    <w:p w:rsidR="007B7289" w:rsidRPr="00A60936" w:rsidRDefault="007B7289" w:rsidP="007B7289">
      <w:pPr>
        <w:pStyle w:val="af3"/>
        <w:spacing w:before="0" w:beforeAutospacing="0" w:after="0" w:afterAutospacing="0"/>
        <w:ind w:firstLine="709"/>
        <w:rPr>
          <w:szCs w:val="28"/>
        </w:rPr>
      </w:pPr>
      <w:r w:rsidRPr="00A60936">
        <w:rPr>
          <w:rStyle w:val="afe"/>
          <w:b w:val="0"/>
          <w:bCs w:val="0"/>
          <w:szCs w:val="28"/>
        </w:rPr>
        <w:t>Програмування:</w:t>
      </w:r>
    </w:p>
    <w:p w:rsidR="007B7289" w:rsidRPr="00A60936" w:rsidRDefault="007B7289" w:rsidP="00E72EC3">
      <w:pPr>
        <w:pStyle w:val="afa"/>
        <w:numPr>
          <w:ilvl w:val="0"/>
          <w:numId w:val="25"/>
        </w:numPr>
        <w:ind w:left="851" w:hanging="425"/>
        <w:jc w:val="left"/>
        <w:rPr>
          <w:szCs w:val="28"/>
        </w:rPr>
      </w:pPr>
      <w:r w:rsidRPr="00A60936">
        <w:rPr>
          <w:szCs w:val="28"/>
        </w:rPr>
        <w:t>визначення завдань програмування;</w:t>
      </w:r>
    </w:p>
    <w:p w:rsidR="007B7289" w:rsidRPr="00A60936" w:rsidRDefault="007B7289" w:rsidP="00E72EC3">
      <w:pPr>
        <w:pStyle w:val="afa"/>
        <w:numPr>
          <w:ilvl w:val="0"/>
          <w:numId w:val="25"/>
        </w:numPr>
        <w:ind w:left="851" w:hanging="425"/>
        <w:jc w:val="left"/>
        <w:rPr>
          <w:szCs w:val="28"/>
        </w:rPr>
      </w:pPr>
      <w:r w:rsidRPr="00A60936">
        <w:rPr>
          <w:szCs w:val="28"/>
        </w:rPr>
        <w:t>розробка структури баз даних;</w:t>
      </w:r>
    </w:p>
    <w:p w:rsidR="007B7289" w:rsidRPr="00A60936" w:rsidRDefault="007B7289" w:rsidP="00E72EC3">
      <w:pPr>
        <w:pStyle w:val="afa"/>
        <w:numPr>
          <w:ilvl w:val="0"/>
          <w:numId w:val="25"/>
        </w:numPr>
        <w:ind w:left="851" w:hanging="425"/>
        <w:jc w:val="left"/>
        <w:rPr>
          <w:szCs w:val="28"/>
        </w:rPr>
      </w:pPr>
      <w:r w:rsidRPr="00A60936">
        <w:rPr>
          <w:szCs w:val="28"/>
        </w:rPr>
        <w:t>написання скриптів адміністрування.</w:t>
      </w:r>
    </w:p>
    <w:p w:rsidR="002047BE" w:rsidRPr="00A60936" w:rsidRDefault="00B66BEE" w:rsidP="002047BE">
      <w:pPr>
        <w:ind w:firstLine="709"/>
        <w:rPr>
          <w:szCs w:val="28"/>
        </w:rPr>
      </w:pPr>
      <w:r w:rsidRPr="00A60936">
        <w:rPr>
          <w:szCs w:val="28"/>
        </w:rPr>
        <w:t xml:space="preserve">Всі вище описані етапи проектування та розробки програмного продукту були проведені мною  підчас проходження переддипломної практики на підприємстві </w:t>
      </w:r>
      <w:proofErr w:type="spellStart"/>
      <w:r w:rsidRPr="00A60936">
        <w:rPr>
          <w:szCs w:val="28"/>
          <w:lang w:val="en-US"/>
        </w:rPr>
        <w:t>SoftServe</w:t>
      </w:r>
      <w:proofErr w:type="spellEnd"/>
      <w:r w:rsidRPr="00A60936">
        <w:rPr>
          <w:szCs w:val="28"/>
        </w:rPr>
        <w:t xml:space="preserve">. Одним з початкових етапів був етап постановки завдання. </w:t>
      </w:r>
      <w:r w:rsidRPr="00A60936">
        <w:rPr>
          <w:szCs w:val="28"/>
        </w:rPr>
        <w:lastRenderedPageBreak/>
        <w:t xml:space="preserve">Без цього етапу неможна було </w:t>
      </w:r>
      <w:r w:rsidRPr="00A60936">
        <w:rPr>
          <w:szCs w:val="28"/>
        </w:rPr>
        <w:t>б</w:t>
      </w:r>
      <w:r w:rsidRPr="00A60936">
        <w:rPr>
          <w:szCs w:val="28"/>
        </w:rPr>
        <w:t xml:space="preserve"> визначити що розробляти, чим розробляти та як розробляти. На даному етапі було прийнято рішення розробити </w:t>
      </w:r>
      <w:r w:rsidRPr="00A60936">
        <w:rPr>
          <w:szCs w:val="28"/>
        </w:rPr>
        <w:t>веб-ресурсу формування рейтингу професійних фотографів та їх робіт</w:t>
      </w:r>
      <w:r w:rsidRPr="00A60936">
        <w:rPr>
          <w:szCs w:val="28"/>
        </w:rPr>
        <w:t xml:space="preserve">. В основу чого полягало розробити функціональний веб </w:t>
      </w:r>
      <w:r w:rsidR="00444DA5" w:rsidRPr="00A60936">
        <w:rPr>
          <w:szCs w:val="28"/>
        </w:rPr>
        <w:t>ресурс</w:t>
      </w:r>
      <w:r w:rsidRPr="00A60936">
        <w:rPr>
          <w:szCs w:val="28"/>
        </w:rPr>
        <w:t xml:space="preserve"> засобами веб розробки та розмістити його на сервері, </w:t>
      </w:r>
      <w:r w:rsidR="002A154E" w:rsidRPr="00A60936">
        <w:rPr>
          <w:szCs w:val="28"/>
        </w:rPr>
        <w:t xml:space="preserve">для подальшого використання його користувачами. </w:t>
      </w:r>
      <w:r w:rsidRPr="00A60936">
        <w:rPr>
          <w:szCs w:val="28"/>
        </w:rPr>
        <w:t xml:space="preserve"> </w:t>
      </w:r>
    </w:p>
    <w:p w:rsidR="002047BE" w:rsidRPr="00A60936" w:rsidRDefault="002047BE" w:rsidP="002047BE">
      <w:pPr>
        <w:ind w:firstLine="709"/>
        <w:rPr>
          <w:szCs w:val="28"/>
        </w:rPr>
      </w:pPr>
      <w:r w:rsidRPr="00A60936">
        <w:rPr>
          <w:szCs w:val="28"/>
        </w:rPr>
        <w:t>Розробка структури сайту</w:t>
      </w:r>
      <w:r w:rsidRPr="00A60936">
        <w:rPr>
          <w:szCs w:val="28"/>
        </w:rPr>
        <w:t xml:space="preserve"> розпочалася з </w:t>
      </w:r>
      <w:r w:rsidRPr="00A60936">
        <w:rPr>
          <w:szCs w:val="28"/>
        </w:rPr>
        <w:t>визначення початкових даних для сайту</w:t>
      </w:r>
      <w:r w:rsidRPr="00A60936">
        <w:rPr>
          <w:szCs w:val="28"/>
        </w:rPr>
        <w:t>. Ними стала інформація про те як повинен виглядати та функціонувати розроблюваний ресурс. Даний етап включив в себе:</w:t>
      </w:r>
    </w:p>
    <w:p w:rsidR="002047BE" w:rsidRPr="00A60936" w:rsidRDefault="002047BE" w:rsidP="00E72EC3">
      <w:pPr>
        <w:pStyle w:val="afa"/>
        <w:numPr>
          <w:ilvl w:val="0"/>
          <w:numId w:val="26"/>
        </w:numPr>
        <w:ind w:left="709" w:hanging="283"/>
        <w:rPr>
          <w:szCs w:val="28"/>
        </w:rPr>
      </w:pPr>
      <w:r w:rsidRPr="00A60936">
        <w:rPr>
          <w:szCs w:val="28"/>
        </w:rPr>
        <w:t>визначення вимог до зовнішнього вигляду і функціональності;</w:t>
      </w:r>
    </w:p>
    <w:p w:rsidR="00B66BEE" w:rsidRPr="00A60936" w:rsidRDefault="002047BE" w:rsidP="00E72EC3">
      <w:pPr>
        <w:pStyle w:val="afa"/>
        <w:numPr>
          <w:ilvl w:val="0"/>
          <w:numId w:val="26"/>
        </w:numPr>
        <w:ind w:left="709" w:hanging="283"/>
        <w:rPr>
          <w:szCs w:val="28"/>
        </w:rPr>
      </w:pPr>
      <w:r w:rsidRPr="00A60936">
        <w:rPr>
          <w:szCs w:val="28"/>
        </w:rPr>
        <w:t xml:space="preserve">формування </w:t>
      </w:r>
      <w:r w:rsidRPr="00A60936">
        <w:rPr>
          <w:szCs w:val="28"/>
        </w:rPr>
        <w:t>функціоналу сайту.</w:t>
      </w:r>
    </w:p>
    <w:p w:rsidR="006801FB" w:rsidRDefault="00E45B27" w:rsidP="006801FB">
      <w:pPr>
        <w:ind w:firstLine="426"/>
      </w:pPr>
      <w:r w:rsidRPr="00A60936">
        <w:rPr>
          <w:szCs w:val="28"/>
        </w:rPr>
        <w:t xml:space="preserve">Для виконання цього пункту було прийнято спроектувати макет зовнішнього вигляду веб сайту, в основу якого було покладено основу побудови зовнішнього вигляду сайту. </w:t>
      </w:r>
      <w:r w:rsidR="006801FB">
        <w:t xml:space="preserve">При розробці дизайну сайту потрібно врахувати безліч чинників. На сайті повинні бути правильно розставлені елементи управління, з урахуванням правил </w:t>
      </w:r>
      <w:proofErr w:type="spellStart"/>
      <w:r w:rsidR="006801FB">
        <w:t>юзабіліті</w:t>
      </w:r>
      <w:proofErr w:type="spellEnd"/>
      <w:r w:rsidR="006801FB">
        <w:t xml:space="preserve"> та інших технічних особливостей, необхідних для швидкої і якісної роботи </w:t>
      </w:r>
      <w:r w:rsidR="006801FB">
        <w:t>ресурсу. Дизайн веб-ресурсів мав</w:t>
      </w:r>
      <w:r w:rsidR="006801FB">
        <w:t xml:space="preserve"> ряд особливостей і кардинально відрізняється від всіх інших напрямків візуального оформлення. Для розробки якісного дизайну, обов’язково </w:t>
      </w:r>
      <w:r w:rsidR="006801FB">
        <w:t>використовуватимуться</w:t>
      </w:r>
      <w:r w:rsidR="006801FB">
        <w:t xml:space="preserve"> основні мови, що використовуються при написанні сайтів та технології просування в пошукових системах, тільки при дотриманні всіх правил можна розраховувати на успішний розвиток і якісну роботу веб-ресурсу.</w:t>
      </w:r>
    </w:p>
    <w:p w:rsidR="002047BE" w:rsidRPr="00A60936" w:rsidRDefault="00E45B27" w:rsidP="006801FB">
      <w:pPr>
        <w:ind w:firstLine="426"/>
        <w:rPr>
          <w:szCs w:val="28"/>
        </w:rPr>
      </w:pPr>
      <w:r w:rsidRPr="00A60936">
        <w:rPr>
          <w:szCs w:val="28"/>
        </w:rPr>
        <w:t>Проектування прототипу сайту здійснювалося за допомогою програми</w:t>
      </w:r>
      <w:r w:rsidR="00A35E19" w:rsidRPr="00A60936">
        <w:rPr>
          <w:szCs w:val="28"/>
        </w:rPr>
        <w:t xml:space="preserve"> Mo</w:t>
      </w:r>
      <w:r w:rsidR="00A35E19" w:rsidRPr="00A60936">
        <w:rPr>
          <w:szCs w:val="28"/>
          <w:lang w:val="en-US"/>
        </w:rPr>
        <w:t>ckup</w:t>
      </w:r>
      <w:r w:rsidR="00A35E19" w:rsidRPr="00A60936">
        <w:rPr>
          <w:szCs w:val="28"/>
        </w:rPr>
        <w:t>, за допомогою час проектування прототипу був зменшений у декілька разів. За допомогою цієї програми були спроектовані прототипи головної сторінки Рисунок 3.1.</w:t>
      </w:r>
    </w:p>
    <w:p w:rsidR="00A35E19" w:rsidRPr="00A60936" w:rsidRDefault="00A35E19" w:rsidP="002047BE">
      <w:pPr>
        <w:ind w:left="426"/>
        <w:rPr>
          <w:szCs w:val="28"/>
        </w:rPr>
      </w:pPr>
    </w:p>
    <w:p w:rsidR="00A35E19" w:rsidRPr="00A60936" w:rsidRDefault="00A35E19" w:rsidP="00A35E19">
      <w:pPr>
        <w:ind w:left="426"/>
        <w:jc w:val="center"/>
        <w:rPr>
          <w:szCs w:val="28"/>
        </w:rPr>
      </w:pPr>
      <w:r w:rsidRPr="00A60936">
        <w:rPr>
          <w:noProof/>
          <w:szCs w:val="28"/>
          <w:lang w:eastAsia="uk-UA" w:bidi="ar-SA"/>
        </w:rPr>
        <w:lastRenderedPageBreak/>
        <w:drawing>
          <wp:inline distT="0" distB="0" distL="0" distR="0" wp14:anchorId="4C0FDD48" wp14:editId="6FE829B4">
            <wp:extent cx="2961688" cy="2127715"/>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0339" t="30587" r="46651" b="15821"/>
                    <a:stretch/>
                  </pic:blipFill>
                  <pic:spPr bwMode="auto">
                    <a:xfrm>
                      <a:off x="0" y="0"/>
                      <a:ext cx="2988062" cy="2146662"/>
                    </a:xfrm>
                    <a:prstGeom prst="rect">
                      <a:avLst/>
                    </a:prstGeom>
                    <a:ln>
                      <a:noFill/>
                    </a:ln>
                    <a:extLst>
                      <a:ext uri="{53640926-AAD7-44D8-BBD7-CCE9431645EC}">
                        <a14:shadowObscured xmlns:a14="http://schemas.microsoft.com/office/drawing/2010/main"/>
                      </a:ext>
                    </a:extLst>
                  </pic:spPr>
                </pic:pic>
              </a:graphicData>
            </a:graphic>
          </wp:inline>
        </w:drawing>
      </w:r>
    </w:p>
    <w:p w:rsidR="00A35E19" w:rsidRPr="00A60936" w:rsidRDefault="00A35E19" w:rsidP="00A35E19">
      <w:pPr>
        <w:ind w:left="426"/>
        <w:jc w:val="center"/>
        <w:rPr>
          <w:szCs w:val="28"/>
        </w:rPr>
      </w:pPr>
      <w:r w:rsidRPr="00A60936">
        <w:rPr>
          <w:szCs w:val="28"/>
        </w:rPr>
        <w:t xml:space="preserve">Рисунок 3.1 – Прототип головної сторінки </w:t>
      </w:r>
    </w:p>
    <w:p w:rsidR="003D5243" w:rsidRPr="00A60936" w:rsidRDefault="003D5243" w:rsidP="007B7289">
      <w:pPr>
        <w:jc w:val="center"/>
        <w:rPr>
          <w:b/>
          <w:bCs/>
          <w:szCs w:val="28"/>
        </w:rPr>
      </w:pPr>
    </w:p>
    <w:p w:rsidR="001D3BC6" w:rsidRPr="00A60936" w:rsidRDefault="003D5243" w:rsidP="003D5243">
      <w:pPr>
        <w:rPr>
          <w:bCs/>
          <w:szCs w:val="28"/>
        </w:rPr>
      </w:pPr>
      <w:r w:rsidRPr="00A60936">
        <w:rPr>
          <w:b/>
          <w:bCs/>
          <w:szCs w:val="28"/>
        </w:rPr>
        <w:tab/>
      </w:r>
      <w:r w:rsidRPr="00A60936">
        <w:rPr>
          <w:bCs/>
          <w:szCs w:val="28"/>
        </w:rPr>
        <w:t xml:space="preserve">На якому ми можемо побачити те як будуть розміщатися основні компоненти головної сторінки. </w:t>
      </w:r>
      <w:r w:rsidR="005A2089" w:rsidRPr="00A60936">
        <w:rPr>
          <w:bCs/>
          <w:szCs w:val="28"/>
        </w:rPr>
        <w:t>Даний прототип був створений для того щоб можна було, ще на етапі проектування підібрати оптимальне розташування компонентів  та елементів веб ресурсу, та зменшити час на обдумання розміщення її в процесі верстання веб сторінок. Також за допомогою  цієї програми було спроектовані проекти і інших додаткових сторінок які включає в себе веб сайт.</w:t>
      </w:r>
    </w:p>
    <w:p w:rsidR="001D3BC6" w:rsidRPr="00A60936" w:rsidRDefault="001D3BC6" w:rsidP="003D5243">
      <w:pPr>
        <w:rPr>
          <w:bCs/>
          <w:szCs w:val="28"/>
        </w:rPr>
      </w:pPr>
      <w:r w:rsidRPr="00A60936">
        <w:rPr>
          <w:bCs/>
          <w:szCs w:val="28"/>
        </w:rPr>
        <w:tab/>
        <w:t>Наступним етапом розробки прототипу ПП був етап проектування функціоналу ресурсу, який показує зв’язки між елементами та частинами сайту рисунок 3.2.</w:t>
      </w:r>
    </w:p>
    <w:p w:rsidR="001D3BC6" w:rsidRPr="00A60936" w:rsidRDefault="001D3BC6" w:rsidP="003D5243">
      <w:pPr>
        <w:rPr>
          <w:bCs/>
          <w:szCs w:val="28"/>
        </w:rPr>
      </w:pPr>
    </w:p>
    <w:p w:rsidR="00BC5D33" w:rsidRPr="00A60936" w:rsidRDefault="00F075AF" w:rsidP="00F075AF">
      <w:pPr>
        <w:jc w:val="center"/>
        <w:rPr>
          <w:bCs/>
          <w:szCs w:val="28"/>
        </w:rPr>
      </w:pPr>
      <w:r w:rsidRPr="00A60936">
        <w:rPr>
          <w:noProof/>
          <w:szCs w:val="28"/>
          <w:lang w:eastAsia="uk-UA" w:bidi="ar-SA"/>
        </w:rPr>
        <w:drawing>
          <wp:inline distT="0" distB="0" distL="0" distR="0" wp14:anchorId="3EED13D1" wp14:editId="09C64E72">
            <wp:extent cx="2750185" cy="2205317"/>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35150" t="30140" r="19914" b="5770"/>
                    <a:stretch/>
                  </pic:blipFill>
                  <pic:spPr bwMode="auto">
                    <a:xfrm>
                      <a:off x="0" y="0"/>
                      <a:ext cx="2750721" cy="2205747"/>
                    </a:xfrm>
                    <a:prstGeom prst="rect">
                      <a:avLst/>
                    </a:prstGeom>
                    <a:ln>
                      <a:noFill/>
                    </a:ln>
                    <a:extLst>
                      <a:ext uri="{53640926-AAD7-44D8-BBD7-CCE9431645EC}">
                        <a14:shadowObscured xmlns:a14="http://schemas.microsoft.com/office/drawing/2010/main"/>
                      </a:ext>
                    </a:extLst>
                  </pic:spPr>
                </pic:pic>
              </a:graphicData>
            </a:graphic>
          </wp:inline>
        </w:drawing>
      </w:r>
    </w:p>
    <w:p w:rsidR="001D3BC6" w:rsidRDefault="001D3BC6" w:rsidP="00A60936">
      <w:pPr>
        <w:jc w:val="center"/>
        <w:rPr>
          <w:szCs w:val="28"/>
        </w:rPr>
      </w:pPr>
      <w:r w:rsidRPr="00A60936">
        <w:rPr>
          <w:szCs w:val="28"/>
        </w:rPr>
        <w:t>Рисунок 3.2 – Прототип функціоналу сайту</w:t>
      </w:r>
    </w:p>
    <w:p w:rsidR="00A60936" w:rsidRDefault="00A60936" w:rsidP="00A60936">
      <w:pPr>
        <w:rPr>
          <w:szCs w:val="28"/>
        </w:rPr>
      </w:pPr>
    </w:p>
    <w:p w:rsidR="00A60936" w:rsidRDefault="00A60936" w:rsidP="00A60936">
      <w:pPr>
        <w:rPr>
          <w:szCs w:val="28"/>
        </w:rPr>
      </w:pPr>
      <w:r>
        <w:rPr>
          <w:szCs w:val="28"/>
        </w:rPr>
        <w:lastRenderedPageBreak/>
        <w:tab/>
        <w:t>На даному рисунку ми можемо побачити приблизний зв'язок між функціональними частинами сайту та його компонентами. Даний прототип в процесі розробки буде дещо змінюватися, в залежності від подальших прийнятих рішень в процесі розробки.</w:t>
      </w:r>
    </w:p>
    <w:p w:rsidR="00EE30F6" w:rsidRDefault="00EE30F6" w:rsidP="00A60936">
      <w:pPr>
        <w:rPr>
          <w:szCs w:val="28"/>
        </w:rPr>
      </w:pPr>
      <w:r>
        <w:rPr>
          <w:szCs w:val="28"/>
        </w:rPr>
        <w:t xml:space="preserve"> </w:t>
      </w:r>
      <w:r>
        <w:rPr>
          <w:szCs w:val="28"/>
        </w:rPr>
        <w:tab/>
        <w:t>Також до етапу проектування можна віднести і проектування БД сайту, яка буде підключена до нього та зберігатиме всі необхідні дані, які буде передавати чи зчитувати сайт. Прототип БД сайту розроблявся за</w:t>
      </w:r>
      <w:r w:rsidRPr="00EE30F6">
        <w:rPr>
          <w:szCs w:val="28"/>
        </w:rPr>
        <w:t xml:space="preserve"> </w:t>
      </w:r>
      <w:r>
        <w:rPr>
          <w:szCs w:val="28"/>
        </w:rPr>
        <w:t xml:space="preserve">допомогою безкоштовного онлайн інструменту </w:t>
      </w:r>
      <w:r w:rsidRPr="00EE30F6">
        <w:rPr>
          <w:szCs w:val="28"/>
        </w:rPr>
        <w:t>creately.com</w:t>
      </w:r>
      <w:r>
        <w:rPr>
          <w:szCs w:val="28"/>
        </w:rPr>
        <w:t>. Даний інструмент є досить зручний, коли необхідно розробити прототип БД чи чогось іншого. Даний інструментарій дозволяє декількома кліками спроектувати БД, та показати зв’язки між її елементами (таблицями), для подальшого використання логіки зв’язку в процесі програмування. Але так як ми будемо розробляти прототип БД, то ми саме для проектування прототипу БД його і використаєм. Прототип БД представлено на рисунку 3.3.</w:t>
      </w:r>
    </w:p>
    <w:p w:rsidR="00EE30F6" w:rsidRDefault="00EE30F6" w:rsidP="00A60936">
      <w:pPr>
        <w:rPr>
          <w:szCs w:val="28"/>
        </w:rPr>
      </w:pPr>
    </w:p>
    <w:p w:rsidR="003B7FCE" w:rsidRDefault="003B7FCE" w:rsidP="003B7FCE">
      <w:pPr>
        <w:jc w:val="center"/>
        <w:rPr>
          <w:szCs w:val="28"/>
        </w:rPr>
      </w:pPr>
      <w:r>
        <w:rPr>
          <w:noProof/>
          <w:lang w:eastAsia="uk-UA" w:bidi="ar-SA"/>
        </w:rPr>
        <w:drawing>
          <wp:inline distT="0" distB="0" distL="0" distR="0" wp14:anchorId="2ABC3FFE" wp14:editId="21CCC0A7">
            <wp:extent cx="2950669" cy="2289842"/>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5356" t="22326" r="26430" b="11126"/>
                    <a:stretch/>
                  </pic:blipFill>
                  <pic:spPr bwMode="auto">
                    <a:xfrm>
                      <a:off x="0" y="0"/>
                      <a:ext cx="2951312" cy="2290341"/>
                    </a:xfrm>
                    <a:prstGeom prst="rect">
                      <a:avLst/>
                    </a:prstGeom>
                    <a:ln>
                      <a:noFill/>
                    </a:ln>
                    <a:extLst>
                      <a:ext uri="{53640926-AAD7-44D8-BBD7-CCE9431645EC}">
                        <a14:shadowObscured xmlns:a14="http://schemas.microsoft.com/office/drawing/2010/main"/>
                      </a:ext>
                    </a:extLst>
                  </pic:spPr>
                </pic:pic>
              </a:graphicData>
            </a:graphic>
          </wp:inline>
        </w:drawing>
      </w:r>
    </w:p>
    <w:p w:rsidR="00EE30F6" w:rsidRDefault="00EE30F6" w:rsidP="003B7FCE">
      <w:pPr>
        <w:jc w:val="center"/>
        <w:rPr>
          <w:szCs w:val="28"/>
        </w:rPr>
      </w:pPr>
      <w:r>
        <w:rPr>
          <w:szCs w:val="28"/>
        </w:rPr>
        <w:t>Рисунок 3.3 – Прототип БД</w:t>
      </w:r>
    </w:p>
    <w:p w:rsidR="00F82A8B" w:rsidRDefault="00F82A8B" w:rsidP="00F82A8B">
      <w:pPr>
        <w:rPr>
          <w:szCs w:val="28"/>
        </w:rPr>
      </w:pPr>
    </w:p>
    <w:p w:rsidR="00612F54" w:rsidRDefault="00F82A8B" w:rsidP="00A60936">
      <w:pPr>
        <w:rPr>
          <w:szCs w:val="28"/>
        </w:rPr>
      </w:pPr>
      <w:r>
        <w:rPr>
          <w:szCs w:val="28"/>
        </w:rPr>
        <w:tab/>
        <w:t xml:space="preserve">Отже на даному етапі було проведені підготовчі роботи розробки ПП. Дані роботи полягали в проектування початкових прототипів </w:t>
      </w:r>
      <w:r w:rsidR="006801FB">
        <w:rPr>
          <w:szCs w:val="28"/>
        </w:rPr>
        <w:t>оформлення, функціонування та зв’язку таблиць в БД розроблюваного сайту. Завдяки виконанню цього етапу було скорочено час на в</w:t>
      </w:r>
      <w:r w:rsidR="00612F54">
        <w:rPr>
          <w:szCs w:val="28"/>
        </w:rPr>
        <w:t>иконання на етапі програмування.</w:t>
      </w:r>
    </w:p>
    <w:p w:rsidR="00612F54" w:rsidRDefault="00612F54" w:rsidP="00612F54">
      <w:r>
        <w:br w:type="page"/>
      </w:r>
    </w:p>
    <w:p w:rsidR="007B7289" w:rsidRPr="00A60936" w:rsidRDefault="00612F54" w:rsidP="005358FA">
      <w:pPr>
        <w:pStyle w:val="2"/>
      </w:pPr>
      <w:r w:rsidRPr="00791348">
        <w:rPr>
          <w:highlight w:val="yellow"/>
        </w:rPr>
        <w:lastRenderedPageBreak/>
        <w:t xml:space="preserve">3.2 </w:t>
      </w:r>
      <w:r w:rsidR="007B7289" w:rsidRPr="00791348">
        <w:rPr>
          <w:highlight w:val="yellow"/>
        </w:rPr>
        <w:t>РОЗРОБКА</w:t>
      </w:r>
      <w:r w:rsidR="005358FA" w:rsidRPr="00791348">
        <w:rPr>
          <w:highlight w:val="yellow"/>
        </w:rPr>
        <w:t xml:space="preserve"> ТА ПРОГРАМУВАННЯ</w:t>
      </w:r>
      <w:r w:rsidR="007B7289" w:rsidRPr="00791348">
        <w:rPr>
          <w:highlight w:val="yellow"/>
        </w:rPr>
        <w:t xml:space="preserve"> ВЕБ-САЙТУ</w:t>
      </w:r>
      <w:r w:rsidR="007B7289" w:rsidRPr="00A60936">
        <w:t xml:space="preserve"> </w:t>
      </w:r>
    </w:p>
    <w:p w:rsidR="007B7289" w:rsidRPr="00A60936" w:rsidRDefault="007B7289" w:rsidP="007B7289">
      <w:pPr>
        <w:pStyle w:val="af3"/>
        <w:spacing w:before="0" w:beforeAutospacing="0" w:after="0" w:afterAutospacing="0"/>
        <w:ind w:firstLine="709"/>
        <w:rPr>
          <w:szCs w:val="28"/>
        </w:rPr>
      </w:pPr>
      <w:r w:rsidRPr="00A60936">
        <w:rPr>
          <w:rStyle w:val="afe"/>
          <w:b w:val="0"/>
          <w:bCs w:val="0"/>
          <w:szCs w:val="28"/>
        </w:rPr>
        <w:t xml:space="preserve">Контент сайту </w:t>
      </w:r>
      <w:r w:rsidRPr="00A60936">
        <w:rPr>
          <w:b/>
          <w:bCs/>
          <w:szCs w:val="28"/>
        </w:rPr>
        <w:t>–</w:t>
      </w:r>
      <w:r w:rsidRPr="00A60936">
        <w:rPr>
          <w:szCs w:val="28"/>
        </w:rPr>
        <w:t xml:space="preserve"> це та інформація, яку Ви бачите на сторінці сайту. </w:t>
      </w:r>
    </w:p>
    <w:p w:rsidR="007B7289" w:rsidRPr="00A60936" w:rsidRDefault="007B7289" w:rsidP="007B7289">
      <w:pPr>
        <w:pStyle w:val="af3"/>
        <w:spacing w:before="0" w:beforeAutospacing="0" w:after="0" w:afterAutospacing="0"/>
        <w:ind w:firstLine="709"/>
        <w:rPr>
          <w:szCs w:val="28"/>
        </w:rPr>
      </w:pPr>
      <w:r w:rsidRPr="00A60936">
        <w:rPr>
          <w:szCs w:val="28"/>
        </w:rPr>
        <w:t>Основна причина, по якій люди знаходять сайти в Інтернеті, - це отримання інформації, а не бажання витратити гроші. Неважливо, скільки інформації є на сайті, потрібно пам'я</w:t>
      </w:r>
      <w:bookmarkStart w:id="29" w:name="_GoBack"/>
      <w:bookmarkEnd w:id="29"/>
      <w:r w:rsidRPr="00A60936">
        <w:rPr>
          <w:szCs w:val="28"/>
        </w:rPr>
        <w:t>тати про просту навігацію сайту, можливість доступу пошуковій системі.</w:t>
      </w:r>
    </w:p>
    <w:p w:rsidR="007B7289" w:rsidRPr="00A60936" w:rsidRDefault="007B7289" w:rsidP="007B7289">
      <w:pPr>
        <w:pStyle w:val="af3"/>
        <w:spacing w:before="0" w:beforeAutospacing="0" w:after="0" w:afterAutospacing="0"/>
        <w:ind w:firstLine="709"/>
        <w:rPr>
          <w:szCs w:val="28"/>
        </w:rPr>
      </w:pPr>
      <w:r w:rsidRPr="00A60936">
        <w:rPr>
          <w:szCs w:val="28"/>
        </w:rPr>
        <w:t>До контенту сайту потрібно підходити серйозно.</w:t>
      </w:r>
    </w:p>
    <w:p w:rsidR="007B7289" w:rsidRPr="00A60936" w:rsidRDefault="007B7289" w:rsidP="007B7289">
      <w:pPr>
        <w:pStyle w:val="af3"/>
        <w:spacing w:before="0" w:beforeAutospacing="0" w:after="0" w:afterAutospacing="0"/>
        <w:ind w:firstLine="709"/>
        <w:rPr>
          <w:szCs w:val="28"/>
        </w:rPr>
      </w:pPr>
      <w:r w:rsidRPr="00A60936">
        <w:rPr>
          <w:szCs w:val="28"/>
        </w:rPr>
        <w:t xml:space="preserve">Часто компанії економлять грошові кошти і доручають написання текстів для сайту менеджерам, секретарям, фахівцям компанії, які мають професійні знання, але не вміють їх грамотно піднести відвідувачам сайту. Крім того, зазвичай це займає багато часу, адже у працівників компанії є і основні обов'язки. </w:t>
      </w:r>
    </w:p>
    <w:p w:rsidR="007B7289" w:rsidRPr="00A60936" w:rsidRDefault="007B7289" w:rsidP="007B7289">
      <w:pPr>
        <w:pStyle w:val="af3"/>
        <w:spacing w:before="0" w:beforeAutospacing="0" w:after="0" w:afterAutospacing="0"/>
        <w:ind w:firstLine="709"/>
        <w:rPr>
          <w:szCs w:val="28"/>
        </w:rPr>
      </w:pPr>
      <w:r w:rsidRPr="00A60936">
        <w:rPr>
          <w:szCs w:val="28"/>
        </w:rPr>
        <w:t>Вимоги до контенту сайту досить прості: контент сайту повинен бути написаний простою, зрозумілою мовою, орієнтований на Вашу аудиторію сайту.</w:t>
      </w:r>
    </w:p>
    <w:p w:rsidR="007B7289" w:rsidRPr="00A60936" w:rsidRDefault="007B7289" w:rsidP="007B7289">
      <w:pPr>
        <w:pStyle w:val="af3"/>
        <w:spacing w:before="0" w:beforeAutospacing="0" w:after="0" w:afterAutospacing="0"/>
        <w:ind w:firstLine="709"/>
        <w:rPr>
          <w:szCs w:val="28"/>
        </w:rPr>
      </w:pPr>
      <w:r w:rsidRPr="00A60936">
        <w:rPr>
          <w:szCs w:val="28"/>
        </w:rPr>
        <w:t xml:space="preserve">Краще доручити створення контента професійним копірайтерам, таким чином, ви захистите свій сайт від неякісних, згенерованих програмами текстів. Оптимізація контенту необхідна для того, щоб ваш сайт піднімався в результатах пошуку по запитах на ключові слова. Оптимізатори допрацьовують контент написаний </w:t>
      </w:r>
      <w:proofErr w:type="spellStart"/>
      <w:r w:rsidRPr="00A60936">
        <w:rPr>
          <w:szCs w:val="28"/>
        </w:rPr>
        <w:t>копірайтерамі</w:t>
      </w:r>
      <w:proofErr w:type="spellEnd"/>
      <w:r w:rsidRPr="00A60936">
        <w:rPr>
          <w:szCs w:val="28"/>
        </w:rPr>
        <w:t>, і в результаті скорочуються витрати на платну рекламу в пошукових системах. Ваш сайт стане популярним, цікавим ресурсом за допомогою унікального контента!</w:t>
      </w:r>
    </w:p>
    <w:p w:rsidR="007B7289" w:rsidRPr="00A60936" w:rsidRDefault="007B7289" w:rsidP="007B7289">
      <w:pPr>
        <w:pStyle w:val="af3"/>
        <w:spacing w:before="0" w:beforeAutospacing="0" w:after="0" w:afterAutospacing="0"/>
        <w:ind w:firstLine="709"/>
        <w:rPr>
          <w:szCs w:val="28"/>
        </w:rPr>
      </w:pPr>
      <w:r w:rsidRPr="00A60936">
        <w:rPr>
          <w:szCs w:val="28"/>
        </w:rPr>
        <w:t>Для ефективного просування сайту, існують певні вимоги до контенту сайту:</w:t>
      </w:r>
    </w:p>
    <w:p w:rsidR="007B7289" w:rsidRPr="00A60936" w:rsidRDefault="007B7289" w:rsidP="007B7289">
      <w:pPr>
        <w:pStyle w:val="af3"/>
        <w:spacing w:before="0" w:beforeAutospacing="0" w:after="0" w:afterAutospacing="0"/>
        <w:ind w:firstLine="709"/>
        <w:rPr>
          <w:szCs w:val="28"/>
        </w:rPr>
      </w:pPr>
      <w:r w:rsidRPr="00A60936">
        <w:rPr>
          <w:szCs w:val="28"/>
        </w:rPr>
        <w:t xml:space="preserve">1. У контенті сайту повинні бути ключові слова, які на сторінках сайту </w:t>
      </w:r>
      <w:proofErr w:type="spellStart"/>
      <w:r w:rsidRPr="00A60936">
        <w:rPr>
          <w:szCs w:val="28"/>
        </w:rPr>
        <w:t>виделені</w:t>
      </w:r>
      <w:proofErr w:type="spellEnd"/>
      <w:r w:rsidRPr="00A60936">
        <w:rPr>
          <w:szCs w:val="28"/>
        </w:rPr>
        <w:t>.</w:t>
      </w:r>
    </w:p>
    <w:p w:rsidR="007B7289" w:rsidRPr="00A60936" w:rsidRDefault="007B7289" w:rsidP="007B7289">
      <w:pPr>
        <w:pStyle w:val="af3"/>
        <w:spacing w:before="0" w:beforeAutospacing="0" w:after="0" w:afterAutospacing="0"/>
        <w:ind w:firstLine="709"/>
        <w:rPr>
          <w:szCs w:val="28"/>
        </w:rPr>
      </w:pPr>
      <w:r w:rsidRPr="00A60936">
        <w:rPr>
          <w:szCs w:val="28"/>
        </w:rPr>
        <w:t>2. На сайті і в самому контенті сайту, повинні існувати перехресні посилання між сторінками сайту.</w:t>
      </w:r>
    </w:p>
    <w:p w:rsidR="007B7289" w:rsidRPr="00A60936" w:rsidRDefault="007B7289" w:rsidP="007B7289">
      <w:pPr>
        <w:pStyle w:val="af3"/>
        <w:spacing w:before="0" w:beforeAutospacing="0" w:after="0" w:afterAutospacing="0"/>
        <w:jc w:val="center"/>
        <w:rPr>
          <w:b/>
          <w:bCs/>
          <w:szCs w:val="28"/>
        </w:rPr>
      </w:pPr>
      <w:r w:rsidRPr="00A60936">
        <w:rPr>
          <w:szCs w:val="28"/>
        </w:rPr>
        <w:br w:type="page"/>
      </w:r>
      <w:r w:rsidRPr="00A60936">
        <w:rPr>
          <w:b/>
          <w:bCs/>
          <w:szCs w:val="28"/>
        </w:rPr>
        <w:lastRenderedPageBreak/>
        <w:t>2.2. Використання програм для розробки веб-сайту</w:t>
      </w:r>
    </w:p>
    <w:p w:rsidR="007B7289" w:rsidRPr="00A60936" w:rsidRDefault="007B7289" w:rsidP="007B7289">
      <w:pPr>
        <w:pStyle w:val="af3"/>
        <w:spacing w:before="0" w:beforeAutospacing="0" w:after="0" w:afterAutospacing="0"/>
        <w:ind w:firstLine="709"/>
        <w:rPr>
          <w:szCs w:val="28"/>
        </w:rPr>
      </w:pPr>
      <w:r w:rsidRPr="00A60936">
        <w:rPr>
          <w:szCs w:val="28"/>
        </w:rPr>
        <w:t xml:space="preserve">Як вже було сказано вище, веб-сторінки кодуються на мові гіпертекстової розмітки - HTML. Взагалі кажучи, щоб написати HTML-файл, досить мати будь-який текстовий редактор, лише б він умів не додавати в текст свої спеціальні символи. Найпростіший варіант - це редактор </w:t>
      </w:r>
      <w:proofErr w:type="spellStart"/>
      <w:r w:rsidRPr="00A60936">
        <w:rPr>
          <w:i/>
          <w:iCs/>
          <w:szCs w:val="28"/>
        </w:rPr>
        <w:t>Notepad</w:t>
      </w:r>
      <w:proofErr w:type="spellEnd"/>
      <w:r w:rsidRPr="00A60936">
        <w:rPr>
          <w:i/>
          <w:iCs/>
          <w:szCs w:val="28"/>
        </w:rPr>
        <w:t xml:space="preserve"> (Блокнот)</w:t>
      </w:r>
      <w:r w:rsidRPr="00A60936">
        <w:rPr>
          <w:szCs w:val="28"/>
        </w:rPr>
        <w:t>, що входить в стандартне постачання Windows (</w:t>
      </w:r>
      <w:proofErr w:type="spellStart"/>
      <w:r w:rsidRPr="00A60936">
        <w:rPr>
          <w:szCs w:val="28"/>
        </w:rPr>
        <w:t>мал</w:t>
      </w:r>
      <w:proofErr w:type="spellEnd"/>
      <w:r w:rsidRPr="00A60936">
        <w:rPr>
          <w:szCs w:val="28"/>
        </w:rPr>
        <w:t xml:space="preserve">. 2.1). Власне кажучи, це саме те, що потрібне, - проста програма, що зберігає написаний текст саме в тому вигляді, в якому він був введений, і нічого зайвого. (Тим, хто не працює під Windows, як заміна Блокноту </w:t>
      </w:r>
      <w:proofErr w:type="spellStart"/>
      <w:r w:rsidRPr="00A60936">
        <w:rPr>
          <w:szCs w:val="28"/>
        </w:rPr>
        <w:t>підійде</w:t>
      </w:r>
      <w:proofErr w:type="spellEnd"/>
      <w:r w:rsidRPr="00A60936">
        <w:rPr>
          <w:szCs w:val="28"/>
        </w:rPr>
        <w:t xml:space="preserve"> майже “все що завгодно”: </w:t>
      </w:r>
      <w:proofErr w:type="spellStart"/>
      <w:r w:rsidRPr="00A60936">
        <w:rPr>
          <w:szCs w:val="28"/>
        </w:rPr>
        <w:t>Edit</w:t>
      </w:r>
      <w:proofErr w:type="spellEnd"/>
      <w:r w:rsidRPr="00A60936">
        <w:rPr>
          <w:szCs w:val="28"/>
        </w:rPr>
        <w:t xml:space="preserve"> - для MS-DOS, vi або </w:t>
      </w:r>
      <w:proofErr w:type="spellStart"/>
      <w:r w:rsidRPr="00A60936">
        <w:rPr>
          <w:szCs w:val="28"/>
        </w:rPr>
        <w:t>jed</w:t>
      </w:r>
      <w:proofErr w:type="spellEnd"/>
      <w:r w:rsidRPr="00A60936">
        <w:rPr>
          <w:szCs w:val="28"/>
        </w:rPr>
        <w:t xml:space="preserve"> - для Linux, </w:t>
      </w:r>
      <w:proofErr w:type="spellStart"/>
      <w:r w:rsidRPr="00A60936">
        <w:rPr>
          <w:szCs w:val="28"/>
        </w:rPr>
        <w:t>Kedit</w:t>
      </w:r>
      <w:proofErr w:type="spellEnd"/>
      <w:r w:rsidRPr="00A60936">
        <w:rPr>
          <w:szCs w:val="28"/>
        </w:rPr>
        <w:t xml:space="preserve"> - для Linux/KDE і т. д.) </w:t>
      </w:r>
    </w:p>
    <w:p w:rsidR="007B7289" w:rsidRPr="00A60936" w:rsidRDefault="007B7289" w:rsidP="007B7289">
      <w:pPr>
        <w:pStyle w:val="af3"/>
        <w:spacing w:before="0" w:beforeAutospacing="0" w:after="0" w:afterAutospacing="0"/>
        <w:jc w:val="center"/>
        <w:rPr>
          <w:szCs w:val="28"/>
        </w:rPr>
      </w:pPr>
      <w:r w:rsidRPr="00A60936">
        <w:rPr>
          <w:szCs w:val="28"/>
        </w:rPr>
        <w:fldChar w:fldCharType="begin"/>
      </w:r>
      <w:r w:rsidRPr="00A60936">
        <w:rPr>
          <w:szCs w:val="28"/>
        </w:rPr>
        <w:instrText xml:space="preserve"> INCLUDEPICTURE "http://siteua.info/1.12.jpg" \* MERGEFORMATINET </w:instrText>
      </w:r>
      <w:r w:rsidRPr="00A60936">
        <w:rPr>
          <w:szCs w:val="28"/>
        </w:rPr>
        <w:fldChar w:fldCharType="separate"/>
      </w:r>
      <w:r w:rsidRPr="00A60936">
        <w:rPr>
          <w:szCs w:val="28"/>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3" type="#_x0000_t75" alt="" style="width:231pt;height:217.5pt">
            <v:imagedata r:id="rId21" r:href="rId22"/>
          </v:shape>
        </w:pict>
      </w:r>
      <w:r w:rsidRPr="00A60936">
        <w:rPr>
          <w:szCs w:val="28"/>
        </w:rPr>
        <w:fldChar w:fldCharType="end"/>
      </w:r>
    </w:p>
    <w:p w:rsidR="007B7289" w:rsidRPr="00A60936" w:rsidRDefault="007B7289" w:rsidP="007B7289">
      <w:pPr>
        <w:pStyle w:val="af3"/>
        <w:spacing w:before="0" w:beforeAutospacing="0" w:after="0" w:afterAutospacing="0"/>
        <w:jc w:val="center"/>
        <w:rPr>
          <w:szCs w:val="28"/>
        </w:rPr>
      </w:pPr>
      <w:proofErr w:type="spellStart"/>
      <w:r w:rsidRPr="00A60936">
        <w:rPr>
          <w:szCs w:val="28"/>
        </w:rPr>
        <w:t>Мал</w:t>
      </w:r>
      <w:proofErr w:type="spellEnd"/>
      <w:r w:rsidRPr="00A60936">
        <w:rPr>
          <w:szCs w:val="28"/>
        </w:rPr>
        <w:t>. 2.1. Код HTML в текстовому редакторові Блокнот</w:t>
      </w:r>
    </w:p>
    <w:p w:rsidR="007B7289" w:rsidRPr="00A60936" w:rsidRDefault="007B7289" w:rsidP="007B7289">
      <w:pPr>
        <w:pStyle w:val="af3"/>
        <w:spacing w:before="0" w:beforeAutospacing="0" w:after="0" w:afterAutospacing="0"/>
        <w:ind w:firstLine="709"/>
        <w:rPr>
          <w:szCs w:val="28"/>
        </w:rPr>
      </w:pPr>
    </w:p>
    <w:p w:rsidR="007B7289" w:rsidRPr="00A60936" w:rsidRDefault="007B7289" w:rsidP="007B7289">
      <w:pPr>
        <w:pStyle w:val="af3"/>
        <w:spacing w:before="0" w:beforeAutospacing="0" w:after="0" w:afterAutospacing="0"/>
        <w:ind w:firstLine="709"/>
        <w:rPr>
          <w:szCs w:val="28"/>
        </w:rPr>
      </w:pPr>
      <w:r w:rsidRPr="00A60936">
        <w:rPr>
          <w:szCs w:val="28"/>
        </w:rPr>
        <w:t>Проте в дуже простих текстових редакторах типу Блокнота важ HTML-текст доводиться писати уручну, а багатьом хотілося б якусь частину роботи автоматизувати. Враховуючи це бажання, розробники створили спеціалізовані засоби, покликані полегшити працю веб-сервера-програміста (як іноді називають тих, хто пише код HTML, на відміну від веб-</w:t>
      </w:r>
      <w:proofErr w:type="spellStart"/>
      <w:r w:rsidRPr="00A60936">
        <w:rPr>
          <w:szCs w:val="28"/>
        </w:rPr>
        <w:t>дізайнеров</w:t>
      </w:r>
      <w:proofErr w:type="spellEnd"/>
      <w:r w:rsidRPr="00A60936">
        <w:rPr>
          <w:szCs w:val="28"/>
        </w:rPr>
        <w:t xml:space="preserve">, які придумують зовнішній вигляд і іноді навіть намагаються утілити його, використовуючи програми роботи з графікою). Давайте спочатку стисло опишемо декілька простих програм, а потім зупинимося на кращих з них. </w:t>
      </w:r>
    </w:p>
    <w:p w:rsidR="007B7289" w:rsidRPr="00A60936" w:rsidRDefault="007B7289" w:rsidP="007B7289">
      <w:pPr>
        <w:pStyle w:val="af3"/>
        <w:spacing w:before="0" w:beforeAutospacing="0" w:after="0" w:afterAutospacing="0"/>
        <w:ind w:firstLine="709"/>
        <w:rPr>
          <w:i/>
          <w:iCs/>
          <w:szCs w:val="28"/>
        </w:rPr>
      </w:pPr>
      <w:r w:rsidRPr="00A60936">
        <w:rPr>
          <w:i/>
          <w:iCs/>
          <w:szCs w:val="28"/>
        </w:rPr>
        <w:br w:type="page"/>
      </w:r>
      <w:r w:rsidRPr="00A60936">
        <w:rPr>
          <w:i/>
          <w:iCs/>
          <w:szCs w:val="28"/>
        </w:rPr>
        <w:lastRenderedPageBreak/>
        <w:t xml:space="preserve">Веб-сервер-редактор TextPad </w:t>
      </w:r>
    </w:p>
    <w:p w:rsidR="007B7289" w:rsidRPr="00A60936" w:rsidRDefault="007B7289" w:rsidP="007B7289">
      <w:pPr>
        <w:pStyle w:val="af3"/>
        <w:spacing w:before="0" w:beforeAutospacing="0" w:after="0" w:afterAutospacing="0"/>
        <w:ind w:firstLine="709"/>
        <w:rPr>
          <w:szCs w:val="28"/>
        </w:rPr>
      </w:pPr>
      <w:r w:rsidRPr="00A60936">
        <w:rPr>
          <w:szCs w:val="28"/>
        </w:rPr>
        <w:t xml:space="preserve">Отже, почнемо. Тим, хто вважає за краще набирати код HTML уручну, але кому не вистачає функціональності Блокнота і подібних до нього програм, можна порадити програму під назвою TextPad, яку можна завантажити, звернувшись за </w:t>
      </w:r>
      <w:proofErr w:type="spellStart"/>
      <w:r w:rsidRPr="00A60936">
        <w:rPr>
          <w:szCs w:val="28"/>
        </w:rPr>
        <w:t>адресою</w:t>
      </w:r>
      <w:proofErr w:type="spellEnd"/>
      <w:r w:rsidRPr="00A60936">
        <w:rPr>
          <w:szCs w:val="28"/>
        </w:rPr>
        <w:t xml:space="preserve"> www.textpad.com. Ця програма по суті вельми схожа на Блокнот, проте розробники спеціально передбачили деякі зручності для того, щоб писати код HTML (а також мов Java, З, C++, Perl і ще деяких). Це виражається в тому, що при написанні HTML -документа все теги автоматично підсвічують синім кольором, їх атрибути - темно-синім, а значення атрибутів - зеленим (кольори можна набудувати за власним бажанням, так само, як і шрифт). Це дуже зручно. Наприклад, якщо автор випадково помилиться в імені тега або атрибуту, то воно залишиться чорним, і він відразу зрозуміє, що тут щось не те. Правда, перевірка не є “ інтелектуальною”: програма може спокійно “дозволити” приписати тегу яка-небудь властивість, якої у нього в принципі бути не може (спокійно підсвічує абракадабру типу </w:t>
      </w:r>
      <w:r w:rsidRPr="00A60936">
        <w:rPr>
          <w:color w:val="0000FF"/>
          <w:szCs w:val="28"/>
        </w:rPr>
        <w:t>&lt;BR ALIGN="top"&gt;</w:t>
      </w:r>
      <w:r w:rsidRPr="00A60936">
        <w:rPr>
          <w:szCs w:val="28"/>
        </w:rPr>
        <w:t xml:space="preserve"> або </w:t>
      </w:r>
      <w:r w:rsidRPr="00A60936">
        <w:rPr>
          <w:color w:val="0000FF"/>
          <w:szCs w:val="28"/>
        </w:rPr>
        <w:t>&lt;/BR&gt;</w:t>
      </w:r>
      <w:r w:rsidRPr="00A60936">
        <w:rPr>
          <w:szCs w:val="28"/>
        </w:rPr>
        <w:t xml:space="preserve"> ). </w:t>
      </w:r>
    </w:p>
    <w:p w:rsidR="007B7289" w:rsidRPr="00A60936" w:rsidRDefault="007B7289" w:rsidP="007B7289">
      <w:pPr>
        <w:pStyle w:val="af3"/>
        <w:spacing w:before="0" w:beforeAutospacing="0" w:after="0" w:afterAutospacing="0"/>
        <w:ind w:firstLine="709"/>
        <w:rPr>
          <w:szCs w:val="28"/>
        </w:rPr>
      </w:pPr>
      <w:r w:rsidRPr="00A60936">
        <w:rPr>
          <w:szCs w:val="28"/>
        </w:rPr>
        <w:t xml:space="preserve">На відміну від Блокнота, TextPad - редактор багатовіконний. У нім можна відкрити відразу декілька документів і працювати, легко перемикаючись між ними за допомогою списку в лівій частині вікна або вкладок в нижній частині. </w:t>
      </w:r>
    </w:p>
    <w:p w:rsidR="007B7289" w:rsidRPr="00A60936" w:rsidRDefault="007B7289" w:rsidP="007B7289">
      <w:pPr>
        <w:pStyle w:val="af3"/>
        <w:spacing w:before="0" w:beforeAutospacing="0" w:after="0" w:afterAutospacing="0"/>
        <w:ind w:firstLine="709"/>
        <w:rPr>
          <w:szCs w:val="28"/>
        </w:rPr>
      </w:pPr>
      <w:r w:rsidRPr="00A60936">
        <w:rPr>
          <w:szCs w:val="28"/>
        </w:rPr>
        <w:t xml:space="preserve">Веб-сервер-редактор TextPad дозволяє автоматизувати набір багатьох </w:t>
      </w:r>
      <w:proofErr w:type="spellStart"/>
      <w:r w:rsidRPr="00A60936">
        <w:rPr>
          <w:szCs w:val="28"/>
        </w:rPr>
        <w:t>тегов</w:t>
      </w:r>
      <w:proofErr w:type="spellEnd"/>
      <w:r w:rsidRPr="00A60936">
        <w:rPr>
          <w:szCs w:val="28"/>
        </w:rPr>
        <w:t>. Якщо не хочеться набирати їх уручну (багато цього не люблять просто через те, що доводиться перемикатися на латинський шрифт), то звернете увагу на ліву нижню частину вікна програми. Там приведений список найбільш поширених HTML-</w:t>
      </w:r>
      <w:proofErr w:type="spellStart"/>
      <w:r w:rsidRPr="00A60936">
        <w:rPr>
          <w:szCs w:val="28"/>
        </w:rPr>
        <w:t>тегов</w:t>
      </w:r>
      <w:proofErr w:type="spellEnd"/>
      <w:r w:rsidRPr="00A60936">
        <w:rPr>
          <w:szCs w:val="28"/>
        </w:rPr>
        <w:t xml:space="preserve">, які можна вставляти в свій основний текст подвійним клацанням миші. Правда, в списку вказані не самі теги, а їх опис. Наприклад, щоб вставити тег </w:t>
      </w:r>
      <w:r w:rsidRPr="00A60936">
        <w:rPr>
          <w:color w:val="0000FF"/>
          <w:szCs w:val="28"/>
        </w:rPr>
        <w:t>&lt;BR&gt;</w:t>
      </w:r>
      <w:r w:rsidRPr="00A60936">
        <w:rPr>
          <w:szCs w:val="28"/>
        </w:rPr>
        <w:t xml:space="preserve">, потрібно вибрати із списку пункт </w:t>
      </w:r>
      <w:proofErr w:type="spellStart"/>
      <w:r w:rsidRPr="00A60936">
        <w:rPr>
          <w:szCs w:val="28"/>
        </w:rPr>
        <w:t>Block</w:t>
      </w:r>
      <w:proofErr w:type="spellEnd"/>
      <w:r w:rsidRPr="00A60936">
        <w:rPr>
          <w:szCs w:val="28"/>
        </w:rPr>
        <w:t xml:space="preserve"> &gt; </w:t>
      </w:r>
      <w:proofErr w:type="spellStart"/>
      <w:r w:rsidRPr="00A60936">
        <w:rPr>
          <w:szCs w:val="28"/>
        </w:rPr>
        <w:t>Break</w:t>
      </w:r>
      <w:proofErr w:type="spellEnd"/>
      <w:r w:rsidRPr="00A60936">
        <w:rPr>
          <w:szCs w:val="28"/>
        </w:rPr>
        <w:t xml:space="preserve"> </w:t>
      </w:r>
      <w:proofErr w:type="spellStart"/>
      <w:r w:rsidRPr="00A60936">
        <w:rPr>
          <w:szCs w:val="28"/>
        </w:rPr>
        <w:t>Line</w:t>
      </w:r>
      <w:proofErr w:type="spellEnd"/>
      <w:r w:rsidRPr="00A60936">
        <w:rPr>
          <w:szCs w:val="28"/>
        </w:rPr>
        <w:t xml:space="preserve">. Проте до цього швидко звикаєш. Майже всі пункти списку вставляють теги разом з тим, що закриває парним тегом. Наприклад, якщо вибрати пункт </w:t>
      </w:r>
      <w:proofErr w:type="spellStart"/>
      <w:r w:rsidRPr="00A60936">
        <w:rPr>
          <w:szCs w:val="28"/>
        </w:rPr>
        <w:t>Block</w:t>
      </w:r>
      <w:proofErr w:type="spellEnd"/>
      <w:r w:rsidRPr="00A60936">
        <w:rPr>
          <w:szCs w:val="28"/>
        </w:rPr>
        <w:t xml:space="preserve"> &gt; </w:t>
      </w:r>
      <w:proofErr w:type="spellStart"/>
      <w:r w:rsidRPr="00A60936">
        <w:rPr>
          <w:szCs w:val="28"/>
        </w:rPr>
        <w:t>Preformatted</w:t>
      </w:r>
      <w:proofErr w:type="spellEnd"/>
      <w:r w:rsidRPr="00A60936">
        <w:rPr>
          <w:szCs w:val="28"/>
        </w:rPr>
        <w:t xml:space="preserve">, в текст автоматично будуть додані теги і </w:t>
      </w:r>
      <w:r w:rsidRPr="00A60936">
        <w:rPr>
          <w:color w:val="0000FF"/>
          <w:szCs w:val="28"/>
        </w:rPr>
        <w:t>&lt;PRE&gt;</w:t>
      </w:r>
      <w:r w:rsidRPr="00A60936">
        <w:rPr>
          <w:szCs w:val="28"/>
        </w:rPr>
        <w:t xml:space="preserve"> і </w:t>
      </w:r>
      <w:r w:rsidRPr="00A60936">
        <w:rPr>
          <w:color w:val="0000FF"/>
          <w:szCs w:val="28"/>
        </w:rPr>
        <w:t>&lt;/PRE&gt;</w:t>
      </w:r>
      <w:r w:rsidRPr="00A60936">
        <w:rPr>
          <w:szCs w:val="28"/>
        </w:rPr>
        <w:t xml:space="preserve"> . Деякі пункти додають відразу цілі блоки-заготовки. Якщо, наприклад, вибрати пункт </w:t>
      </w:r>
      <w:proofErr w:type="spellStart"/>
      <w:r w:rsidRPr="00A60936">
        <w:rPr>
          <w:szCs w:val="28"/>
        </w:rPr>
        <w:t>Table</w:t>
      </w:r>
      <w:proofErr w:type="spellEnd"/>
      <w:r w:rsidRPr="00A60936">
        <w:rPr>
          <w:szCs w:val="28"/>
        </w:rPr>
        <w:t xml:space="preserve"> (Таблиця), в текст буде вставлений такий код: </w:t>
      </w:r>
    </w:p>
    <w:p w:rsidR="007B7289" w:rsidRPr="00A60936" w:rsidRDefault="007B7289" w:rsidP="007B7289">
      <w:pPr>
        <w:pStyle w:val="af3"/>
        <w:spacing w:before="0" w:beforeAutospacing="0" w:after="0" w:afterAutospacing="0"/>
        <w:ind w:firstLine="709"/>
        <w:rPr>
          <w:szCs w:val="28"/>
          <w:lang w:val="en-US"/>
        </w:rPr>
      </w:pPr>
      <w:r w:rsidRPr="00A60936">
        <w:rPr>
          <w:color w:val="0000FF"/>
          <w:szCs w:val="28"/>
          <w:lang w:val="en-US"/>
        </w:rPr>
        <w:lastRenderedPageBreak/>
        <w:t xml:space="preserve">&lt;TABLE ALIGN="left" BORDER=0 CELLSPACING=0 CELLPADDING=0 WIDTH="100%"&gt; </w:t>
      </w:r>
    </w:p>
    <w:p w:rsidR="007B7289" w:rsidRPr="00A60936" w:rsidRDefault="007B7289" w:rsidP="007B7289">
      <w:pPr>
        <w:pStyle w:val="af3"/>
        <w:spacing w:before="0" w:beforeAutospacing="0" w:after="0" w:afterAutospacing="0"/>
        <w:ind w:firstLine="709"/>
        <w:rPr>
          <w:szCs w:val="28"/>
          <w:lang w:val="en-US"/>
        </w:rPr>
      </w:pPr>
      <w:r w:rsidRPr="00A60936">
        <w:rPr>
          <w:color w:val="0000FF"/>
          <w:szCs w:val="28"/>
          <w:lang w:val="en-US"/>
        </w:rPr>
        <w:t xml:space="preserve">&lt;TR ALIGN="left" VALIGN="middle"&gt; </w:t>
      </w:r>
    </w:p>
    <w:p w:rsidR="007B7289" w:rsidRPr="00A60936" w:rsidRDefault="007B7289" w:rsidP="007B7289">
      <w:pPr>
        <w:pStyle w:val="af3"/>
        <w:spacing w:before="0" w:beforeAutospacing="0" w:after="0" w:afterAutospacing="0"/>
        <w:ind w:firstLine="709"/>
        <w:rPr>
          <w:szCs w:val="28"/>
          <w:lang w:val="en-US"/>
        </w:rPr>
      </w:pPr>
      <w:r w:rsidRPr="00A60936">
        <w:rPr>
          <w:color w:val="0000FF"/>
          <w:szCs w:val="28"/>
          <w:lang w:val="en-US"/>
        </w:rPr>
        <w:t xml:space="preserve">&lt;TH&gt;&lt;/TH&gt; </w:t>
      </w:r>
    </w:p>
    <w:p w:rsidR="007B7289" w:rsidRPr="00A60936" w:rsidRDefault="007B7289" w:rsidP="007B7289">
      <w:pPr>
        <w:pStyle w:val="af3"/>
        <w:spacing w:before="0" w:beforeAutospacing="0" w:after="0" w:afterAutospacing="0"/>
        <w:ind w:firstLine="709"/>
        <w:rPr>
          <w:szCs w:val="28"/>
          <w:lang w:val="en-US"/>
        </w:rPr>
      </w:pPr>
      <w:r w:rsidRPr="00A60936">
        <w:rPr>
          <w:color w:val="0000FF"/>
          <w:szCs w:val="28"/>
          <w:lang w:val="en-US"/>
        </w:rPr>
        <w:t>&lt;TH</w:t>
      </w:r>
      <w:proofErr w:type="gramStart"/>
      <w:r w:rsidRPr="00A60936">
        <w:rPr>
          <w:color w:val="0000FF"/>
          <w:szCs w:val="28"/>
          <w:lang w:val="en-US"/>
        </w:rPr>
        <w:t>&gt;?&lt;</w:t>
      </w:r>
      <w:proofErr w:type="gramEnd"/>
      <w:r w:rsidRPr="00A60936">
        <w:rPr>
          <w:color w:val="0000FF"/>
          <w:szCs w:val="28"/>
          <w:lang w:val="en-US"/>
        </w:rPr>
        <w:t xml:space="preserve">/TH&gt; </w:t>
      </w:r>
    </w:p>
    <w:p w:rsidR="007B7289" w:rsidRPr="00A60936" w:rsidRDefault="007B7289" w:rsidP="007B7289">
      <w:pPr>
        <w:pStyle w:val="af3"/>
        <w:spacing w:before="0" w:beforeAutospacing="0" w:after="0" w:afterAutospacing="0"/>
        <w:ind w:firstLine="709"/>
        <w:rPr>
          <w:szCs w:val="28"/>
          <w:lang w:val="en-US"/>
        </w:rPr>
      </w:pPr>
      <w:r w:rsidRPr="00A60936">
        <w:rPr>
          <w:color w:val="0000FF"/>
          <w:szCs w:val="28"/>
          <w:lang w:val="en-US"/>
        </w:rPr>
        <w:t xml:space="preserve">&lt;TR ALIGN="left" VALIGN=middle"&gt; </w:t>
      </w:r>
    </w:p>
    <w:p w:rsidR="007B7289" w:rsidRPr="00A60936" w:rsidRDefault="007B7289" w:rsidP="007B7289">
      <w:pPr>
        <w:pStyle w:val="af3"/>
        <w:spacing w:before="0" w:beforeAutospacing="0" w:after="0" w:afterAutospacing="0"/>
        <w:ind w:firstLine="709"/>
        <w:rPr>
          <w:szCs w:val="28"/>
          <w:lang w:val="en-US"/>
        </w:rPr>
      </w:pPr>
      <w:r w:rsidRPr="00A60936">
        <w:rPr>
          <w:color w:val="0000FF"/>
          <w:szCs w:val="28"/>
          <w:lang w:val="en-US"/>
        </w:rPr>
        <w:t>&lt;TD</w:t>
      </w:r>
      <w:proofErr w:type="gramStart"/>
      <w:r w:rsidRPr="00A60936">
        <w:rPr>
          <w:color w:val="0000FF"/>
          <w:szCs w:val="28"/>
          <w:lang w:val="en-US"/>
        </w:rPr>
        <w:t>&gt; ?</w:t>
      </w:r>
      <w:proofErr w:type="gramEnd"/>
      <w:r w:rsidRPr="00A60936">
        <w:rPr>
          <w:color w:val="0000FF"/>
          <w:szCs w:val="28"/>
          <w:lang w:val="en-US"/>
        </w:rPr>
        <w:t xml:space="preserve"> &lt;/TD&gt; </w:t>
      </w:r>
    </w:p>
    <w:p w:rsidR="007B7289" w:rsidRPr="00A60936" w:rsidRDefault="007B7289" w:rsidP="007B7289">
      <w:pPr>
        <w:pStyle w:val="af3"/>
        <w:spacing w:before="0" w:beforeAutospacing="0" w:after="0" w:afterAutospacing="0"/>
        <w:ind w:firstLine="709"/>
        <w:rPr>
          <w:szCs w:val="28"/>
          <w:lang w:val="en-US"/>
        </w:rPr>
      </w:pPr>
      <w:r w:rsidRPr="00A60936">
        <w:rPr>
          <w:color w:val="0000FF"/>
          <w:szCs w:val="28"/>
          <w:lang w:val="en-US"/>
        </w:rPr>
        <w:t>&lt;TD</w:t>
      </w:r>
      <w:proofErr w:type="gramStart"/>
      <w:r w:rsidRPr="00A60936">
        <w:rPr>
          <w:color w:val="0000FF"/>
          <w:szCs w:val="28"/>
          <w:lang w:val="en-US"/>
        </w:rPr>
        <w:t>&gt; ?</w:t>
      </w:r>
      <w:proofErr w:type="gramEnd"/>
      <w:r w:rsidRPr="00A60936">
        <w:rPr>
          <w:color w:val="0000FF"/>
          <w:szCs w:val="28"/>
          <w:lang w:val="en-US"/>
        </w:rPr>
        <w:t xml:space="preserve"> &lt;/TD&gt; </w:t>
      </w:r>
    </w:p>
    <w:p w:rsidR="007B7289" w:rsidRPr="00A60936" w:rsidRDefault="007B7289" w:rsidP="007B7289">
      <w:pPr>
        <w:pStyle w:val="af3"/>
        <w:spacing w:before="0" w:beforeAutospacing="0" w:after="0" w:afterAutospacing="0"/>
        <w:ind w:firstLine="709"/>
        <w:rPr>
          <w:szCs w:val="28"/>
          <w:lang w:val="en-US"/>
        </w:rPr>
      </w:pPr>
      <w:r w:rsidRPr="00A60936">
        <w:rPr>
          <w:color w:val="0000FF"/>
          <w:szCs w:val="28"/>
          <w:lang w:val="en-US"/>
        </w:rPr>
        <w:t xml:space="preserve">&lt;/TABLE&gt; </w:t>
      </w:r>
    </w:p>
    <w:p w:rsidR="007B7289" w:rsidRPr="00A60936" w:rsidRDefault="007B7289" w:rsidP="007B7289">
      <w:pPr>
        <w:pStyle w:val="af3"/>
        <w:spacing w:before="0" w:beforeAutospacing="0" w:after="0" w:afterAutospacing="0"/>
        <w:ind w:firstLine="709"/>
        <w:rPr>
          <w:szCs w:val="28"/>
        </w:rPr>
      </w:pPr>
      <w:r w:rsidRPr="00A60936">
        <w:rPr>
          <w:szCs w:val="28"/>
        </w:rPr>
        <w:t>Значення</w:t>
      </w:r>
      <w:r w:rsidRPr="00A60936">
        <w:rPr>
          <w:szCs w:val="28"/>
          <w:lang w:val="en-US"/>
        </w:rPr>
        <w:t xml:space="preserve"> </w:t>
      </w:r>
      <w:r w:rsidRPr="00A60936">
        <w:rPr>
          <w:szCs w:val="28"/>
        </w:rPr>
        <w:t>цих</w:t>
      </w:r>
      <w:r w:rsidRPr="00A60936">
        <w:rPr>
          <w:szCs w:val="28"/>
          <w:lang w:val="en-US"/>
        </w:rPr>
        <w:t xml:space="preserve"> </w:t>
      </w:r>
      <w:proofErr w:type="spellStart"/>
      <w:r w:rsidRPr="00A60936">
        <w:rPr>
          <w:szCs w:val="28"/>
        </w:rPr>
        <w:t>тегов</w:t>
      </w:r>
      <w:proofErr w:type="spellEnd"/>
      <w:r w:rsidRPr="00A60936">
        <w:rPr>
          <w:szCs w:val="28"/>
          <w:lang w:val="en-US"/>
        </w:rPr>
        <w:t xml:space="preserve"> </w:t>
      </w:r>
      <w:r w:rsidRPr="00A60936">
        <w:rPr>
          <w:szCs w:val="28"/>
        </w:rPr>
        <w:t>і</w:t>
      </w:r>
      <w:r w:rsidRPr="00A60936">
        <w:rPr>
          <w:szCs w:val="28"/>
          <w:lang w:val="en-US"/>
        </w:rPr>
        <w:t xml:space="preserve"> </w:t>
      </w:r>
      <w:r w:rsidRPr="00A60936">
        <w:rPr>
          <w:szCs w:val="28"/>
        </w:rPr>
        <w:t>їх</w:t>
      </w:r>
      <w:r w:rsidRPr="00A60936">
        <w:rPr>
          <w:szCs w:val="28"/>
          <w:lang w:val="en-US"/>
        </w:rPr>
        <w:t xml:space="preserve"> </w:t>
      </w:r>
      <w:r w:rsidRPr="00A60936">
        <w:rPr>
          <w:szCs w:val="28"/>
        </w:rPr>
        <w:t>атрибутів</w:t>
      </w:r>
      <w:r w:rsidRPr="00A60936">
        <w:rPr>
          <w:szCs w:val="28"/>
          <w:lang w:val="en-US"/>
        </w:rPr>
        <w:t xml:space="preserve"> </w:t>
      </w:r>
      <w:r w:rsidRPr="00A60936">
        <w:rPr>
          <w:szCs w:val="28"/>
        </w:rPr>
        <w:t>ми</w:t>
      </w:r>
      <w:r w:rsidRPr="00A60936">
        <w:rPr>
          <w:szCs w:val="28"/>
          <w:lang w:val="en-US"/>
        </w:rPr>
        <w:t xml:space="preserve"> </w:t>
      </w:r>
      <w:r w:rsidRPr="00A60936">
        <w:rPr>
          <w:szCs w:val="28"/>
        </w:rPr>
        <w:t>розглянемо</w:t>
      </w:r>
      <w:r w:rsidRPr="00A60936">
        <w:rPr>
          <w:szCs w:val="28"/>
          <w:lang w:val="en-US"/>
        </w:rPr>
        <w:t xml:space="preserve"> </w:t>
      </w:r>
      <w:r w:rsidRPr="00A60936">
        <w:rPr>
          <w:szCs w:val="28"/>
        </w:rPr>
        <w:t>пізніше</w:t>
      </w:r>
      <w:r w:rsidRPr="00A60936">
        <w:rPr>
          <w:szCs w:val="28"/>
          <w:lang w:val="en-US"/>
        </w:rPr>
        <w:t xml:space="preserve">, </w:t>
      </w:r>
      <w:r w:rsidRPr="00A60936">
        <w:rPr>
          <w:szCs w:val="28"/>
        </w:rPr>
        <w:t>а</w:t>
      </w:r>
      <w:r w:rsidRPr="00A60936">
        <w:rPr>
          <w:szCs w:val="28"/>
          <w:lang w:val="en-US"/>
        </w:rPr>
        <w:t xml:space="preserve"> </w:t>
      </w:r>
      <w:r w:rsidRPr="00A60936">
        <w:rPr>
          <w:szCs w:val="28"/>
        </w:rPr>
        <w:t>поки</w:t>
      </w:r>
      <w:r w:rsidRPr="00A60936">
        <w:rPr>
          <w:szCs w:val="28"/>
          <w:lang w:val="en-US"/>
        </w:rPr>
        <w:t xml:space="preserve"> </w:t>
      </w:r>
      <w:r w:rsidRPr="00A60936">
        <w:rPr>
          <w:szCs w:val="28"/>
        </w:rPr>
        <w:t>звернемо</w:t>
      </w:r>
      <w:r w:rsidRPr="00A60936">
        <w:rPr>
          <w:szCs w:val="28"/>
          <w:lang w:val="en-US"/>
        </w:rPr>
        <w:t xml:space="preserve"> </w:t>
      </w:r>
      <w:r w:rsidRPr="00A60936">
        <w:rPr>
          <w:szCs w:val="28"/>
        </w:rPr>
        <w:t>увагу</w:t>
      </w:r>
      <w:r w:rsidRPr="00A60936">
        <w:rPr>
          <w:szCs w:val="28"/>
          <w:lang w:val="en-US"/>
        </w:rPr>
        <w:t xml:space="preserve"> </w:t>
      </w:r>
      <w:r w:rsidRPr="00A60936">
        <w:rPr>
          <w:szCs w:val="28"/>
        </w:rPr>
        <w:t>на</w:t>
      </w:r>
      <w:r w:rsidRPr="00A60936">
        <w:rPr>
          <w:szCs w:val="28"/>
          <w:lang w:val="en-US"/>
        </w:rPr>
        <w:t xml:space="preserve"> </w:t>
      </w:r>
      <w:r w:rsidRPr="00A60936">
        <w:rPr>
          <w:szCs w:val="28"/>
        </w:rPr>
        <w:t>те</w:t>
      </w:r>
      <w:r w:rsidRPr="00A60936">
        <w:rPr>
          <w:szCs w:val="28"/>
          <w:lang w:val="en-US"/>
        </w:rPr>
        <w:t xml:space="preserve">, </w:t>
      </w:r>
      <w:r w:rsidRPr="00A60936">
        <w:rPr>
          <w:szCs w:val="28"/>
        </w:rPr>
        <w:t>що</w:t>
      </w:r>
      <w:r w:rsidRPr="00A60936">
        <w:rPr>
          <w:szCs w:val="28"/>
          <w:lang w:val="en-US"/>
        </w:rPr>
        <w:t xml:space="preserve"> </w:t>
      </w:r>
      <w:r w:rsidRPr="00A60936">
        <w:rPr>
          <w:szCs w:val="28"/>
        </w:rPr>
        <w:t>окрім</w:t>
      </w:r>
      <w:r w:rsidRPr="00A60936">
        <w:rPr>
          <w:szCs w:val="28"/>
          <w:lang w:val="en-US"/>
        </w:rPr>
        <w:t xml:space="preserve"> </w:t>
      </w:r>
      <w:r w:rsidRPr="00A60936">
        <w:rPr>
          <w:szCs w:val="28"/>
        </w:rPr>
        <w:t>списку</w:t>
      </w:r>
      <w:r w:rsidRPr="00A60936">
        <w:rPr>
          <w:szCs w:val="28"/>
          <w:lang w:val="en-US"/>
        </w:rPr>
        <w:t xml:space="preserve"> </w:t>
      </w:r>
      <w:proofErr w:type="spellStart"/>
      <w:r w:rsidRPr="00A60936">
        <w:rPr>
          <w:szCs w:val="28"/>
        </w:rPr>
        <w:t>тегов</w:t>
      </w:r>
      <w:proofErr w:type="spellEnd"/>
      <w:r w:rsidRPr="00A60936">
        <w:rPr>
          <w:szCs w:val="28"/>
          <w:lang w:val="en-US"/>
        </w:rPr>
        <w:t xml:space="preserve"> TextPad </w:t>
      </w:r>
      <w:r w:rsidRPr="00A60936">
        <w:rPr>
          <w:szCs w:val="28"/>
        </w:rPr>
        <w:t>надає</w:t>
      </w:r>
      <w:r w:rsidRPr="00A60936">
        <w:rPr>
          <w:szCs w:val="28"/>
          <w:lang w:val="en-US"/>
        </w:rPr>
        <w:t xml:space="preserve"> </w:t>
      </w:r>
      <w:r w:rsidRPr="00A60936">
        <w:rPr>
          <w:szCs w:val="28"/>
        </w:rPr>
        <w:t>нам</w:t>
      </w:r>
      <w:r w:rsidRPr="00A60936">
        <w:rPr>
          <w:szCs w:val="28"/>
          <w:lang w:val="en-US"/>
        </w:rPr>
        <w:t xml:space="preserve"> </w:t>
      </w:r>
      <w:r w:rsidRPr="00A60936">
        <w:rPr>
          <w:szCs w:val="28"/>
        </w:rPr>
        <w:t>також</w:t>
      </w:r>
      <w:r w:rsidRPr="00A60936">
        <w:rPr>
          <w:szCs w:val="28"/>
          <w:lang w:val="en-US"/>
        </w:rPr>
        <w:t xml:space="preserve"> </w:t>
      </w:r>
      <w:r w:rsidRPr="00A60936">
        <w:rPr>
          <w:szCs w:val="28"/>
        </w:rPr>
        <w:t>можливість</w:t>
      </w:r>
      <w:r w:rsidRPr="00A60936">
        <w:rPr>
          <w:szCs w:val="28"/>
          <w:lang w:val="en-US"/>
        </w:rPr>
        <w:t xml:space="preserve"> </w:t>
      </w:r>
      <w:r w:rsidRPr="00A60936">
        <w:rPr>
          <w:szCs w:val="28"/>
        </w:rPr>
        <w:t>вибирати</w:t>
      </w:r>
      <w:r w:rsidRPr="00A60936">
        <w:rPr>
          <w:szCs w:val="28"/>
          <w:lang w:val="en-US"/>
        </w:rPr>
        <w:t xml:space="preserve"> </w:t>
      </w:r>
      <w:r w:rsidRPr="00A60936">
        <w:rPr>
          <w:szCs w:val="28"/>
        </w:rPr>
        <w:t>із</w:t>
      </w:r>
      <w:r w:rsidRPr="00A60936">
        <w:rPr>
          <w:szCs w:val="28"/>
          <w:lang w:val="en-US"/>
        </w:rPr>
        <w:t xml:space="preserve"> </w:t>
      </w:r>
      <w:r w:rsidRPr="00A60936">
        <w:rPr>
          <w:szCs w:val="28"/>
        </w:rPr>
        <w:t>списку</w:t>
      </w:r>
      <w:r w:rsidRPr="00A60936">
        <w:rPr>
          <w:szCs w:val="28"/>
          <w:lang w:val="en-US"/>
        </w:rPr>
        <w:t xml:space="preserve"> </w:t>
      </w:r>
      <w:r w:rsidRPr="00A60936">
        <w:rPr>
          <w:szCs w:val="28"/>
        </w:rPr>
        <w:t>спеціальні</w:t>
      </w:r>
      <w:r w:rsidRPr="00A60936">
        <w:rPr>
          <w:szCs w:val="28"/>
          <w:lang w:val="en-US"/>
        </w:rPr>
        <w:t xml:space="preserve"> </w:t>
      </w:r>
      <w:r w:rsidRPr="00A60936">
        <w:rPr>
          <w:szCs w:val="28"/>
        </w:rPr>
        <w:t>символи</w:t>
      </w:r>
      <w:r w:rsidRPr="00A60936">
        <w:rPr>
          <w:szCs w:val="28"/>
          <w:lang w:val="en-US"/>
        </w:rPr>
        <w:t xml:space="preserve"> (</w:t>
      </w:r>
      <w:r w:rsidRPr="00A60936">
        <w:rPr>
          <w:szCs w:val="28"/>
        </w:rPr>
        <w:t>список</w:t>
      </w:r>
      <w:r w:rsidRPr="00A60936">
        <w:rPr>
          <w:szCs w:val="28"/>
          <w:lang w:val="en-US"/>
        </w:rPr>
        <w:t xml:space="preserve"> HTML Characters), </w:t>
      </w:r>
      <w:r w:rsidRPr="00A60936">
        <w:rPr>
          <w:szCs w:val="28"/>
        </w:rPr>
        <w:t>а</w:t>
      </w:r>
      <w:r w:rsidRPr="00A60936">
        <w:rPr>
          <w:szCs w:val="28"/>
          <w:lang w:val="en-US"/>
        </w:rPr>
        <w:t xml:space="preserve"> </w:t>
      </w:r>
      <w:r w:rsidRPr="00A60936">
        <w:rPr>
          <w:szCs w:val="28"/>
        </w:rPr>
        <w:t>також</w:t>
      </w:r>
      <w:r w:rsidRPr="00A60936">
        <w:rPr>
          <w:szCs w:val="28"/>
          <w:lang w:val="en-US"/>
        </w:rPr>
        <w:t xml:space="preserve">, </w:t>
      </w:r>
      <w:r w:rsidRPr="00A60936">
        <w:rPr>
          <w:szCs w:val="28"/>
        </w:rPr>
        <w:t>якщо</w:t>
      </w:r>
      <w:r w:rsidRPr="00A60936">
        <w:rPr>
          <w:szCs w:val="28"/>
          <w:lang w:val="en-US"/>
        </w:rPr>
        <w:t xml:space="preserve"> </w:t>
      </w:r>
      <w:r w:rsidRPr="00A60936">
        <w:rPr>
          <w:szCs w:val="28"/>
        </w:rPr>
        <w:t>буде</w:t>
      </w:r>
      <w:r w:rsidRPr="00A60936">
        <w:rPr>
          <w:szCs w:val="28"/>
          <w:lang w:val="en-US"/>
        </w:rPr>
        <w:t xml:space="preserve"> </w:t>
      </w:r>
      <w:r w:rsidRPr="00A60936">
        <w:rPr>
          <w:szCs w:val="28"/>
        </w:rPr>
        <w:t>потрібно</w:t>
      </w:r>
      <w:r w:rsidRPr="00A60936">
        <w:rPr>
          <w:szCs w:val="28"/>
          <w:lang w:val="en-US"/>
        </w:rPr>
        <w:t xml:space="preserve">, </w:t>
      </w:r>
      <w:r w:rsidRPr="00A60936">
        <w:rPr>
          <w:szCs w:val="28"/>
        </w:rPr>
        <w:t>будь</w:t>
      </w:r>
      <w:r w:rsidRPr="00A60936">
        <w:rPr>
          <w:szCs w:val="28"/>
          <w:lang w:val="en-US"/>
        </w:rPr>
        <w:t>-</w:t>
      </w:r>
      <w:r w:rsidRPr="00A60936">
        <w:rPr>
          <w:szCs w:val="28"/>
        </w:rPr>
        <w:t>який</w:t>
      </w:r>
      <w:r w:rsidRPr="00A60936">
        <w:rPr>
          <w:szCs w:val="28"/>
          <w:lang w:val="en-US"/>
        </w:rPr>
        <w:t xml:space="preserve"> </w:t>
      </w:r>
      <w:r w:rsidRPr="00A60936">
        <w:rPr>
          <w:szCs w:val="28"/>
        </w:rPr>
        <w:t>символ</w:t>
      </w:r>
      <w:r w:rsidRPr="00A60936">
        <w:rPr>
          <w:szCs w:val="28"/>
          <w:lang w:val="en-US"/>
        </w:rPr>
        <w:t xml:space="preserve">, </w:t>
      </w:r>
      <w:r w:rsidRPr="00A60936">
        <w:rPr>
          <w:szCs w:val="28"/>
        </w:rPr>
        <w:t>що</w:t>
      </w:r>
      <w:r w:rsidRPr="00A60936">
        <w:rPr>
          <w:szCs w:val="28"/>
          <w:lang w:val="en-US"/>
        </w:rPr>
        <w:t xml:space="preserve"> </w:t>
      </w:r>
      <w:r w:rsidRPr="00A60936">
        <w:rPr>
          <w:szCs w:val="28"/>
        </w:rPr>
        <w:t>управляє</w:t>
      </w:r>
      <w:r w:rsidRPr="00A60936">
        <w:rPr>
          <w:szCs w:val="28"/>
          <w:lang w:val="en-US"/>
        </w:rPr>
        <w:t xml:space="preserve">, </w:t>
      </w:r>
      <w:r w:rsidRPr="00A60936">
        <w:rPr>
          <w:szCs w:val="28"/>
        </w:rPr>
        <w:t>наприклад</w:t>
      </w:r>
      <w:r w:rsidRPr="00A60936">
        <w:rPr>
          <w:szCs w:val="28"/>
          <w:lang w:val="en-US"/>
        </w:rPr>
        <w:t xml:space="preserve"> </w:t>
      </w:r>
      <w:r w:rsidRPr="00A60936">
        <w:rPr>
          <w:szCs w:val="28"/>
        </w:rPr>
        <w:t>символи</w:t>
      </w:r>
      <w:r w:rsidRPr="00A60936">
        <w:rPr>
          <w:szCs w:val="28"/>
          <w:lang w:val="en-US"/>
        </w:rPr>
        <w:t xml:space="preserve"> </w:t>
      </w:r>
      <w:r w:rsidRPr="00A60936">
        <w:rPr>
          <w:szCs w:val="28"/>
        </w:rPr>
        <w:t>псевдографіки</w:t>
      </w:r>
      <w:r w:rsidRPr="00A60936">
        <w:rPr>
          <w:szCs w:val="28"/>
          <w:lang w:val="en-US"/>
        </w:rPr>
        <w:t xml:space="preserve"> DOS </w:t>
      </w:r>
      <w:r w:rsidRPr="00A60936">
        <w:rPr>
          <w:szCs w:val="28"/>
        </w:rPr>
        <w:t>та</w:t>
      </w:r>
      <w:r w:rsidRPr="00A60936">
        <w:rPr>
          <w:szCs w:val="28"/>
          <w:lang w:val="en-US"/>
        </w:rPr>
        <w:t xml:space="preserve"> </w:t>
      </w:r>
      <w:r w:rsidRPr="00A60936">
        <w:rPr>
          <w:szCs w:val="28"/>
        </w:rPr>
        <w:t>інші</w:t>
      </w:r>
      <w:r w:rsidRPr="00A60936">
        <w:rPr>
          <w:szCs w:val="28"/>
          <w:lang w:val="en-US"/>
        </w:rPr>
        <w:t xml:space="preserve">. </w:t>
      </w:r>
      <w:r w:rsidRPr="00A60936">
        <w:rPr>
          <w:szCs w:val="28"/>
        </w:rPr>
        <w:t>Ті</w:t>
      </w:r>
      <w:r w:rsidRPr="00A60936">
        <w:rPr>
          <w:szCs w:val="28"/>
          <w:lang w:val="en-US"/>
        </w:rPr>
        <w:t xml:space="preserve">, </w:t>
      </w:r>
      <w:r w:rsidRPr="00A60936">
        <w:rPr>
          <w:szCs w:val="28"/>
        </w:rPr>
        <w:t>хто</w:t>
      </w:r>
      <w:r w:rsidRPr="00A60936">
        <w:rPr>
          <w:szCs w:val="28"/>
          <w:lang w:val="en-US"/>
        </w:rPr>
        <w:t xml:space="preserve"> </w:t>
      </w:r>
      <w:r w:rsidRPr="00A60936">
        <w:rPr>
          <w:szCs w:val="28"/>
        </w:rPr>
        <w:t>часто</w:t>
      </w:r>
      <w:r w:rsidRPr="00A60936">
        <w:rPr>
          <w:szCs w:val="28"/>
          <w:lang w:val="en-US"/>
        </w:rPr>
        <w:t xml:space="preserve"> </w:t>
      </w:r>
      <w:r w:rsidRPr="00A60936">
        <w:rPr>
          <w:szCs w:val="28"/>
        </w:rPr>
        <w:t>вводять</w:t>
      </w:r>
      <w:r w:rsidRPr="00A60936">
        <w:rPr>
          <w:szCs w:val="28"/>
          <w:lang w:val="en-US"/>
        </w:rPr>
        <w:t xml:space="preserve"> </w:t>
      </w:r>
      <w:r w:rsidRPr="00A60936">
        <w:rPr>
          <w:szCs w:val="28"/>
        </w:rPr>
        <w:t>які</w:t>
      </w:r>
      <w:r w:rsidRPr="00A60936">
        <w:rPr>
          <w:szCs w:val="28"/>
          <w:lang w:val="en-US"/>
        </w:rPr>
        <w:t>-</w:t>
      </w:r>
      <w:r w:rsidRPr="00A60936">
        <w:rPr>
          <w:szCs w:val="28"/>
        </w:rPr>
        <w:t>небудь</w:t>
      </w:r>
      <w:r w:rsidRPr="00A60936">
        <w:rPr>
          <w:szCs w:val="28"/>
          <w:lang w:val="en-US"/>
        </w:rPr>
        <w:t xml:space="preserve"> </w:t>
      </w:r>
      <w:r w:rsidRPr="00A60936">
        <w:rPr>
          <w:szCs w:val="28"/>
        </w:rPr>
        <w:t>послідовності</w:t>
      </w:r>
      <w:r w:rsidRPr="00A60936">
        <w:rPr>
          <w:szCs w:val="28"/>
          <w:lang w:val="en-US"/>
        </w:rPr>
        <w:t xml:space="preserve"> </w:t>
      </w:r>
      <w:r w:rsidRPr="00A60936">
        <w:rPr>
          <w:szCs w:val="28"/>
        </w:rPr>
        <w:t>символів</w:t>
      </w:r>
      <w:r w:rsidRPr="00A60936">
        <w:rPr>
          <w:szCs w:val="28"/>
          <w:lang w:val="en-US"/>
        </w:rPr>
        <w:t xml:space="preserve">, </w:t>
      </w:r>
      <w:r w:rsidRPr="00A60936">
        <w:rPr>
          <w:szCs w:val="28"/>
        </w:rPr>
        <w:t>що</w:t>
      </w:r>
      <w:r w:rsidRPr="00A60936">
        <w:rPr>
          <w:szCs w:val="28"/>
          <w:lang w:val="en-US"/>
        </w:rPr>
        <w:t xml:space="preserve"> </w:t>
      </w:r>
      <w:r w:rsidRPr="00A60936">
        <w:rPr>
          <w:szCs w:val="28"/>
        </w:rPr>
        <w:t>при</w:t>
      </w:r>
      <w:r w:rsidRPr="00A60936">
        <w:rPr>
          <w:szCs w:val="28"/>
          <w:lang w:val="en-US"/>
        </w:rPr>
        <w:t xml:space="preserve"> </w:t>
      </w:r>
      <w:r w:rsidRPr="00A60936">
        <w:rPr>
          <w:szCs w:val="28"/>
        </w:rPr>
        <w:t>написанні</w:t>
      </w:r>
      <w:r w:rsidRPr="00A60936">
        <w:rPr>
          <w:szCs w:val="28"/>
          <w:lang w:val="en-US"/>
        </w:rPr>
        <w:t xml:space="preserve"> </w:t>
      </w:r>
      <w:r w:rsidRPr="00A60936">
        <w:rPr>
          <w:szCs w:val="28"/>
        </w:rPr>
        <w:t>веб</w:t>
      </w:r>
      <w:r w:rsidRPr="00A60936">
        <w:rPr>
          <w:szCs w:val="28"/>
          <w:lang w:val="en-US"/>
        </w:rPr>
        <w:t>-</w:t>
      </w:r>
      <w:r w:rsidRPr="00A60936">
        <w:rPr>
          <w:szCs w:val="28"/>
        </w:rPr>
        <w:t>сторінок</w:t>
      </w:r>
      <w:r w:rsidRPr="00A60936">
        <w:rPr>
          <w:szCs w:val="28"/>
          <w:lang w:val="en-US"/>
        </w:rPr>
        <w:t xml:space="preserve"> </w:t>
      </w:r>
      <w:r w:rsidRPr="00A60936">
        <w:rPr>
          <w:szCs w:val="28"/>
        </w:rPr>
        <w:t>не</w:t>
      </w:r>
      <w:r w:rsidRPr="00A60936">
        <w:rPr>
          <w:szCs w:val="28"/>
          <w:lang w:val="en-US"/>
        </w:rPr>
        <w:t xml:space="preserve"> </w:t>
      </w:r>
      <w:r w:rsidRPr="00A60936">
        <w:rPr>
          <w:szCs w:val="28"/>
        </w:rPr>
        <w:t>рідкість</w:t>
      </w:r>
      <w:r w:rsidRPr="00A60936">
        <w:rPr>
          <w:szCs w:val="28"/>
          <w:lang w:val="en-US"/>
        </w:rPr>
        <w:t xml:space="preserve">, </w:t>
      </w:r>
      <w:r w:rsidRPr="00A60936">
        <w:rPr>
          <w:szCs w:val="28"/>
        </w:rPr>
        <w:t>можуть</w:t>
      </w:r>
      <w:r w:rsidRPr="00A60936">
        <w:rPr>
          <w:szCs w:val="28"/>
          <w:lang w:val="en-US"/>
        </w:rPr>
        <w:t xml:space="preserve"> </w:t>
      </w:r>
      <w:r w:rsidRPr="00A60936">
        <w:rPr>
          <w:szCs w:val="28"/>
        </w:rPr>
        <w:t>полегшити</w:t>
      </w:r>
      <w:r w:rsidRPr="00A60936">
        <w:rPr>
          <w:szCs w:val="28"/>
          <w:lang w:val="en-US"/>
        </w:rPr>
        <w:t xml:space="preserve"> </w:t>
      </w:r>
      <w:r w:rsidRPr="00A60936">
        <w:rPr>
          <w:szCs w:val="28"/>
        </w:rPr>
        <w:t>своє</w:t>
      </w:r>
      <w:r w:rsidRPr="00A60936">
        <w:rPr>
          <w:szCs w:val="28"/>
          <w:lang w:val="en-US"/>
        </w:rPr>
        <w:t xml:space="preserve"> </w:t>
      </w:r>
      <w:r w:rsidRPr="00A60936">
        <w:rPr>
          <w:szCs w:val="28"/>
        </w:rPr>
        <w:t>завдання</w:t>
      </w:r>
      <w:r w:rsidRPr="00A60936">
        <w:rPr>
          <w:szCs w:val="28"/>
          <w:lang w:val="en-US"/>
        </w:rPr>
        <w:t xml:space="preserve">, </w:t>
      </w:r>
      <w:r w:rsidRPr="00A60936">
        <w:rPr>
          <w:szCs w:val="28"/>
        </w:rPr>
        <w:t>записавши</w:t>
      </w:r>
      <w:r w:rsidRPr="00A60936">
        <w:rPr>
          <w:szCs w:val="28"/>
          <w:lang w:val="en-US"/>
        </w:rPr>
        <w:t xml:space="preserve"> </w:t>
      </w:r>
      <w:r w:rsidRPr="00A60936">
        <w:rPr>
          <w:szCs w:val="28"/>
        </w:rPr>
        <w:t>в</w:t>
      </w:r>
      <w:r w:rsidRPr="00A60936">
        <w:rPr>
          <w:szCs w:val="28"/>
          <w:lang w:val="en-US"/>
        </w:rPr>
        <w:t xml:space="preserve"> TextPad </w:t>
      </w:r>
      <w:r w:rsidRPr="00A60936">
        <w:rPr>
          <w:szCs w:val="28"/>
        </w:rPr>
        <w:t>відповідні</w:t>
      </w:r>
      <w:r w:rsidRPr="00A60936">
        <w:rPr>
          <w:szCs w:val="28"/>
          <w:lang w:val="en-US"/>
        </w:rPr>
        <w:t xml:space="preserve"> </w:t>
      </w:r>
      <w:r w:rsidRPr="00A60936">
        <w:rPr>
          <w:szCs w:val="28"/>
        </w:rPr>
        <w:t>макроси</w:t>
      </w:r>
      <w:r w:rsidRPr="00A60936">
        <w:rPr>
          <w:szCs w:val="28"/>
          <w:lang w:val="en-US"/>
        </w:rPr>
        <w:t xml:space="preserve">. </w:t>
      </w:r>
      <w:r w:rsidRPr="00A60936">
        <w:rPr>
          <w:szCs w:val="28"/>
        </w:rPr>
        <w:t>Для</w:t>
      </w:r>
      <w:r w:rsidRPr="00A60936">
        <w:rPr>
          <w:szCs w:val="28"/>
          <w:lang w:val="en-US"/>
        </w:rPr>
        <w:t xml:space="preserve"> </w:t>
      </w:r>
      <w:r w:rsidRPr="00A60936">
        <w:rPr>
          <w:szCs w:val="28"/>
        </w:rPr>
        <w:t>запису</w:t>
      </w:r>
      <w:r w:rsidRPr="00A60936">
        <w:rPr>
          <w:szCs w:val="28"/>
          <w:lang w:val="en-US"/>
        </w:rPr>
        <w:t xml:space="preserve"> </w:t>
      </w:r>
      <w:r w:rsidRPr="00A60936">
        <w:rPr>
          <w:szCs w:val="28"/>
        </w:rPr>
        <w:t>макросу</w:t>
      </w:r>
      <w:r w:rsidRPr="00A60936">
        <w:rPr>
          <w:szCs w:val="28"/>
          <w:lang w:val="en-US"/>
        </w:rPr>
        <w:t xml:space="preserve"> </w:t>
      </w:r>
      <w:r w:rsidRPr="00A60936">
        <w:rPr>
          <w:szCs w:val="28"/>
        </w:rPr>
        <w:t>треба</w:t>
      </w:r>
      <w:r w:rsidRPr="00A60936">
        <w:rPr>
          <w:szCs w:val="28"/>
          <w:lang w:val="en-US"/>
        </w:rPr>
        <w:t xml:space="preserve"> </w:t>
      </w:r>
      <w:r w:rsidRPr="00A60936">
        <w:rPr>
          <w:szCs w:val="28"/>
        </w:rPr>
        <w:t>натиснути</w:t>
      </w:r>
      <w:r w:rsidRPr="00A60936">
        <w:rPr>
          <w:szCs w:val="28"/>
          <w:lang w:val="en-US"/>
        </w:rPr>
        <w:t xml:space="preserve"> </w:t>
      </w:r>
      <w:r w:rsidRPr="00A60936">
        <w:rPr>
          <w:szCs w:val="28"/>
        </w:rPr>
        <w:t>комбінацію</w:t>
      </w:r>
      <w:r w:rsidRPr="00A60936">
        <w:rPr>
          <w:szCs w:val="28"/>
          <w:lang w:val="en-US"/>
        </w:rPr>
        <w:t xml:space="preserve"> </w:t>
      </w:r>
      <w:r w:rsidRPr="00A60936">
        <w:rPr>
          <w:szCs w:val="28"/>
        </w:rPr>
        <w:t>клавіш</w:t>
      </w:r>
      <w:r w:rsidRPr="00A60936">
        <w:rPr>
          <w:szCs w:val="28"/>
          <w:lang w:val="en-US"/>
        </w:rPr>
        <w:t xml:space="preserve"> CTRL+SHIFT+R (</w:t>
      </w:r>
      <w:r w:rsidRPr="00A60936">
        <w:rPr>
          <w:szCs w:val="28"/>
        </w:rPr>
        <w:t>або</w:t>
      </w:r>
      <w:r w:rsidRPr="00A60936">
        <w:rPr>
          <w:szCs w:val="28"/>
          <w:lang w:val="en-US"/>
        </w:rPr>
        <w:t xml:space="preserve"> </w:t>
      </w:r>
      <w:r w:rsidRPr="00A60936">
        <w:rPr>
          <w:szCs w:val="28"/>
        </w:rPr>
        <w:t>вибрати</w:t>
      </w:r>
      <w:r w:rsidRPr="00A60936">
        <w:rPr>
          <w:szCs w:val="28"/>
          <w:lang w:val="en-US"/>
        </w:rPr>
        <w:t xml:space="preserve"> </w:t>
      </w:r>
      <w:r w:rsidRPr="00A60936">
        <w:rPr>
          <w:szCs w:val="28"/>
        </w:rPr>
        <w:t>з</w:t>
      </w:r>
      <w:r w:rsidRPr="00A60936">
        <w:rPr>
          <w:szCs w:val="28"/>
          <w:lang w:val="en-US"/>
        </w:rPr>
        <w:t xml:space="preserve"> </w:t>
      </w:r>
      <w:r w:rsidRPr="00A60936">
        <w:rPr>
          <w:szCs w:val="28"/>
        </w:rPr>
        <w:t>меню</w:t>
      </w:r>
      <w:r w:rsidRPr="00A60936">
        <w:rPr>
          <w:szCs w:val="28"/>
          <w:lang w:val="en-US"/>
        </w:rPr>
        <w:t xml:space="preserve"> Macros </w:t>
      </w:r>
      <w:r w:rsidRPr="00A60936">
        <w:rPr>
          <w:szCs w:val="28"/>
        </w:rPr>
        <w:t>пункт</w:t>
      </w:r>
      <w:r w:rsidRPr="00A60936">
        <w:rPr>
          <w:szCs w:val="28"/>
          <w:lang w:val="en-US"/>
        </w:rPr>
        <w:t xml:space="preserve"> Record). </w:t>
      </w:r>
      <w:r w:rsidRPr="00A60936">
        <w:rPr>
          <w:szCs w:val="28"/>
        </w:rPr>
        <w:t>При</w:t>
      </w:r>
      <w:r w:rsidRPr="00A60936">
        <w:rPr>
          <w:szCs w:val="28"/>
          <w:lang w:val="en-US"/>
        </w:rPr>
        <w:t xml:space="preserve"> </w:t>
      </w:r>
      <w:r w:rsidRPr="00A60936">
        <w:rPr>
          <w:szCs w:val="28"/>
        </w:rPr>
        <w:t>цьому</w:t>
      </w:r>
      <w:r w:rsidRPr="00A60936">
        <w:rPr>
          <w:szCs w:val="28"/>
          <w:lang w:val="en-US"/>
        </w:rPr>
        <w:t xml:space="preserve"> </w:t>
      </w:r>
      <w:r w:rsidRPr="00A60936">
        <w:rPr>
          <w:szCs w:val="28"/>
        </w:rPr>
        <w:t>почнеться</w:t>
      </w:r>
      <w:r w:rsidRPr="00A60936">
        <w:rPr>
          <w:szCs w:val="28"/>
          <w:lang w:val="en-US"/>
        </w:rPr>
        <w:t xml:space="preserve"> </w:t>
      </w:r>
      <w:r w:rsidRPr="00A60936">
        <w:rPr>
          <w:szCs w:val="28"/>
        </w:rPr>
        <w:t>запис</w:t>
      </w:r>
      <w:r w:rsidRPr="00A60936">
        <w:rPr>
          <w:szCs w:val="28"/>
          <w:lang w:val="en-US"/>
        </w:rPr>
        <w:t xml:space="preserve"> </w:t>
      </w:r>
      <w:r w:rsidRPr="00A60936">
        <w:rPr>
          <w:szCs w:val="28"/>
        </w:rPr>
        <w:t>макросу</w:t>
      </w:r>
      <w:r w:rsidRPr="00A60936">
        <w:rPr>
          <w:szCs w:val="28"/>
          <w:lang w:val="en-US"/>
        </w:rPr>
        <w:t xml:space="preserve">, </w:t>
      </w:r>
      <w:r w:rsidRPr="00A60936">
        <w:rPr>
          <w:szCs w:val="28"/>
        </w:rPr>
        <w:t>тобто</w:t>
      </w:r>
      <w:r w:rsidRPr="00A60936">
        <w:rPr>
          <w:szCs w:val="28"/>
          <w:lang w:val="en-US"/>
        </w:rPr>
        <w:t xml:space="preserve"> </w:t>
      </w:r>
      <w:r w:rsidRPr="00A60936">
        <w:rPr>
          <w:szCs w:val="28"/>
        </w:rPr>
        <w:t>все</w:t>
      </w:r>
      <w:r w:rsidRPr="00A60936">
        <w:rPr>
          <w:szCs w:val="28"/>
          <w:lang w:val="en-US"/>
        </w:rPr>
        <w:t xml:space="preserve"> </w:t>
      </w:r>
      <w:r w:rsidRPr="00A60936">
        <w:rPr>
          <w:szCs w:val="28"/>
        </w:rPr>
        <w:t>подальші</w:t>
      </w:r>
      <w:r w:rsidRPr="00A60936">
        <w:rPr>
          <w:szCs w:val="28"/>
          <w:lang w:val="en-US"/>
        </w:rPr>
        <w:t xml:space="preserve"> </w:t>
      </w:r>
      <w:r w:rsidRPr="00A60936">
        <w:rPr>
          <w:szCs w:val="28"/>
        </w:rPr>
        <w:t>дії</w:t>
      </w:r>
      <w:r w:rsidRPr="00A60936">
        <w:rPr>
          <w:szCs w:val="28"/>
          <w:lang w:val="en-US"/>
        </w:rPr>
        <w:t xml:space="preserve"> </w:t>
      </w:r>
      <w:proofErr w:type="spellStart"/>
      <w:r w:rsidRPr="00A60936">
        <w:rPr>
          <w:szCs w:val="28"/>
        </w:rPr>
        <w:t>запам</w:t>
      </w:r>
      <w:proofErr w:type="spellEnd"/>
      <w:r w:rsidRPr="00A60936">
        <w:rPr>
          <w:szCs w:val="28"/>
          <w:lang w:val="en-US"/>
        </w:rPr>
        <w:t>'</w:t>
      </w:r>
      <w:proofErr w:type="spellStart"/>
      <w:r w:rsidRPr="00A60936">
        <w:rPr>
          <w:szCs w:val="28"/>
        </w:rPr>
        <w:t>ятають</w:t>
      </w:r>
      <w:proofErr w:type="spellEnd"/>
      <w:r w:rsidRPr="00A60936">
        <w:rPr>
          <w:szCs w:val="28"/>
          <w:lang w:val="en-US"/>
        </w:rPr>
        <w:t xml:space="preserve">. </w:t>
      </w:r>
      <w:r w:rsidRPr="00A60936">
        <w:rPr>
          <w:szCs w:val="28"/>
        </w:rPr>
        <w:t>Щоб</w:t>
      </w:r>
      <w:r w:rsidRPr="00A60936">
        <w:rPr>
          <w:szCs w:val="28"/>
          <w:lang w:val="en-US"/>
        </w:rPr>
        <w:t xml:space="preserve"> </w:t>
      </w:r>
      <w:r w:rsidRPr="00A60936">
        <w:rPr>
          <w:szCs w:val="28"/>
        </w:rPr>
        <w:t>закінчити</w:t>
      </w:r>
      <w:r w:rsidRPr="00A60936">
        <w:rPr>
          <w:szCs w:val="28"/>
          <w:lang w:val="en-US"/>
        </w:rPr>
        <w:t xml:space="preserve"> </w:t>
      </w:r>
      <w:r w:rsidRPr="00A60936">
        <w:rPr>
          <w:szCs w:val="28"/>
        </w:rPr>
        <w:t>запис</w:t>
      </w:r>
      <w:r w:rsidRPr="00A60936">
        <w:rPr>
          <w:szCs w:val="28"/>
          <w:lang w:val="en-US"/>
        </w:rPr>
        <w:t xml:space="preserve">, </w:t>
      </w:r>
      <w:r w:rsidRPr="00A60936">
        <w:rPr>
          <w:szCs w:val="28"/>
        </w:rPr>
        <w:t>треба</w:t>
      </w:r>
      <w:r w:rsidRPr="00A60936">
        <w:rPr>
          <w:szCs w:val="28"/>
          <w:lang w:val="en-US"/>
        </w:rPr>
        <w:t xml:space="preserve"> </w:t>
      </w:r>
      <w:r w:rsidRPr="00A60936">
        <w:rPr>
          <w:szCs w:val="28"/>
        </w:rPr>
        <w:t>знову</w:t>
      </w:r>
      <w:r w:rsidRPr="00A60936">
        <w:rPr>
          <w:szCs w:val="28"/>
          <w:lang w:val="en-US"/>
        </w:rPr>
        <w:t xml:space="preserve"> </w:t>
      </w:r>
      <w:r w:rsidRPr="00A60936">
        <w:rPr>
          <w:szCs w:val="28"/>
        </w:rPr>
        <w:t>натиснути</w:t>
      </w:r>
      <w:r w:rsidRPr="00A60936">
        <w:rPr>
          <w:szCs w:val="28"/>
          <w:lang w:val="en-US"/>
        </w:rPr>
        <w:t xml:space="preserve"> </w:t>
      </w:r>
      <w:r w:rsidRPr="00A60936">
        <w:rPr>
          <w:szCs w:val="28"/>
        </w:rPr>
        <w:t>комбінацію</w:t>
      </w:r>
      <w:r w:rsidRPr="00A60936">
        <w:rPr>
          <w:szCs w:val="28"/>
          <w:lang w:val="en-US"/>
        </w:rPr>
        <w:t xml:space="preserve"> </w:t>
      </w:r>
      <w:r w:rsidRPr="00A60936">
        <w:rPr>
          <w:szCs w:val="28"/>
        </w:rPr>
        <w:t>клавіш</w:t>
      </w:r>
      <w:r w:rsidRPr="00A60936">
        <w:rPr>
          <w:szCs w:val="28"/>
          <w:lang w:val="en-US"/>
        </w:rPr>
        <w:t xml:space="preserve"> CTRL+SHIFT+R, </w:t>
      </w:r>
      <w:r w:rsidRPr="00A60936">
        <w:rPr>
          <w:szCs w:val="28"/>
        </w:rPr>
        <w:t>після</w:t>
      </w:r>
      <w:r w:rsidRPr="00A60936">
        <w:rPr>
          <w:szCs w:val="28"/>
          <w:lang w:val="en-US"/>
        </w:rPr>
        <w:t xml:space="preserve"> </w:t>
      </w:r>
      <w:r w:rsidRPr="00A60936">
        <w:rPr>
          <w:szCs w:val="28"/>
        </w:rPr>
        <w:t>чого</w:t>
      </w:r>
      <w:r w:rsidRPr="00A60936">
        <w:rPr>
          <w:szCs w:val="28"/>
          <w:lang w:val="en-US"/>
        </w:rPr>
        <w:t xml:space="preserve"> </w:t>
      </w:r>
      <w:r w:rsidRPr="00A60936">
        <w:rPr>
          <w:szCs w:val="28"/>
        </w:rPr>
        <w:t>привласнити</w:t>
      </w:r>
      <w:r w:rsidRPr="00A60936">
        <w:rPr>
          <w:szCs w:val="28"/>
          <w:lang w:val="en-US"/>
        </w:rPr>
        <w:t xml:space="preserve"> </w:t>
      </w:r>
      <w:proofErr w:type="spellStart"/>
      <w:r w:rsidRPr="00A60936">
        <w:rPr>
          <w:szCs w:val="28"/>
        </w:rPr>
        <w:t>ім</w:t>
      </w:r>
      <w:proofErr w:type="spellEnd"/>
      <w:r w:rsidRPr="00A60936">
        <w:rPr>
          <w:szCs w:val="28"/>
          <w:lang w:val="en-US"/>
        </w:rPr>
        <w:t>'</w:t>
      </w:r>
      <w:r w:rsidRPr="00A60936">
        <w:rPr>
          <w:szCs w:val="28"/>
        </w:rPr>
        <w:t>я</w:t>
      </w:r>
      <w:r w:rsidRPr="00A60936">
        <w:rPr>
          <w:szCs w:val="28"/>
          <w:lang w:val="en-US"/>
        </w:rPr>
        <w:t xml:space="preserve"> </w:t>
      </w:r>
      <w:r w:rsidRPr="00A60936">
        <w:rPr>
          <w:szCs w:val="28"/>
        </w:rPr>
        <w:t>файлу</w:t>
      </w:r>
      <w:r w:rsidRPr="00A60936">
        <w:rPr>
          <w:szCs w:val="28"/>
          <w:lang w:val="en-US"/>
        </w:rPr>
        <w:t xml:space="preserve"> </w:t>
      </w:r>
      <w:r w:rsidRPr="00A60936">
        <w:rPr>
          <w:szCs w:val="28"/>
        </w:rPr>
        <w:t>макросу</w:t>
      </w:r>
      <w:r w:rsidRPr="00A60936">
        <w:rPr>
          <w:szCs w:val="28"/>
          <w:lang w:val="en-US"/>
        </w:rPr>
        <w:t xml:space="preserve">, </w:t>
      </w:r>
      <w:r w:rsidRPr="00A60936">
        <w:rPr>
          <w:szCs w:val="28"/>
        </w:rPr>
        <w:t>а</w:t>
      </w:r>
      <w:r w:rsidRPr="00A60936">
        <w:rPr>
          <w:szCs w:val="28"/>
          <w:lang w:val="en-US"/>
        </w:rPr>
        <w:t xml:space="preserve"> </w:t>
      </w:r>
      <w:r w:rsidRPr="00A60936">
        <w:rPr>
          <w:szCs w:val="28"/>
        </w:rPr>
        <w:t>також</w:t>
      </w:r>
      <w:r w:rsidRPr="00A60936">
        <w:rPr>
          <w:szCs w:val="28"/>
          <w:lang w:val="en-US"/>
        </w:rPr>
        <w:t xml:space="preserve"> </w:t>
      </w:r>
      <w:r w:rsidRPr="00A60936">
        <w:rPr>
          <w:szCs w:val="28"/>
        </w:rPr>
        <w:t>дати</w:t>
      </w:r>
      <w:r w:rsidRPr="00A60936">
        <w:rPr>
          <w:szCs w:val="28"/>
          <w:lang w:val="en-US"/>
        </w:rPr>
        <w:t xml:space="preserve"> </w:t>
      </w:r>
      <w:r w:rsidRPr="00A60936">
        <w:rPr>
          <w:szCs w:val="28"/>
        </w:rPr>
        <w:t>назву</w:t>
      </w:r>
      <w:r w:rsidRPr="00A60936">
        <w:rPr>
          <w:szCs w:val="28"/>
          <w:lang w:val="en-US"/>
        </w:rPr>
        <w:t xml:space="preserve"> </w:t>
      </w:r>
      <w:r w:rsidRPr="00A60936">
        <w:rPr>
          <w:szCs w:val="28"/>
        </w:rPr>
        <w:t>для</w:t>
      </w:r>
      <w:r w:rsidRPr="00A60936">
        <w:rPr>
          <w:szCs w:val="28"/>
          <w:lang w:val="en-US"/>
        </w:rPr>
        <w:t xml:space="preserve"> </w:t>
      </w:r>
      <w:r w:rsidRPr="00A60936">
        <w:rPr>
          <w:szCs w:val="28"/>
        </w:rPr>
        <w:t>уявлення</w:t>
      </w:r>
      <w:r w:rsidRPr="00A60936">
        <w:rPr>
          <w:szCs w:val="28"/>
          <w:lang w:val="en-US"/>
        </w:rPr>
        <w:t xml:space="preserve"> </w:t>
      </w:r>
      <w:r w:rsidRPr="00A60936">
        <w:rPr>
          <w:szCs w:val="28"/>
        </w:rPr>
        <w:t>макросу</w:t>
      </w:r>
      <w:r w:rsidRPr="00A60936">
        <w:rPr>
          <w:szCs w:val="28"/>
          <w:lang w:val="en-US"/>
        </w:rPr>
        <w:t xml:space="preserve"> </w:t>
      </w:r>
      <w:r w:rsidRPr="00A60936">
        <w:rPr>
          <w:szCs w:val="28"/>
        </w:rPr>
        <w:t>в</w:t>
      </w:r>
      <w:r w:rsidRPr="00A60936">
        <w:rPr>
          <w:szCs w:val="28"/>
          <w:lang w:val="en-US"/>
        </w:rPr>
        <w:t xml:space="preserve"> </w:t>
      </w:r>
      <w:r w:rsidRPr="00A60936">
        <w:rPr>
          <w:szCs w:val="28"/>
        </w:rPr>
        <w:t>меню</w:t>
      </w:r>
      <w:r w:rsidRPr="00A60936">
        <w:rPr>
          <w:szCs w:val="28"/>
          <w:lang w:val="en-US"/>
        </w:rPr>
        <w:t xml:space="preserve">. </w:t>
      </w:r>
      <w:r w:rsidRPr="00A60936">
        <w:rPr>
          <w:szCs w:val="28"/>
        </w:rPr>
        <w:t xml:space="preserve">Тут можна також дати, якщо потрібно, короткий опис макросу і вказати ім'я його автора. Після натиснення на кнопку ОК назва макросу з'явиться в меню </w:t>
      </w:r>
      <w:proofErr w:type="spellStart"/>
      <w:r w:rsidRPr="00A60936">
        <w:rPr>
          <w:szCs w:val="28"/>
        </w:rPr>
        <w:t>Macros</w:t>
      </w:r>
      <w:proofErr w:type="spellEnd"/>
      <w:r w:rsidRPr="00A60936">
        <w:rPr>
          <w:szCs w:val="28"/>
        </w:rPr>
        <w:t xml:space="preserve">. Вибравши його, можна ввести відразу всю задану послідовність символів. </w:t>
      </w:r>
    </w:p>
    <w:p w:rsidR="007B7289" w:rsidRPr="00A60936" w:rsidRDefault="007B7289" w:rsidP="007B7289">
      <w:pPr>
        <w:pStyle w:val="af3"/>
        <w:spacing w:before="0" w:beforeAutospacing="0" w:after="0" w:afterAutospacing="0"/>
        <w:ind w:firstLine="709"/>
        <w:rPr>
          <w:szCs w:val="28"/>
        </w:rPr>
      </w:pPr>
      <w:r w:rsidRPr="00A60936">
        <w:rPr>
          <w:szCs w:val="28"/>
        </w:rPr>
        <w:t xml:space="preserve">Для зручності </w:t>
      </w:r>
      <w:proofErr w:type="spellStart"/>
      <w:r w:rsidRPr="00A60936">
        <w:rPr>
          <w:szCs w:val="28"/>
        </w:rPr>
        <w:t>відладки</w:t>
      </w:r>
      <w:proofErr w:type="spellEnd"/>
      <w:r w:rsidRPr="00A60936">
        <w:rPr>
          <w:szCs w:val="28"/>
        </w:rPr>
        <w:t xml:space="preserve"> можна встановити прапорець в пункті </w:t>
      </w:r>
      <w:proofErr w:type="spellStart"/>
      <w:r w:rsidRPr="00A60936">
        <w:rPr>
          <w:szCs w:val="28"/>
        </w:rPr>
        <w:t>Line</w:t>
      </w:r>
      <w:proofErr w:type="spellEnd"/>
      <w:r w:rsidRPr="00A60936">
        <w:rPr>
          <w:szCs w:val="28"/>
        </w:rPr>
        <w:t xml:space="preserve"> </w:t>
      </w:r>
      <w:proofErr w:type="spellStart"/>
      <w:r w:rsidRPr="00A60936">
        <w:rPr>
          <w:szCs w:val="28"/>
        </w:rPr>
        <w:t>Numbers</w:t>
      </w:r>
      <w:proofErr w:type="spellEnd"/>
      <w:r w:rsidRPr="00A60936">
        <w:rPr>
          <w:szCs w:val="28"/>
        </w:rPr>
        <w:t xml:space="preserve"> (Нумерація рядків) в меню View (Вигляд), - в цьому випадку всі рядки тексту будуть пронумеровані. Хочеться відзначити, що якщо в меню </w:t>
      </w:r>
      <w:proofErr w:type="spellStart"/>
      <w:r w:rsidRPr="00A60936">
        <w:rPr>
          <w:szCs w:val="28"/>
        </w:rPr>
        <w:t>Configure</w:t>
      </w:r>
      <w:proofErr w:type="spellEnd"/>
      <w:r w:rsidRPr="00A60936">
        <w:rPr>
          <w:szCs w:val="28"/>
        </w:rPr>
        <w:t xml:space="preserve"> (Настройка) включений пункт Word </w:t>
      </w:r>
      <w:proofErr w:type="spellStart"/>
      <w:r w:rsidRPr="00A60936">
        <w:rPr>
          <w:szCs w:val="28"/>
        </w:rPr>
        <w:t>Wrap</w:t>
      </w:r>
      <w:proofErr w:type="spellEnd"/>
      <w:r w:rsidRPr="00A60936">
        <w:rPr>
          <w:szCs w:val="28"/>
        </w:rPr>
        <w:t xml:space="preserve"> (Перенос по словах) для автоматичного перенесення кінців довгих рядків у видиму частину екрану, то кожна такий довгий рядок все одно нумеруватиметься одним номером, а не двома або </w:t>
      </w:r>
      <w:r w:rsidRPr="00A60936">
        <w:rPr>
          <w:szCs w:val="28"/>
        </w:rPr>
        <w:lastRenderedPageBreak/>
        <w:t xml:space="preserve">трьома (до речі, така нумерація чомусь недоступна в чудовій програмі </w:t>
      </w:r>
      <w:proofErr w:type="spellStart"/>
      <w:r w:rsidRPr="00A60936">
        <w:rPr>
          <w:szCs w:val="28"/>
        </w:rPr>
        <w:t>Homesite</w:t>
      </w:r>
      <w:proofErr w:type="spellEnd"/>
      <w:r w:rsidRPr="00A60936">
        <w:rPr>
          <w:szCs w:val="28"/>
        </w:rPr>
        <w:t xml:space="preserve">, про яку мова піде нижчим). А якщо в меню View (Вигляд) включити прапорець </w:t>
      </w:r>
      <w:proofErr w:type="spellStart"/>
      <w:r w:rsidRPr="00A60936">
        <w:rPr>
          <w:szCs w:val="28"/>
        </w:rPr>
        <w:t>Visible</w:t>
      </w:r>
      <w:proofErr w:type="spellEnd"/>
      <w:r w:rsidRPr="00A60936">
        <w:rPr>
          <w:szCs w:val="28"/>
        </w:rPr>
        <w:t xml:space="preserve"> </w:t>
      </w:r>
      <w:proofErr w:type="spellStart"/>
      <w:r w:rsidRPr="00A60936">
        <w:rPr>
          <w:szCs w:val="28"/>
        </w:rPr>
        <w:t>Spaces</w:t>
      </w:r>
      <w:proofErr w:type="spellEnd"/>
      <w:r w:rsidRPr="00A60936">
        <w:rPr>
          <w:szCs w:val="28"/>
        </w:rPr>
        <w:t xml:space="preserve"> (Відображати пропуски), то можна побачити на екрані і “невидимі символи”, такі, як пропуски, символи табуляції та інші. </w:t>
      </w:r>
    </w:p>
    <w:p w:rsidR="007B7289" w:rsidRPr="00A60936" w:rsidRDefault="007B7289" w:rsidP="007B7289">
      <w:pPr>
        <w:pStyle w:val="af3"/>
        <w:spacing w:before="0" w:beforeAutospacing="0" w:after="0" w:afterAutospacing="0"/>
        <w:ind w:firstLine="709"/>
        <w:rPr>
          <w:szCs w:val="28"/>
        </w:rPr>
      </w:pPr>
      <w:r w:rsidRPr="00A60936">
        <w:rPr>
          <w:szCs w:val="28"/>
        </w:rPr>
        <w:t xml:space="preserve">У програмі TextPad можна легко порівняти два файли, вибравши з меню Tools (Сервіс) пункт </w:t>
      </w:r>
      <w:proofErr w:type="spellStart"/>
      <w:r w:rsidRPr="00A60936">
        <w:rPr>
          <w:szCs w:val="28"/>
        </w:rPr>
        <w:t>Compare</w:t>
      </w:r>
      <w:proofErr w:type="spellEnd"/>
      <w:r w:rsidRPr="00A60936">
        <w:rPr>
          <w:szCs w:val="28"/>
        </w:rPr>
        <w:t xml:space="preserve"> </w:t>
      </w:r>
      <w:proofErr w:type="spellStart"/>
      <w:r w:rsidRPr="00A60936">
        <w:rPr>
          <w:szCs w:val="28"/>
        </w:rPr>
        <w:t>Files</w:t>
      </w:r>
      <w:proofErr w:type="spellEnd"/>
      <w:r w:rsidRPr="00A60936">
        <w:rPr>
          <w:szCs w:val="28"/>
        </w:rPr>
        <w:t xml:space="preserve"> (Порівняти файли). А якщо є два (або більш) схожі файли, в деяких місцях яких треба </w:t>
      </w:r>
      <w:proofErr w:type="spellStart"/>
      <w:r w:rsidRPr="00A60936">
        <w:rPr>
          <w:szCs w:val="28"/>
        </w:rPr>
        <w:t>внести</w:t>
      </w:r>
      <w:proofErr w:type="spellEnd"/>
      <w:r w:rsidRPr="00A60936">
        <w:rPr>
          <w:szCs w:val="28"/>
        </w:rPr>
        <w:t xml:space="preserve"> зміни, зручно використовувати функцію </w:t>
      </w:r>
      <w:proofErr w:type="spellStart"/>
      <w:r w:rsidRPr="00A60936">
        <w:rPr>
          <w:szCs w:val="28"/>
        </w:rPr>
        <w:t>Synchronize</w:t>
      </w:r>
      <w:proofErr w:type="spellEnd"/>
      <w:r w:rsidRPr="00A60936">
        <w:rPr>
          <w:szCs w:val="28"/>
        </w:rPr>
        <w:t xml:space="preserve"> </w:t>
      </w:r>
      <w:proofErr w:type="spellStart"/>
      <w:r w:rsidRPr="00A60936">
        <w:rPr>
          <w:szCs w:val="28"/>
        </w:rPr>
        <w:t>Scrolling</w:t>
      </w:r>
      <w:proofErr w:type="spellEnd"/>
      <w:r w:rsidRPr="00A60936">
        <w:rPr>
          <w:szCs w:val="28"/>
        </w:rPr>
        <w:t xml:space="preserve"> (Одночасна прокрутка) з меню </w:t>
      </w:r>
      <w:proofErr w:type="spellStart"/>
      <w:r w:rsidRPr="00A60936">
        <w:rPr>
          <w:szCs w:val="28"/>
        </w:rPr>
        <w:t>Configure</w:t>
      </w:r>
      <w:proofErr w:type="spellEnd"/>
      <w:r w:rsidRPr="00A60936">
        <w:rPr>
          <w:szCs w:val="28"/>
        </w:rPr>
        <w:t xml:space="preserve"> (Настройка). В цьому випадку можна відкрити відразу декілька файлів, наприклад, вибравши з меню Windows (Вікна) пункт </w:t>
      </w:r>
      <w:proofErr w:type="spellStart"/>
      <w:r w:rsidRPr="00A60936">
        <w:rPr>
          <w:szCs w:val="28"/>
        </w:rPr>
        <w:t>Tile</w:t>
      </w:r>
      <w:proofErr w:type="spellEnd"/>
      <w:r w:rsidRPr="00A60936">
        <w:rPr>
          <w:szCs w:val="28"/>
        </w:rPr>
        <w:t xml:space="preserve"> </w:t>
      </w:r>
      <w:proofErr w:type="spellStart"/>
      <w:r w:rsidRPr="00A60936">
        <w:rPr>
          <w:szCs w:val="28"/>
        </w:rPr>
        <w:t>Vertically</w:t>
      </w:r>
      <w:proofErr w:type="spellEnd"/>
      <w:r w:rsidRPr="00A60936">
        <w:rPr>
          <w:szCs w:val="28"/>
        </w:rPr>
        <w:t xml:space="preserve"> (Розташувати по вертикалі), і тоді при прокрутці одного з них інші прокручуються синхронно. Серед інших корисних функцій програми TextPad варто відзначити можливість автоматичної зміни клавіатурного регістра командою </w:t>
      </w:r>
      <w:proofErr w:type="spellStart"/>
      <w:r w:rsidRPr="00A60936">
        <w:rPr>
          <w:szCs w:val="28"/>
        </w:rPr>
        <w:t>Edit</w:t>
      </w:r>
      <w:proofErr w:type="spellEnd"/>
      <w:r w:rsidRPr="00A60936">
        <w:rPr>
          <w:szCs w:val="28"/>
        </w:rPr>
        <w:t xml:space="preserve"> &gt; </w:t>
      </w:r>
    </w:p>
    <w:p w:rsidR="007B7289" w:rsidRPr="00A60936" w:rsidRDefault="007B7289" w:rsidP="007B7289">
      <w:pPr>
        <w:pStyle w:val="af3"/>
        <w:spacing w:before="0" w:beforeAutospacing="0" w:after="0" w:afterAutospacing="0"/>
        <w:ind w:firstLine="709"/>
        <w:rPr>
          <w:szCs w:val="28"/>
        </w:rPr>
      </w:pPr>
      <w:proofErr w:type="spellStart"/>
      <w:r w:rsidRPr="00A60936">
        <w:rPr>
          <w:szCs w:val="28"/>
        </w:rPr>
        <w:t>Change</w:t>
      </w:r>
      <w:proofErr w:type="spellEnd"/>
      <w:r w:rsidRPr="00A60936">
        <w:rPr>
          <w:szCs w:val="28"/>
        </w:rPr>
        <w:t xml:space="preserve"> </w:t>
      </w:r>
      <w:proofErr w:type="spellStart"/>
      <w:r w:rsidRPr="00A60936">
        <w:rPr>
          <w:szCs w:val="28"/>
        </w:rPr>
        <w:t>Case</w:t>
      </w:r>
      <w:proofErr w:type="spellEnd"/>
      <w:r w:rsidRPr="00A60936">
        <w:rPr>
          <w:szCs w:val="28"/>
        </w:rPr>
        <w:t xml:space="preserve"> (Правка &gt; Змінити регістр), автоматичного копіювання в буфер слова або рядка, на якому знаходиться курсор, за допомогою команд </w:t>
      </w:r>
      <w:proofErr w:type="spellStart"/>
      <w:r w:rsidRPr="00A60936">
        <w:rPr>
          <w:szCs w:val="28"/>
        </w:rPr>
        <w:t>Edit</w:t>
      </w:r>
      <w:proofErr w:type="spellEnd"/>
      <w:r w:rsidRPr="00A60936">
        <w:rPr>
          <w:szCs w:val="28"/>
        </w:rPr>
        <w:t xml:space="preserve"> ” </w:t>
      </w:r>
      <w:proofErr w:type="spellStart"/>
      <w:r w:rsidRPr="00A60936">
        <w:rPr>
          <w:szCs w:val="28"/>
        </w:rPr>
        <w:t>Cut</w:t>
      </w:r>
      <w:proofErr w:type="spellEnd"/>
      <w:r w:rsidRPr="00A60936">
        <w:rPr>
          <w:szCs w:val="28"/>
        </w:rPr>
        <w:t xml:space="preserve"> </w:t>
      </w:r>
      <w:proofErr w:type="spellStart"/>
      <w:r w:rsidRPr="00A60936">
        <w:rPr>
          <w:szCs w:val="28"/>
        </w:rPr>
        <w:t>Other</w:t>
      </w:r>
      <w:proofErr w:type="spellEnd"/>
      <w:r w:rsidRPr="00A60936">
        <w:rPr>
          <w:szCs w:val="28"/>
        </w:rPr>
        <w:t xml:space="preserve"> (Правка &gt; Вирізувати) і </w:t>
      </w:r>
      <w:proofErr w:type="spellStart"/>
      <w:r w:rsidRPr="00A60936">
        <w:rPr>
          <w:szCs w:val="28"/>
        </w:rPr>
        <w:t>Edit</w:t>
      </w:r>
      <w:proofErr w:type="spellEnd"/>
      <w:r w:rsidRPr="00A60936">
        <w:rPr>
          <w:szCs w:val="28"/>
        </w:rPr>
        <w:t xml:space="preserve"> &gt; Сміттю </w:t>
      </w:r>
      <w:proofErr w:type="spellStart"/>
      <w:r w:rsidRPr="00A60936">
        <w:rPr>
          <w:szCs w:val="28"/>
        </w:rPr>
        <w:t>Other</w:t>
      </w:r>
      <w:proofErr w:type="spellEnd"/>
      <w:r w:rsidRPr="00A60936">
        <w:rPr>
          <w:szCs w:val="28"/>
        </w:rPr>
        <w:t xml:space="preserve"> (Правка &gt; Копіювати), а також функцію перевірки орфографії Tools &gt; </w:t>
      </w:r>
      <w:proofErr w:type="spellStart"/>
      <w:r w:rsidRPr="00A60936">
        <w:rPr>
          <w:szCs w:val="28"/>
        </w:rPr>
        <w:t>Spelling</w:t>
      </w:r>
      <w:proofErr w:type="spellEnd"/>
      <w:r w:rsidRPr="00A60936">
        <w:rPr>
          <w:szCs w:val="28"/>
        </w:rPr>
        <w:t xml:space="preserve"> (Сервіс &gt; Правопис). І, звичайно, тут присутня можливість </w:t>
      </w:r>
      <w:proofErr w:type="spellStart"/>
      <w:r w:rsidRPr="00A60936">
        <w:rPr>
          <w:szCs w:val="28"/>
        </w:rPr>
        <w:t>проглядання</w:t>
      </w:r>
      <w:proofErr w:type="spellEnd"/>
      <w:r w:rsidRPr="00A60936">
        <w:rPr>
          <w:szCs w:val="28"/>
        </w:rPr>
        <w:t xml:space="preserve"> створеного файлу в </w:t>
      </w:r>
      <w:proofErr w:type="spellStart"/>
      <w:r w:rsidRPr="00A60936">
        <w:rPr>
          <w:szCs w:val="28"/>
        </w:rPr>
        <w:t>броузере</w:t>
      </w:r>
      <w:proofErr w:type="spellEnd"/>
      <w:r w:rsidRPr="00A60936">
        <w:rPr>
          <w:szCs w:val="28"/>
        </w:rPr>
        <w:t xml:space="preserve"> View &gt; </w:t>
      </w:r>
      <w:proofErr w:type="spellStart"/>
      <w:r w:rsidRPr="00A60936">
        <w:rPr>
          <w:szCs w:val="28"/>
        </w:rPr>
        <w:t>In</w:t>
      </w:r>
      <w:proofErr w:type="spellEnd"/>
      <w:r w:rsidRPr="00A60936">
        <w:rPr>
          <w:szCs w:val="28"/>
        </w:rPr>
        <w:t xml:space="preserve"> Web </w:t>
      </w:r>
      <w:proofErr w:type="spellStart"/>
      <w:r w:rsidRPr="00A60936">
        <w:rPr>
          <w:szCs w:val="28"/>
        </w:rPr>
        <w:t>Browser</w:t>
      </w:r>
      <w:proofErr w:type="spellEnd"/>
      <w:r w:rsidRPr="00A60936">
        <w:rPr>
          <w:szCs w:val="28"/>
        </w:rPr>
        <w:t xml:space="preserve"> (Вигляд &gt; У </w:t>
      </w:r>
      <w:proofErr w:type="spellStart"/>
      <w:r w:rsidRPr="00A60936">
        <w:rPr>
          <w:szCs w:val="28"/>
        </w:rPr>
        <w:t>броузере</w:t>
      </w:r>
      <w:proofErr w:type="spellEnd"/>
      <w:r w:rsidRPr="00A60936">
        <w:rPr>
          <w:szCs w:val="28"/>
        </w:rPr>
        <w:t xml:space="preserve">). </w:t>
      </w:r>
    </w:p>
    <w:p w:rsidR="007B7289" w:rsidRPr="00A60936" w:rsidRDefault="007B7289" w:rsidP="007B7289">
      <w:pPr>
        <w:pStyle w:val="af3"/>
        <w:spacing w:before="0" w:beforeAutospacing="0" w:after="0" w:afterAutospacing="0"/>
        <w:ind w:firstLine="709"/>
        <w:rPr>
          <w:i/>
          <w:iCs/>
          <w:szCs w:val="28"/>
        </w:rPr>
      </w:pPr>
      <w:r w:rsidRPr="00A60936">
        <w:rPr>
          <w:i/>
          <w:iCs/>
          <w:szCs w:val="28"/>
        </w:rPr>
        <w:t xml:space="preserve">Веб-сервер-редактор </w:t>
      </w:r>
      <w:proofErr w:type="spellStart"/>
      <w:r w:rsidRPr="00A60936">
        <w:rPr>
          <w:i/>
          <w:iCs/>
          <w:szCs w:val="28"/>
        </w:rPr>
        <w:t>Arachnophilia</w:t>
      </w:r>
      <w:proofErr w:type="spellEnd"/>
      <w:r w:rsidRPr="00A60936">
        <w:rPr>
          <w:i/>
          <w:iCs/>
          <w:szCs w:val="28"/>
        </w:rPr>
        <w:t xml:space="preserve"> </w:t>
      </w:r>
    </w:p>
    <w:p w:rsidR="007B7289" w:rsidRPr="00A60936" w:rsidRDefault="007B7289" w:rsidP="007B7289">
      <w:pPr>
        <w:pStyle w:val="af3"/>
        <w:spacing w:before="0" w:beforeAutospacing="0" w:after="0" w:afterAutospacing="0"/>
        <w:ind w:firstLine="709"/>
        <w:rPr>
          <w:szCs w:val="28"/>
        </w:rPr>
      </w:pPr>
      <w:r w:rsidRPr="00A60936">
        <w:rPr>
          <w:szCs w:val="28"/>
        </w:rPr>
        <w:t>Завершивши короткий огляд можливостей програми TextPad, давайте розглянемо іншу програму для написання .HTML-</w:t>
      </w:r>
      <w:proofErr w:type="spellStart"/>
      <w:r w:rsidRPr="00A60936">
        <w:rPr>
          <w:szCs w:val="28"/>
        </w:rPr>
        <w:t>кода</w:t>
      </w:r>
      <w:proofErr w:type="spellEnd"/>
      <w:r w:rsidRPr="00A60936">
        <w:rPr>
          <w:szCs w:val="28"/>
        </w:rPr>
        <w:t xml:space="preserve"> - </w:t>
      </w:r>
      <w:proofErr w:type="spellStart"/>
      <w:r w:rsidRPr="00A60936">
        <w:rPr>
          <w:szCs w:val="28"/>
        </w:rPr>
        <w:t>Arachnophilia</w:t>
      </w:r>
      <w:proofErr w:type="spellEnd"/>
      <w:r w:rsidRPr="00A60936">
        <w:rPr>
          <w:szCs w:val="28"/>
        </w:rPr>
        <w:t xml:space="preserve">, яку можна отримати за </w:t>
      </w:r>
      <w:proofErr w:type="spellStart"/>
      <w:r w:rsidRPr="00A60936">
        <w:rPr>
          <w:szCs w:val="28"/>
        </w:rPr>
        <w:t>адресою</w:t>
      </w:r>
      <w:proofErr w:type="spellEnd"/>
      <w:r w:rsidRPr="00A60936">
        <w:rPr>
          <w:szCs w:val="28"/>
        </w:rPr>
        <w:t xml:space="preserve"> www.arachnoid.com/arachnophilia. </w:t>
      </w:r>
    </w:p>
    <w:p w:rsidR="007B7289" w:rsidRPr="00A60936" w:rsidRDefault="007B7289" w:rsidP="007B7289">
      <w:pPr>
        <w:pStyle w:val="af3"/>
        <w:spacing w:before="0" w:beforeAutospacing="0" w:after="0" w:afterAutospacing="0"/>
        <w:ind w:firstLine="709"/>
        <w:rPr>
          <w:szCs w:val="28"/>
        </w:rPr>
      </w:pPr>
      <w:r w:rsidRPr="00A60936">
        <w:rPr>
          <w:szCs w:val="28"/>
        </w:rPr>
        <w:t xml:space="preserve">Як і у попередньому випадку, програма автоматично підсвічує синім кольором теги і атрибути, а значення атрибутів - зеленим, що покращує зорове сприйняття, хоча перевірка правильності тегів і відсутній. Зате якщо випадково забути закрити тег, то все подальший вміст файлу підсвітить бордовим кольором, так що помилка відразу кинеться в очі. У програмі </w:t>
      </w:r>
      <w:proofErr w:type="spellStart"/>
      <w:r w:rsidRPr="00A60936">
        <w:rPr>
          <w:szCs w:val="28"/>
        </w:rPr>
        <w:t>Arachnophilia</w:t>
      </w:r>
      <w:proofErr w:type="spellEnd"/>
      <w:r w:rsidRPr="00A60936">
        <w:rPr>
          <w:szCs w:val="28"/>
        </w:rPr>
        <w:t xml:space="preserve"> передбачена автоматизація введення </w:t>
      </w:r>
      <w:proofErr w:type="spellStart"/>
      <w:r w:rsidRPr="00A60936">
        <w:rPr>
          <w:szCs w:val="28"/>
        </w:rPr>
        <w:t>тегов</w:t>
      </w:r>
      <w:proofErr w:type="spellEnd"/>
      <w:r w:rsidRPr="00A60936">
        <w:rPr>
          <w:szCs w:val="28"/>
        </w:rPr>
        <w:t xml:space="preserve"> HTML. У нижній частині вікна є кнопки, кожна з яких відкриває відповідну кнопкову панель. На цих панелях розташо</w:t>
      </w:r>
      <w:r w:rsidRPr="00A60936">
        <w:rPr>
          <w:szCs w:val="28"/>
        </w:rPr>
        <w:lastRenderedPageBreak/>
        <w:t xml:space="preserve">вані кнопки для швидкого введення </w:t>
      </w:r>
      <w:proofErr w:type="spellStart"/>
      <w:r w:rsidRPr="00A60936">
        <w:rPr>
          <w:szCs w:val="28"/>
        </w:rPr>
        <w:t>тегов</w:t>
      </w:r>
      <w:proofErr w:type="spellEnd"/>
      <w:r w:rsidRPr="00A60936">
        <w:rPr>
          <w:szCs w:val="28"/>
        </w:rPr>
        <w:t xml:space="preserve">. Наприклад, якщо натиснути кнопку </w:t>
      </w:r>
      <w:proofErr w:type="spellStart"/>
      <w:r w:rsidRPr="00A60936">
        <w:rPr>
          <w:szCs w:val="28"/>
        </w:rPr>
        <w:t>Styles</w:t>
      </w:r>
      <w:proofErr w:type="spellEnd"/>
      <w:r w:rsidRPr="00A60936">
        <w:rPr>
          <w:szCs w:val="28"/>
        </w:rPr>
        <w:t xml:space="preserve"> (Стилі), то відкриється панель управління, що містить кнопки для введення </w:t>
      </w:r>
      <w:proofErr w:type="spellStart"/>
      <w:r w:rsidRPr="00A60936">
        <w:rPr>
          <w:szCs w:val="28"/>
        </w:rPr>
        <w:t>тегов</w:t>
      </w:r>
      <w:proofErr w:type="spellEnd"/>
      <w:r w:rsidRPr="00A60936">
        <w:rPr>
          <w:szCs w:val="28"/>
        </w:rPr>
        <w:t xml:space="preserve"> форматування тексту . Натиснення на будь-яку з них вводить тег або блок-заготівку. Наприклад, після натиснення на кнопку BR в тексті з'явиться тег &lt;</w:t>
      </w:r>
      <w:r w:rsidRPr="00A60936">
        <w:rPr>
          <w:color w:val="0000FF"/>
          <w:szCs w:val="28"/>
        </w:rPr>
        <w:t>BR&gt;</w:t>
      </w:r>
      <w:r w:rsidRPr="00A60936">
        <w:rPr>
          <w:szCs w:val="28"/>
        </w:rPr>
        <w:t xml:space="preserve">, а після натиснення на кнопку HR - з'явиться відразу ціла заготівка: </w:t>
      </w:r>
      <w:r w:rsidRPr="00A60936">
        <w:rPr>
          <w:color w:val="0000FF"/>
          <w:szCs w:val="28"/>
        </w:rPr>
        <w:t>&lt;HR WIDTH="95%" ALIGN=CENTER&gt;</w:t>
      </w:r>
      <w:r w:rsidRPr="00A60936">
        <w:rPr>
          <w:szCs w:val="28"/>
        </w:rPr>
        <w:t xml:space="preserve">. </w:t>
      </w:r>
    </w:p>
    <w:p w:rsidR="007B7289" w:rsidRPr="00A60936" w:rsidRDefault="007B7289" w:rsidP="007B7289">
      <w:pPr>
        <w:pStyle w:val="af3"/>
        <w:spacing w:before="0" w:beforeAutospacing="0" w:after="0" w:afterAutospacing="0"/>
        <w:ind w:firstLine="709"/>
        <w:rPr>
          <w:szCs w:val="28"/>
        </w:rPr>
      </w:pPr>
      <w:r w:rsidRPr="00A60936">
        <w:rPr>
          <w:szCs w:val="28"/>
        </w:rPr>
        <w:t xml:space="preserve">Натиснення деяких кнопок викликає появу діалогових вікон. Наприклад, натиснувши на кнопку Color (Колір), можна відкрити стандартне діалогове вікно вибору кольору, а за допомогою кнопки </w:t>
      </w:r>
      <w:proofErr w:type="spellStart"/>
      <w:r w:rsidRPr="00A60936">
        <w:rPr>
          <w:szCs w:val="28"/>
        </w:rPr>
        <w:t>TableWiz</w:t>
      </w:r>
      <w:proofErr w:type="spellEnd"/>
      <w:r w:rsidRPr="00A60936">
        <w:rPr>
          <w:szCs w:val="28"/>
        </w:rPr>
        <w:t xml:space="preserve"> (Майстер таблиць) відкривають діалогове вікно </w:t>
      </w:r>
      <w:proofErr w:type="spellStart"/>
      <w:r w:rsidRPr="00A60936">
        <w:rPr>
          <w:szCs w:val="28"/>
        </w:rPr>
        <w:t>Table</w:t>
      </w:r>
      <w:proofErr w:type="spellEnd"/>
      <w:r w:rsidRPr="00A60936">
        <w:rPr>
          <w:szCs w:val="28"/>
        </w:rPr>
        <w:t xml:space="preserve"> </w:t>
      </w:r>
      <w:proofErr w:type="spellStart"/>
      <w:r w:rsidRPr="00A60936">
        <w:rPr>
          <w:szCs w:val="28"/>
        </w:rPr>
        <w:t>Wizard</w:t>
      </w:r>
      <w:proofErr w:type="spellEnd"/>
      <w:r w:rsidRPr="00A60936">
        <w:rPr>
          <w:szCs w:val="28"/>
        </w:rPr>
        <w:t xml:space="preserve"> (Майстер таблиць), засобами якого можна заздалегідь задати кількість рядків і стовпців в таблиці, а також визначити її ширину, колір ліній і деякі інші параметри . </w:t>
      </w:r>
    </w:p>
    <w:p w:rsidR="007B7289" w:rsidRPr="00A60936" w:rsidRDefault="007B7289" w:rsidP="007B7289">
      <w:pPr>
        <w:pStyle w:val="af3"/>
        <w:spacing w:before="0" w:beforeAutospacing="0" w:after="0" w:afterAutospacing="0"/>
        <w:ind w:firstLine="709"/>
        <w:rPr>
          <w:szCs w:val="28"/>
        </w:rPr>
      </w:pPr>
      <w:r w:rsidRPr="00A60936">
        <w:rPr>
          <w:szCs w:val="28"/>
        </w:rPr>
        <w:t xml:space="preserve">Суттєвою особливістю програми є можливість легкого перегляду веб-сторінки в різних </w:t>
      </w:r>
      <w:proofErr w:type="spellStart"/>
      <w:r w:rsidRPr="00A60936">
        <w:rPr>
          <w:szCs w:val="28"/>
        </w:rPr>
        <w:t>броузерах</w:t>
      </w:r>
      <w:proofErr w:type="spellEnd"/>
      <w:r w:rsidRPr="00A60936">
        <w:rPr>
          <w:szCs w:val="28"/>
        </w:rPr>
        <w:t xml:space="preserve">, для чого в меню </w:t>
      </w:r>
      <w:proofErr w:type="spellStart"/>
      <w:r w:rsidRPr="00A60936">
        <w:rPr>
          <w:szCs w:val="28"/>
        </w:rPr>
        <w:t>Preview</w:t>
      </w:r>
      <w:proofErr w:type="spellEnd"/>
      <w:r w:rsidRPr="00A60936">
        <w:rPr>
          <w:szCs w:val="28"/>
        </w:rPr>
        <w:t xml:space="preserve"> (Попередній перегляд) передбачений пункт </w:t>
      </w:r>
      <w:proofErr w:type="spellStart"/>
      <w:r w:rsidRPr="00A60936">
        <w:rPr>
          <w:szCs w:val="28"/>
        </w:rPr>
        <w:t>Identify</w:t>
      </w:r>
      <w:proofErr w:type="spellEnd"/>
      <w:r w:rsidRPr="00A60936">
        <w:rPr>
          <w:szCs w:val="28"/>
        </w:rPr>
        <w:t xml:space="preserve"> </w:t>
      </w:r>
      <w:proofErr w:type="spellStart"/>
      <w:r w:rsidRPr="00A60936">
        <w:rPr>
          <w:szCs w:val="28"/>
        </w:rPr>
        <w:t>Browser</w:t>
      </w:r>
      <w:proofErr w:type="spellEnd"/>
      <w:r w:rsidRPr="00A60936">
        <w:rPr>
          <w:szCs w:val="28"/>
        </w:rPr>
        <w:t xml:space="preserve"> (Вказати </w:t>
      </w:r>
      <w:proofErr w:type="spellStart"/>
      <w:r w:rsidRPr="00A60936">
        <w:rPr>
          <w:szCs w:val="28"/>
        </w:rPr>
        <w:t>Лроузер</w:t>
      </w:r>
      <w:proofErr w:type="spellEnd"/>
      <w:r w:rsidRPr="00A60936">
        <w:rPr>
          <w:szCs w:val="28"/>
        </w:rPr>
        <w:t xml:space="preserve">). Тут можна призначити до шести різних </w:t>
      </w:r>
      <w:proofErr w:type="spellStart"/>
      <w:r w:rsidRPr="00A60936">
        <w:rPr>
          <w:szCs w:val="28"/>
        </w:rPr>
        <w:t>броузеров</w:t>
      </w:r>
      <w:proofErr w:type="spellEnd"/>
      <w:r w:rsidRPr="00A60936">
        <w:rPr>
          <w:szCs w:val="28"/>
        </w:rPr>
        <w:t xml:space="preserve">, в кожному з яких легко відкрити створюваний HTML-файл для перегляду, навіть не зберігаючи його на диску. </w:t>
      </w:r>
    </w:p>
    <w:p w:rsidR="007B7289" w:rsidRPr="00A60936" w:rsidRDefault="007B7289" w:rsidP="007B7289">
      <w:pPr>
        <w:pStyle w:val="af3"/>
        <w:spacing w:before="0" w:beforeAutospacing="0" w:after="0" w:afterAutospacing="0"/>
        <w:ind w:firstLine="709"/>
        <w:rPr>
          <w:szCs w:val="28"/>
        </w:rPr>
      </w:pPr>
      <w:r w:rsidRPr="00A60936">
        <w:rPr>
          <w:szCs w:val="28"/>
        </w:rPr>
        <w:t xml:space="preserve">Проте найчудовішою властивістю програми, мабуть, є функція </w:t>
      </w:r>
      <w:proofErr w:type="spellStart"/>
      <w:r w:rsidRPr="00A60936">
        <w:rPr>
          <w:szCs w:val="28"/>
        </w:rPr>
        <w:t>Instant</w:t>
      </w:r>
      <w:proofErr w:type="spellEnd"/>
      <w:r w:rsidRPr="00A60936">
        <w:rPr>
          <w:szCs w:val="28"/>
        </w:rPr>
        <w:t xml:space="preserve"> View (Негайний перегляд), яка доступна в меню </w:t>
      </w:r>
      <w:proofErr w:type="spellStart"/>
      <w:r w:rsidRPr="00A60936">
        <w:rPr>
          <w:szCs w:val="28"/>
        </w:rPr>
        <w:t>Preview</w:t>
      </w:r>
      <w:proofErr w:type="spellEnd"/>
      <w:r w:rsidRPr="00A60936">
        <w:rPr>
          <w:szCs w:val="28"/>
        </w:rPr>
        <w:t xml:space="preserve"> (Попередній перегляд). Якщо вона включена і внутрішній </w:t>
      </w:r>
      <w:proofErr w:type="spellStart"/>
      <w:r w:rsidRPr="00A60936">
        <w:rPr>
          <w:szCs w:val="28"/>
        </w:rPr>
        <w:t>броузер</w:t>
      </w:r>
      <w:proofErr w:type="spellEnd"/>
      <w:r w:rsidRPr="00A60936">
        <w:rPr>
          <w:szCs w:val="28"/>
        </w:rPr>
        <w:t xml:space="preserve">, який також є в програмі, відкритий, то всі зміни, що вносяться до тексту HTML, негайно відображаються на екрані! Правда, в деяких випадках, програма не встигає за введенням даних і зображення у вікні </w:t>
      </w:r>
      <w:proofErr w:type="spellStart"/>
      <w:r w:rsidRPr="00A60936">
        <w:rPr>
          <w:szCs w:val="28"/>
        </w:rPr>
        <w:t>броузера</w:t>
      </w:r>
      <w:proofErr w:type="spellEnd"/>
      <w:r w:rsidRPr="00A60936">
        <w:rPr>
          <w:szCs w:val="28"/>
        </w:rPr>
        <w:t xml:space="preserve"> може зникати. Але не хвилюйтеся, а введіть наступний символ, і зображення знову з'явиться. </w:t>
      </w:r>
    </w:p>
    <w:p w:rsidR="007B7289" w:rsidRPr="00A60936" w:rsidRDefault="007B7289" w:rsidP="007B7289">
      <w:pPr>
        <w:pStyle w:val="af3"/>
        <w:spacing w:before="0" w:beforeAutospacing="0" w:after="0" w:afterAutospacing="0"/>
        <w:ind w:firstLine="709"/>
        <w:rPr>
          <w:szCs w:val="28"/>
        </w:rPr>
      </w:pPr>
      <w:r w:rsidRPr="00A60936">
        <w:rPr>
          <w:szCs w:val="28"/>
        </w:rPr>
        <w:t xml:space="preserve">У програмі </w:t>
      </w:r>
      <w:proofErr w:type="spellStart"/>
      <w:r w:rsidRPr="00A60936">
        <w:rPr>
          <w:szCs w:val="28"/>
        </w:rPr>
        <w:t>Arachnophilia</w:t>
      </w:r>
      <w:proofErr w:type="spellEnd"/>
      <w:r w:rsidRPr="00A60936">
        <w:rPr>
          <w:szCs w:val="28"/>
        </w:rPr>
        <w:t xml:space="preserve"> існує безліч додаткових корисних функцій. Наприклад, в меню Selection (Фрагмент) є команда </w:t>
      </w:r>
      <w:proofErr w:type="spellStart"/>
      <w:r w:rsidRPr="00A60936">
        <w:rPr>
          <w:szCs w:val="28"/>
        </w:rPr>
        <w:t>Find</w:t>
      </w:r>
      <w:proofErr w:type="spellEnd"/>
      <w:r w:rsidRPr="00A60936">
        <w:rPr>
          <w:szCs w:val="28"/>
        </w:rPr>
        <w:t>/</w:t>
      </w:r>
      <w:proofErr w:type="spellStart"/>
      <w:r w:rsidRPr="00A60936">
        <w:rPr>
          <w:szCs w:val="28"/>
        </w:rPr>
        <w:t>Replace</w:t>
      </w:r>
      <w:proofErr w:type="spellEnd"/>
      <w:r w:rsidRPr="00A60936">
        <w:rPr>
          <w:szCs w:val="28"/>
        </w:rPr>
        <w:t>/</w:t>
      </w:r>
      <w:proofErr w:type="spellStart"/>
      <w:r w:rsidRPr="00A60936">
        <w:rPr>
          <w:szCs w:val="28"/>
        </w:rPr>
        <w:t>Count</w:t>
      </w:r>
      <w:proofErr w:type="spellEnd"/>
      <w:r w:rsidRPr="00A60936">
        <w:rPr>
          <w:szCs w:val="28"/>
        </w:rPr>
        <w:t xml:space="preserve"> (</w:t>
      </w:r>
      <w:proofErr w:type="spellStart"/>
      <w:r w:rsidRPr="00A60936">
        <w:rPr>
          <w:szCs w:val="28"/>
        </w:rPr>
        <w:t>Поиск</w:t>
      </w:r>
      <w:proofErr w:type="spellEnd"/>
      <w:r w:rsidRPr="00A60936">
        <w:rPr>
          <w:szCs w:val="28"/>
        </w:rPr>
        <w:t>/</w:t>
      </w:r>
      <w:proofErr w:type="spellStart"/>
      <w:r w:rsidRPr="00A60936">
        <w:rPr>
          <w:szCs w:val="28"/>
        </w:rPr>
        <w:t>Замена</w:t>
      </w:r>
      <w:proofErr w:type="spellEnd"/>
      <w:r w:rsidRPr="00A60936">
        <w:rPr>
          <w:szCs w:val="28"/>
        </w:rPr>
        <w:t>/</w:t>
      </w:r>
      <w:proofErr w:type="spellStart"/>
      <w:r w:rsidRPr="00A60936">
        <w:rPr>
          <w:szCs w:val="28"/>
        </w:rPr>
        <w:t>Пересчет</w:t>
      </w:r>
      <w:proofErr w:type="spellEnd"/>
      <w:r w:rsidRPr="00A60936">
        <w:rPr>
          <w:szCs w:val="28"/>
        </w:rPr>
        <w:t xml:space="preserve">), яка дозволяє швидко знайти або замінити потрібні слова у виділеній області, що часто дуже виручає при створенні веб-сторінок. Команда </w:t>
      </w:r>
      <w:proofErr w:type="spellStart"/>
      <w:r w:rsidRPr="00A60936">
        <w:rPr>
          <w:szCs w:val="28"/>
        </w:rPr>
        <w:t>Tag</w:t>
      </w:r>
      <w:proofErr w:type="spellEnd"/>
      <w:r w:rsidRPr="00A60936">
        <w:rPr>
          <w:szCs w:val="28"/>
        </w:rPr>
        <w:t xml:space="preserve"> </w:t>
      </w:r>
      <w:proofErr w:type="spellStart"/>
      <w:r w:rsidRPr="00A60936">
        <w:rPr>
          <w:szCs w:val="28"/>
        </w:rPr>
        <w:t>Delimiters</w:t>
      </w:r>
      <w:proofErr w:type="spellEnd"/>
      <w:r w:rsidRPr="00A60936">
        <w:rPr>
          <w:szCs w:val="28"/>
        </w:rPr>
        <w:t xml:space="preserve"> (Обмежувачі </w:t>
      </w:r>
      <w:proofErr w:type="spellStart"/>
      <w:r w:rsidRPr="00A60936">
        <w:rPr>
          <w:szCs w:val="28"/>
        </w:rPr>
        <w:t>тегов</w:t>
      </w:r>
      <w:proofErr w:type="spellEnd"/>
      <w:r w:rsidRPr="00A60936">
        <w:rPr>
          <w:szCs w:val="28"/>
        </w:rPr>
        <w:t xml:space="preserve">) з того ж меню дозволяє перетворити кутові дужки, що є загальноприйнятими обмежувачами </w:t>
      </w:r>
      <w:proofErr w:type="spellStart"/>
      <w:r w:rsidRPr="00A60936">
        <w:rPr>
          <w:szCs w:val="28"/>
        </w:rPr>
        <w:t>тегов</w:t>
      </w:r>
      <w:proofErr w:type="spellEnd"/>
      <w:r w:rsidRPr="00A60936">
        <w:rPr>
          <w:szCs w:val="28"/>
        </w:rPr>
        <w:t xml:space="preserve"> HTML, в спеціальні </w:t>
      </w:r>
      <w:r w:rsidRPr="00A60936">
        <w:rPr>
          <w:szCs w:val="28"/>
        </w:rPr>
        <w:lastRenderedPageBreak/>
        <w:t>символи &amp;</w:t>
      </w:r>
      <w:proofErr w:type="spellStart"/>
      <w:r w:rsidRPr="00A60936">
        <w:rPr>
          <w:szCs w:val="28"/>
        </w:rPr>
        <w:t>lt</w:t>
      </w:r>
      <w:proofErr w:type="spellEnd"/>
      <w:r w:rsidRPr="00A60936">
        <w:rPr>
          <w:szCs w:val="28"/>
        </w:rPr>
        <w:t xml:space="preserve"> і &amp;</w:t>
      </w:r>
      <w:proofErr w:type="spellStart"/>
      <w:r w:rsidRPr="00A60936">
        <w:rPr>
          <w:szCs w:val="28"/>
        </w:rPr>
        <w:t>gt</w:t>
      </w:r>
      <w:proofErr w:type="spellEnd"/>
      <w:r w:rsidRPr="00A60936">
        <w:rPr>
          <w:szCs w:val="28"/>
        </w:rPr>
        <w:t xml:space="preserve">, що необхідне, коли треба показати код HTML на самій веб-сторінці. Можна також здійснити зворотне перетворення. У цьому ж меню є команда </w:t>
      </w:r>
      <w:proofErr w:type="spellStart"/>
      <w:r w:rsidRPr="00A60936">
        <w:rPr>
          <w:szCs w:val="28"/>
        </w:rPr>
        <w:t>Strip</w:t>
      </w:r>
      <w:proofErr w:type="spellEnd"/>
      <w:r w:rsidRPr="00A60936">
        <w:rPr>
          <w:szCs w:val="28"/>
        </w:rPr>
        <w:t xml:space="preserve"> </w:t>
      </w:r>
      <w:proofErr w:type="spellStart"/>
      <w:r w:rsidRPr="00A60936">
        <w:rPr>
          <w:szCs w:val="28"/>
        </w:rPr>
        <w:t>all</w:t>
      </w:r>
      <w:proofErr w:type="spellEnd"/>
      <w:r w:rsidRPr="00A60936">
        <w:rPr>
          <w:szCs w:val="28"/>
        </w:rPr>
        <w:t xml:space="preserve"> HTML </w:t>
      </w:r>
      <w:proofErr w:type="spellStart"/>
      <w:r w:rsidRPr="00A60936">
        <w:rPr>
          <w:szCs w:val="28"/>
        </w:rPr>
        <w:t>tags</w:t>
      </w:r>
      <w:proofErr w:type="spellEnd"/>
      <w:r w:rsidRPr="00A60936">
        <w:rPr>
          <w:szCs w:val="28"/>
        </w:rPr>
        <w:t xml:space="preserve"> (Приховати теги HTML), за допомогою якої можна швидко звільнити текст від HTML-</w:t>
      </w:r>
      <w:proofErr w:type="spellStart"/>
      <w:r w:rsidRPr="00A60936">
        <w:rPr>
          <w:szCs w:val="28"/>
        </w:rPr>
        <w:t>тегов</w:t>
      </w:r>
      <w:proofErr w:type="spellEnd"/>
      <w:r w:rsidRPr="00A60936">
        <w:rPr>
          <w:szCs w:val="28"/>
        </w:rPr>
        <w:t xml:space="preserve">, наприклад, для перенесення його в іншу програму. Програма </w:t>
      </w:r>
      <w:proofErr w:type="spellStart"/>
      <w:r w:rsidRPr="00A60936">
        <w:rPr>
          <w:szCs w:val="28"/>
        </w:rPr>
        <w:t>Arachnophilia</w:t>
      </w:r>
      <w:proofErr w:type="spellEnd"/>
      <w:r w:rsidRPr="00A60936">
        <w:rPr>
          <w:szCs w:val="28"/>
        </w:rPr>
        <w:t>, до речі кажучи, здатна читати і записувати файли формату RTF(</w:t>
      </w:r>
      <w:proofErr w:type="spellStart"/>
      <w:r w:rsidRPr="00A60936">
        <w:rPr>
          <w:szCs w:val="28"/>
        </w:rPr>
        <w:t>Rich</w:t>
      </w:r>
      <w:proofErr w:type="spellEnd"/>
      <w:r w:rsidRPr="00A60936">
        <w:rPr>
          <w:szCs w:val="28"/>
        </w:rPr>
        <w:t xml:space="preserve"> </w:t>
      </w:r>
      <w:proofErr w:type="spellStart"/>
      <w:r w:rsidRPr="00A60936">
        <w:rPr>
          <w:szCs w:val="28"/>
        </w:rPr>
        <w:t>TextFormat</w:t>
      </w:r>
      <w:proofErr w:type="spellEnd"/>
      <w:r w:rsidRPr="00A60936">
        <w:rPr>
          <w:szCs w:val="28"/>
        </w:rPr>
        <w:t xml:space="preserve">). При відкритті RTF-файлу пропонується конвертувати його у формат HTML, але його можна редагувати і в звичайному вигляді. </w:t>
      </w:r>
    </w:p>
    <w:p w:rsidR="007B7289" w:rsidRPr="00A60936" w:rsidRDefault="007B7289" w:rsidP="007B7289">
      <w:pPr>
        <w:pStyle w:val="af3"/>
        <w:spacing w:before="0" w:beforeAutospacing="0" w:after="0" w:afterAutospacing="0"/>
        <w:ind w:firstLine="709"/>
        <w:rPr>
          <w:szCs w:val="28"/>
        </w:rPr>
      </w:pPr>
      <w:r w:rsidRPr="00A60936">
        <w:rPr>
          <w:szCs w:val="28"/>
        </w:rPr>
        <w:t xml:space="preserve">Цікаво, що програму </w:t>
      </w:r>
      <w:proofErr w:type="spellStart"/>
      <w:r w:rsidRPr="00A60936">
        <w:rPr>
          <w:szCs w:val="28"/>
        </w:rPr>
        <w:t>Arachnophilia</w:t>
      </w:r>
      <w:proofErr w:type="spellEnd"/>
      <w:r w:rsidRPr="00A60936">
        <w:rPr>
          <w:szCs w:val="28"/>
        </w:rPr>
        <w:t xml:space="preserve"> 4.0 можна завантажити як в повному вигляді (це настановний файл розміром півтора мегабайти), так і в скороченому (1 </w:t>
      </w:r>
      <w:proofErr w:type="spellStart"/>
      <w:r w:rsidRPr="00A60936">
        <w:rPr>
          <w:szCs w:val="28"/>
        </w:rPr>
        <w:t>Мбайт</w:t>
      </w:r>
      <w:proofErr w:type="spellEnd"/>
      <w:r w:rsidRPr="00A60936">
        <w:rPr>
          <w:szCs w:val="28"/>
        </w:rPr>
        <w:t xml:space="preserve">), якщо в системі встановлені необхідні бібліотеки. Можна також завантажити тільки виконуваний файл, а решта </w:t>
      </w:r>
      <w:proofErr w:type="spellStart"/>
      <w:r w:rsidRPr="00A60936">
        <w:rPr>
          <w:szCs w:val="28"/>
        </w:rPr>
        <w:t>дозавантажувати</w:t>
      </w:r>
      <w:proofErr w:type="spellEnd"/>
      <w:r w:rsidRPr="00A60936">
        <w:rPr>
          <w:szCs w:val="28"/>
        </w:rPr>
        <w:t xml:space="preserve"> по мірі необхідності. </w:t>
      </w:r>
    </w:p>
    <w:p w:rsidR="007B7289" w:rsidRPr="00A60936" w:rsidRDefault="007B7289" w:rsidP="007B7289">
      <w:pPr>
        <w:pStyle w:val="af3"/>
        <w:spacing w:before="0" w:beforeAutospacing="0" w:after="0" w:afterAutospacing="0"/>
        <w:ind w:firstLine="708"/>
        <w:rPr>
          <w:szCs w:val="28"/>
        </w:rPr>
      </w:pPr>
      <w:r w:rsidRPr="00A60936">
        <w:rPr>
          <w:szCs w:val="28"/>
        </w:rPr>
        <w:t xml:space="preserve">Також існують програми, що дозволяють редагувати веб-сторінки як би в режимі WYSIWYG. </w:t>
      </w:r>
    </w:p>
    <w:p w:rsidR="007B7289" w:rsidRPr="00A60936" w:rsidRDefault="007B7289" w:rsidP="007B7289">
      <w:pPr>
        <w:pStyle w:val="af3"/>
        <w:spacing w:before="0" w:beforeAutospacing="0" w:after="0" w:afterAutospacing="0"/>
        <w:ind w:firstLine="709"/>
        <w:rPr>
          <w:i/>
          <w:iCs/>
          <w:szCs w:val="28"/>
        </w:rPr>
      </w:pPr>
      <w:r w:rsidRPr="00A60936">
        <w:rPr>
          <w:i/>
          <w:iCs/>
          <w:szCs w:val="28"/>
        </w:rPr>
        <w:t xml:space="preserve">Веб-редактори типу WYSIWYG </w:t>
      </w:r>
    </w:p>
    <w:p w:rsidR="007B7289" w:rsidRPr="00A60936" w:rsidRDefault="007B7289" w:rsidP="007B7289">
      <w:pPr>
        <w:pStyle w:val="af3"/>
        <w:spacing w:before="0" w:beforeAutospacing="0" w:after="0" w:afterAutospacing="0"/>
        <w:ind w:firstLine="709"/>
        <w:rPr>
          <w:szCs w:val="28"/>
        </w:rPr>
      </w:pPr>
      <w:r w:rsidRPr="00A60936">
        <w:rPr>
          <w:szCs w:val="28"/>
        </w:rPr>
        <w:t xml:space="preserve">Насправді зазвичай з цього нічого хорошого не виходить. Це пов'язано з тим, що автор створює не код, а оформлення сторінки, після чого програма автоматично підбирає для неї код, який відповідає тому, що задумав автор. Зазвичай на сторінці виявляється багато абсолютно зайвого коду. Він може залишатися, наприклад, від відмінених проб, не говорячи вже про те, що програма може сама вставляти коментарі, які тільки уповільнюють завантаження сторінки. </w:t>
      </w:r>
    </w:p>
    <w:p w:rsidR="007B7289" w:rsidRPr="00A60936" w:rsidRDefault="007B7289" w:rsidP="007B7289">
      <w:pPr>
        <w:pStyle w:val="af3"/>
        <w:spacing w:before="0" w:beforeAutospacing="0" w:after="0" w:afterAutospacing="0"/>
        <w:ind w:firstLine="709"/>
        <w:rPr>
          <w:szCs w:val="28"/>
        </w:rPr>
      </w:pPr>
      <w:r w:rsidRPr="00A60936">
        <w:rPr>
          <w:szCs w:val="28"/>
        </w:rPr>
        <w:t xml:space="preserve">Ефективно управляти оформленням сторінки у такий спосіб теж не вдається. Тому ми довго не затримуватимемося на веб-редакторах, що працюють по </w:t>
      </w:r>
      <w:proofErr w:type="spellStart"/>
      <w:r w:rsidRPr="00A60936">
        <w:rPr>
          <w:szCs w:val="28"/>
        </w:rPr>
        <w:t>прнципу</w:t>
      </w:r>
      <w:proofErr w:type="spellEnd"/>
      <w:r w:rsidRPr="00A60936">
        <w:rPr>
          <w:szCs w:val="28"/>
        </w:rPr>
        <w:t xml:space="preserve"> WYSIWYG. </w:t>
      </w:r>
    </w:p>
    <w:p w:rsidR="007B7289" w:rsidRPr="00A60936" w:rsidRDefault="007B7289" w:rsidP="007B7289">
      <w:pPr>
        <w:pStyle w:val="af3"/>
        <w:spacing w:before="0" w:beforeAutospacing="0" w:after="0" w:afterAutospacing="0"/>
        <w:ind w:firstLine="709"/>
        <w:rPr>
          <w:szCs w:val="28"/>
        </w:rPr>
      </w:pPr>
      <w:r w:rsidRPr="00A60936">
        <w:rPr>
          <w:szCs w:val="28"/>
        </w:rPr>
        <w:t xml:space="preserve">Взагалі кажучи, для редагування HTML-тексту в режимі WYSIWYG можна використовувати навіть такий текстовий процесор, як Microsoft Word. Починаючи з версії MS Word 97 він дозволяє набрати деякий текст, </w:t>
      </w:r>
      <w:proofErr w:type="spellStart"/>
      <w:r w:rsidRPr="00A60936">
        <w:rPr>
          <w:szCs w:val="28"/>
        </w:rPr>
        <w:t>відформатувати</w:t>
      </w:r>
      <w:proofErr w:type="spellEnd"/>
      <w:r w:rsidRPr="00A60936">
        <w:rPr>
          <w:szCs w:val="28"/>
        </w:rPr>
        <w:t xml:space="preserve"> його і зберегти у форматі HTML. Якщо будете це робити, не </w:t>
      </w:r>
      <w:proofErr w:type="spellStart"/>
      <w:r w:rsidRPr="00A60936">
        <w:rPr>
          <w:szCs w:val="28"/>
        </w:rPr>
        <w:t>забудьте</w:t>
      </w:r>
      <w:proofErr w:type="spellEnd"/>
      <w:r w:rsidRPr="00A60936">
        <w:rPr>
          <w:szCs w:val="28"/>
        </w:rPr>
        <w:t xml:space="preserve"> видалити коментарі... </w:t>
      </w:r>
    </w:p>
    <w:p w:rsidR="007B7289" w:rsidRPr="00A60936" w:rsidRDefault="007B7289" w:rsidP="007B7289">
      <w:pPr>
        <w:pStyle w:val="af3"/>
        <w:spacing w:before="0" w:beforeAutospacing="0" w:after="0" w:afterAutospacing="0"/>
        <w:ind w:firstLine="709"/>
        <w:rPr>
          <w:i/>
          <w:iCs/>
          <w:szCs w:val="28"/>
        </w:rPr>
      </w:pPr>
      <w:r w:rsidRPr="00A60936">
        <w:rPr>
          <w:i/>
          <w:iCs/>
          <w:szCs w:val="28"/>
        </w:rPr>
        <w:lastRenderedPageBreak/>
        <w:t xml:space="preserve">Редактор </w:t>
      </w:r>
      <w:proofErr w:type="spellStart"/>
      <w:r w:rsidRPr="00A60936">
        <w:rPr>
          <w:i/>
          <w:iCs/>
          <w:szCs w:val="28"/>
        </w:rPr>
        <w:t>Star</w:t>
      </w:r>
      <w:proofErr w:type="spellEnd"/>
      <w:r w:rsidRPr="00A60936">
        <w:rPr>
          <w:i/>
          <w:iCs/>
          <w:szCs w:val="28"/>
        </w:rPr>
        <w:t xml:space="preserve"> Office </w:t>
      </w:r>
    </w:p>
    <w:p w:rsidR="007B7289" w:rsidRPr="00A60936" w:rsidRDefault="007B7289" w:rsidP="007B7289">
      <w:pPr>
        <w:pStyle w:val="af3"/>
        <w:spacing w:before="0" w:beforeAutospacing="0" w:after="0" w:afterAutospacing="0"/>
        <w:ind w:firstLine="709"/>
        <w:rPr>
          <w:szCs w:val="28"/>
        </w:rPr>
      </w:pPr>
      <w:r w:rsidRPr="00A60936">
        <w:rPr>
          <w:szCs w:val="28"/>
        </w:rPr>
        <w:t xml:space="preserve">Могутніші засоби редагування HTML-файлів має в своєму розпорядженні програма </w:t>
      </w:r>
      <w:proofErr w:type="spellStart"/>
      <w:r w:rsidRPr="00A60936">
        <w:rPr>
          <w:szCs w:val="28"/>
        </w:rPr>
        <w:t>StarOffice</w:t>
      </w:r>
      <w:proofErr w:type="spellEnd"/>
      <w:r w:rsidRPr="00A60936">
        <w:rPr>
          <w:szCs w:val="28"/>
        </w:rPr>
        <w:t xml:space="preserve">. Тут при відкритті або створенні HTML- файлу відповідно міняється вміст деяких меню, що дозволяє достатньо ефективно працювати з HTML кодом. Найприємнішим моментом тут, мабуть, є можливість встановити прапорець HTML Source (Початковий код HTML) в меню View (Вигляд), який відключає режим WYSIWYG і дозволяє працювати з початковим HTML-текстом, в якому всі теги і їх атрибути підсвічуються червоним кольором. На свій розсуд можна редагувати як початковий текст, так і результат, що відображається, перемикаючись між режимами командою HTML Source (Початковий код HTML) з меню View (Вигляд). На відміну від інших WYSIWYG-редакторів, </w:t>
      </w:r>
      <w:proofErr w:type="spellStart"/>
      <w:r w:rsidRPr="00A60936">
        <w:rPr>
          <w:szCs w:val="28"/>
        </w:rPr>
        <w:t>StarOffice</w:t>
      </w:r>
      <w:proofErr w:type="spellEnd"/>
      <w:r w:rsidRPr="00A60936">
        <w:rPr>
          <w:szCs w:val="28"/>
        </w:rPr>
        <w:t xml:space="preserve"> досить коректно видаляє непотрібні елементи при відміні користувачем яких-небудь дій і не вставляє зайвих коментарів. При цьому він досить активно використовує каскадні таблиці стилів (CSS). </w:t>
      </w:r>
    </w:p>
    <w:p w:rsidR="007B7289" w:rsidRPr="00A60936" w:rsidRDefault="007B7289" w:rsidP="007B7289">
      <w:pPr>
        <w:pStyle w:val="af3"/>
        <w:spacing w:before="0" w:beforeAutospacing="0" w:after="0" w:afterAutospacing="0"/>
        <w:ind w:firstLine="709"/>
        <w:rPr>
          <w:szCs w:val="28"/>
        </w:rPr>
      </w:pPr>
      <w:r w:rsidRPr="00A60936">
        <w:rPr>
          <w:szCs w:val="28"/>
        </w:rPr>
        <w:t xml:space="preserve">Перед підсвічуванням теги перевіряються на коректність - помилково написані теги червоним кольором не виділяються. Проте треба мати на увазі, що програма не розуміє нових </w:t>
      </w:r>
      <w:proofErr w:type="spellStart"/>
      <w:r w:rsidRPr="00A60936">
        <w:rPr>
          <w:szCs w:val="28"/>
        </w:rPr>
        <w:t>тегов</w:t>
      </w:r>
      <w:proofErr w:type="spellEnd"/>
      <w:r w:rsidRPr="00A60936">
        <w:rPr>
          <w:szCs w:val="28"/>
        </w:rPr>
        <w:t xml:space="preserve">, таких, як </w:t>
      </w:r>
      <w:r w:rsidRPr="00A60936">
        <w:rPr>
          <w:color w:val="0000FF"/>
          <w:szCs w:val="28"/>
        </w:rPr>
        <w:t>&lt;BUTTON&gt;</w:t>
      </w:r>
      <w:r w:rsidRPr="00A60936">
        <w:rPr>
          <w:szCs w:val="28"/>
        </w:rPr>
        <w:t xml:space="preserve">, </w:t>
      </w:r>
      <w:r w:rsidRPr="00A60936">
        <w:rPr>
          <w:color w:val="0000FF"/>
          <w:szCs w:val="28"/>
        </w:rPr>
        <w:t>&lt;LABEL&gt;</w:t>
      </w:r>
      <w:r w:rsidRPr="00A60936">
        <w:rPr>
          <w:szCs w:val="28"/>
        </w:rPr>
        <w:t xml:space="preserve"> і ін. </w:t>
      </w:r>
    </w:p>
    <w:p w:rsidR="007B7289" w:rsidRPr="00A60936" w:rsidRDefault="007B7289" w:rsidP="007B7289">
      <w:pPr>
        <w:pStyle w:val="af3"/>
        <w:spacing w:before="0" w:beforeAutospacing="0" w:after="0" w:afterAutospacing="0"/>
        <w:ind w:firstLine="709"/>
        <w:rPr>
          <w:i/>
          <w:iCs/>
          <w:szCs w:val="28"/>
        </w:rPr>
      </w:pPr>
      <w:r w:rsidRPr="00A60936">
        <w:rPr>
          <w:i/>
          <w:iCs/>
          <w:szCs w:val="28"/>
        </w:rPr>
        <w:t xml:space="preserve">Netscape </w:t>
      </w:r>
      <w:proofErr w:type="spellStart"/>
      <w:r w:rsidRPr="00A60936">
        <w:rPr>
          <w:i/>
          <w:iCs/>
          <w:szCs w:val="28"/>
        </w:rPr>
        <w:t>Composer</w:t>
      </w:r>
      <w:proofErr w:type="spellEnd"/>
      <w:r w:rsidRPr="00A60936">
        <w:rPr>
          <w:i/>
          <w:iCs/>
          <w:szCs w:val="28"/>
        </w:rPr>
        <w:t xml:space="preserve"> </w:t>
      </w:r>
    </w:p>
    <w:p w:rsidR="007B7289" w:rsidRPr="00A60936" w:rsidRDefault="007B7289" w:rsidP="007B7289">
      <w:pPr>
        <w:pStyle w:val="af3"/>
        <w:spacing w:before="0" w:beforeAutospacing="0" w:after="0" w:afterAutospacing="0"/>
        <w:ind w:firstLine="709"/>
        <w:rPr>
          <w:szCs w:val="28"/>
        </w:rPr>
      </w:pPr>
      <w:r w:rsidRPr="00A60936">
        <w:rPr>
          <w:szCs w:val="28"/>
        </w:rPr>
        <w:t xml:space="preserve">Ще одна WYSIWYG-орієнтована програма для редагування .HTML-файлів вбудована в </w:t>
      </w:r>
      <w:proofErr w:type="spellStart"/>
      <w:r w:rsidRPr="00A60936">
        <w:rPr>
          <w:szCs w:val="28"/>
        </w:rPr>
        <w:t>броузер</w:t>
      </w:r>
      <w:proofErr w:type="spellEnd"/>
      <w:r w:rsidRPr="00A60936">
        <w:rPr>
          <w:szCs w:val="28"/>
        </w:rPr>
        <w:t xml:space="preserve"> Netscape. Вона називається Netscape </w:t>
      </w:r>
      <w:proofErr w:type="spellStart"/>
      <w:r w:rsidRPr="00A60936">
        <w:rPr>
          <w:szCs w:val="28"/>
        </w:rPr>
        <w:t>Composer</w:t>
      </w:r>
      <w:proofErr w:type="spellEnd"/>
      <w:r w:rsidRPr="00A60936">
        <w:rPr>
          <w:szCs w:val="28"/>
        </w:rPr>
        <w:t xml:space="preserve"> значно менше, ніж в попередній, проте, оскільки це модуль популярного </w:t>
      </w:r>
      <w:proofErr w:type="spellStart"/>
      <w:r w:rsidRPr="00A60936">
        <w:rPr>
          <w:szCs w:val="28"/>
        </w:rPr>
        <w:t>броузера</w:t>
      </w:r>
      <w:proofErr w:type="spellEnd"/>
      <w:r w:rsidRPr="00A60936">
        <w:rPr>
          <w:szCs w:val="28"/>
        </w:rPr>
        <w:t>, її теж використовують активно. Засоби верхньої інструментальної панелі дозволяють вставити у файл зображення (</w:t>
      </w:r>
      <w:proofErr w:type="spellStart"/>
      <w:r w:rsidRPr="00A60936">
        <w:rPr>
          <w:szCs w:val="28"/>
        </w:rPr>
        <w:t>Image</w:t>
      </w:r>
      <w:proofErr w:type="spellEnd"/>
      <w:r w:rsidRPr="00A60936">
        <w:rPr>
          <w:szCs w:val="28"/>
        </w:rPr>
        <w:t>), горизонтальну лінію (</w:t>
      </w:r>
      <w:proofErr w:type="spellStart"/>
      <w:r w:rsidRPr="00A60936">
        <w:rPr>
          <w:szCs w:val="28"/>
        </w:rPr>
        <w:t>H.Line</w:t>
      </w:r>
      <w:proofErr w:type="spellEnd"/>
      <w:r w:rsidRPr="00A60936">
        <w:rPr>
          <w:szCs w:val="28"/>
        </w:rPr>
        <w:t>), таблицю, гіперпосилання (</w:t>
      </w:r>
      <w:proofErr w:type="spellStart"/>
      <w:r w:rsidRPr="00A60936">
        <w:rPr>
          <w:szCs w:val="28"/>
        </w:rPr>
        <w:t>Link</w:t>
      </w:r>
      <w:proofErr w:type="spellEnd"/>
      <w:r w:rsidRPr="00A60936">
        <w:rPr>
          <w:szCs w:val="28"/>
        </w:rPr>
        <w:t>) або якір (</w:t>
      </w:r>
      <w:proofErr w:type="spellStart"/>
      <w:r w:rsidRPr="00A60936">
        <w:rPr>
          <w:szCs w:val="28"/>
        </w:rPr>
        <w:t>Anchor</w:t>
      </w:r>
      <w:proofErr w:type="spellEnd"/>
      <w:r w:rsidRPr="00A60936">
        <w:rPr>
          <w:szCs w:val="28"/>
        </w:rPr>
        <w:t xml:space="preserve">). Нижче розташована невелика панель для управління зображенням шрифту (напівжирне, курсивне, підкреслене), а також його розміром, відступом і виключенням. Тут же можна вибрати колір фону. За допомогою випадних меню доступні ще декілька HTML-елементів. </w:t>
      </w:r>
    </w:p>
    <w:p w:rsidR="007B7289" w:rsidRPr="00A60936" w:rsidRDefault="007B7289" w:rsidP="007B7289">
      <w:pPr>
        <w:pStyle w:val="af3"/>
        <w:spacing w:before="0" w:beforeAutospacing="0" w:after="0" w:afterAutospacing="0"/>
        <w:ind w:firstLine="709"/>
        <w:rPr>
          <w:szCs w:val="28"/>
        </w:rPr>
      </w:pPr>
      <w:r w:rsidRPr="00A60936">
        <w:rPr>
          <w:szCs w:val="28"/>
        </w:rPr>
        <w:t xml:space="preserve">Не дивлячись на доступність і популярність програми, ми навряд чи можемо порадити використовувати WYSIWYG-редактори типу Netscape </w:t>
      </w:r>
      <w:proofErr w:type="spellStart"/>
      <w:r w:rsidRPr="00A60936">
        <w:rPr>
          <w:szCs w:val="28"/>
        </w:rPr>
        <w:lastRenderedPageBreak/>
        <w:t>Composer</w:t>
      </w:r>
      <w:proofErr w:type="spellEnd"/>
      <w:r w:rsidRPr="00A60936">
        <w:rPr>
          <w:szCs w:val="28"/>
        </w:rPr>
        <w:t xml:space="preserve"> для створення веб-сторінок, за винятком яких-небудь дуже простих випадків. Якщо вам неодмінно хочеться візуально відстежувати всі зміни, що вносяться, то встановіть програму </w:t>
      </w:r>
      <w:proofErr w:type="spellStart"/>
      <w:r w:rsidRPr="00A60936">
        <w:rPr>
          <w:szCs w:val="28"/>
        </w:rPr>
        <w:t>Arachnophilia</w:t>
      </w:r>
      <w:proofErr w:type="spellEnd"/>
      <w:r w:rsidRPr="00A60936">
        <w:rPr>
          <w:szCs w:val="28"/>
        </w:rPr>
        <w:t xml:space="preserve"> і скористайтеся функцією </w:t>
      </w:r>
      <w:proofErr w:type="spellStart"/>
      <w:r w:rsidRPr="00A60936">
        <w:rPr>
          <w:szCs w:val="28"/>
        </w:rPr>
        <w:t>Instant</w:t>
      </w:r>
      <w:proofErr w:type="spellEnd"/>
      <w:r w:rsidRPr="00A60936">
        <w:rPr>
          <w:szCs w:val="28"/>
        </w:rPr>
        <w:t xml:space="preserve"> View. </w:t>
      </w:r>
    </w:p>
    <w:p w:rsidR="007B7289" w:rsidRPr="00A60936" w:rsidRDefault="007B7289" w:rsidP="007B7289">
      <w:pPr>
        <w:pStyle w:val="af3"/>
        <w:spacing w:before="0" w:beforeAutospacing="0" w:after="0" w:afterAutospacing="0"/>
        <w:ind w:firstLine="709"/>
        <w:rPr>
          <w:szCs w:val="28"/>
        </w:rPr>
      </w:pPr>
      <w:r w:rsidRPr="00A60936">
        <w:rPr>
          <w:szCs w:val="28"/>
        </w:rPr>
        <w:t xml:space="preserve">Відзначимо, що всі розглянуті в цьому розділі програми розповсюджуються безкоштовно. В принципі, таких засобів, як TextPad і </w:t>
      </w:r>
      <w:proofErr w:type="spellStart"/>
      <w:r w:rsidRPr="00A60936">
        <w:rPr>
          <w:szCs w:val="28"/>
        </w:rPr>
        <w:t>Arachnophilia</w:t>
      </w:r>
      <w:proofErr w:type="spellEnd"/>
      <w:r w:rsidRPr="00A60936">
        <w:rPr>
          <w:szCs w:val="28"/>
        </w:rPr>
        <w:t xml:space="preserve">, цілком достатньо, щоб відчувати себе </w:t>
      </w:r>
      <w:proofErr w:type="spellStart"/>
      <w:r w:rsidRPr="00A60936">
        <w:rPr>
          <w:szCs w:val="28"/>
        </w:rPr>
        <w:t>комфортно</w:t>
      </w:r>
      <w:proofErr w:type="spellEnd"/>
      <w:r w:rsidRPr="00A60936">
        <w:rPr>
          <w:szCs w:val="28"/>
        </w:rPr>
        <w:t xml:space="preserve"> при створенні веб-сторінок будь-якої складності. Проте деякі розробники пропонують ще більш просунуті засоби розробки веб-сторінок, </w:t>
      </w:r>
      <w:proofErr w:type="spellStart"/>
      <w:r w:rsidRPr="00A60936">
        <w:rPr>
          <w:szCs w:val="28"/>
        </w:rPr>
        <w:t>прагнучи</w:t>
      </w:r>
      <w:proofErr w:type="spellEnd"/>
      <w:r w:rsidRPr="00A60936">
        <w:rPr>
          <w:szCs w:val="28"/>
        </w:rPr>
        <w:t xml:space="preserve"> забезпечити максимальну зручність для користувача і автоматизацію рутинної роботи. На жаль, як правило, такі програми вже не безкоштовними, але із-за зручності у використанні вони теж користуються великою популярністю. Далі ми перейдемо до розгляду таких “просунутих” засобів створення веб-сторінок.</w:t>
      </w:r>
    </w:p>
    <w:p w:rsidR="007B7289" w:rsidRPr="00A60936" w:rsidRDefault="007B7289" w:rsidP="007B7289">
      <w:pPr>
        <w:pStyle w:val="af3"/>
        <w:spacing w:before="0" w:beforeAutospacing="0" w:after="0" w:afterAutospacing="0"/>
        <w:jc w:val="center"/>
        <w:rPr>
          <w:b/>
          <w:bCs/>
          <w:szCs w:val="28"/>
        </w:rPr>
      </w:pPr>
      <w:r w:rsidRPr="00A60936">
        <w:rPr>
          <w:szCs w:val="28"/>
        </w:rPr>
        <w:br w:type="page"/>
      </w:r>
      <w:r w:rsidRPr="00A60936">
        <w:rPr>
          <w:b/>
          <w:bCs/>
          <w:szCs w:val="28"/>
        </w:rPr>
        <w:lastRenderedPageBreak/>
        <w:t>2.3. Графіка на веб-сторінці</w:t>
      </w:r>
    </w:p>
    <w:p w:rsidR="007B7289" w:rsidRPr="00A60936" w:rsidRDefault="007B7289" w:rsidP="007B7289">
      <w:pPr>
        <w:pStyle w:val="af3"/>
        <w:spacing w:before="0" w:beforeAutospacing="0" w:after="0" w:afterAutospacing="0"/>
        <w:ind w:firstLine="709"/>
        <w:rPr>
          <w:szCs w:val="28"/>
        </w:rPr>
      </w:pPr>
      <w:r w:rsidRPr="00A60936">
        <w:rPr>
          <w:szCs w:val="28"/>
        </w:rPr>
        <w:t xml:space="preserve">На сьогоднішній день в Інтернеті залишилися не так багато сторінок без графічних елементів, оскільки за допомогою графіки можна не тільки проілюструвати пропонований матеріал, але і небагато “пожвавити” загальне оформлення, про що мова піде в цьому розділі. </w:t>
      </w:r>
    </w:p>
    <w:p w:rsidR="007B7289" w:rsidRPr="00A60936" w:rsidRDefault="007B7289" w:rsidP="007B7289">
      <w:pPr>
        <w:pStyle w:val="af3"/>
        <w:spacing w:before="0" w:beforeAutospacing="0" w:after="0" w:afterAutospacing="0"/>
        <w:ind w:firstLine="709"/>
        <w:rPr>
          <w:i/>
          <w:iCs/>
          <w:szCs w:val="28"/>
        </w:rPr>
      </w:pPr>
      <w:r w:rsidRPr="00A60936">
        <w:rPr>
          <w:i/>
          <w:iCs/>
          <w:szCs w:val="28"/>
        </w:rPr>
        <w:t xml:space="preserve">Фонове зображення </w:t>
      </w:r>
    </w:p>
    <w:p w:rsidR="007B7289" w:rsidRPr="00A60936" w:rsidRDefault="007B7289" w:rsidP="007B7289">
      <w:pPr>
        <w:pStyle w:val="af3"/>
        <w:spacing w:before="0" w:beforeAutospacing="0" w:after="0" w:afterAutospacing="0"/>
        <w:ind w:firstLine="709"/>
        <w:rPr>
          <w:szCs w:val="28"/>
        </w:rPr>
      </w:pPr>
      <w:r w:rsidRPr="00A60936">
        <w:rPr>
          <w:szCs w:val="28"/>
        </w:rPr>
        <w:t xml:space="preserve">Отже, давайте розберемося, яким же чином можна використовувати графічні елементи на веб-сторінці. Розглянемо такий приклад. Допустимо, ми хочемо, щоб читачі дізналися достоїнства нашого коханого електронного піаніно - </w:t>
      </w:r>
      <w:proofErr w:type="spellStart"/>
      <w:r w:rsidRPr="00A60936">
        <w:rPr>
          <w:szCs w:val="28"/>
        </w:rPr>
        <w:t>клавінови</w:t>
      </w:r>
      <w:proofErr w:type="spellEnd"/>
      <w:r w:rsidRPr="00A60936">
        <w:rPr>
          <w:szCs w:val="28"/>
        </w:rPr>
        <w:t xml:space="preserve">. Ми вже написали відповідний текст, але хочемо його оформити не дуже строго. І тут найпростішим рішенням буде розмістити цей текст не на одноколірному, а на тематичному фоні. </w:t>
      </w:r>
    </w:p>
    <w:p w:rsidR="007B7289" w:rsidRPr="00A60936" w:rsidRDefault="007B7289" w:rsidP="007B7289">
      <w:pPr>
        <w:pStyle w:val="af3"/>
        <w:spacing w:before="0" w:beforeAutospacing="0" w:after="0" w:afterAutospacing="0"/>
        <w:ind w:firstLine="709"/>
        <w:rPr>
          <w:szCs w:val="28"/>
        </w:rPr>
      </w:pPr>
      <w:r w:rsidRPr="00A60936">
        <w:rPr>
          <w:szCs w:val="28"/>
        </w:rPr>
        <w:t xml:space="preserve">Допустимо, що у нас заготовлено відповідний </w:t>
      </w:r>
      <w:proofErr w:type="spellStart"/>
      <w:r w:rsidRPr="00A60936">
        <w:rPr>
          <w:szCs w:val="28"/>
        </w:rPr>
        <w:t>фоно</w:t>
      </w:r>
      <w:proofErr w:type="spellEnd"/>
      <w:r w:rsidRPr="00A60936">
        <w:rPr>
          <w:szCs w:val="28"/>
        </w:rPr>
        <w:t xml:space="preserve"> вий малюнок - він записаний у файлі під ім'ям back1 .</w:t>
      </w:r>
      <w:proofErr w:type="spellStart"/>
      <w:r w:rsidRPr="00A60936">
        <w:rPr>
          <w:szCs w:val="28"/>
        </w:rPr>
        <w:t>jpg</w:t>
      </w:r>
      <w:proofErr w:type="spellEnd"/>
      <w:r w:rsidRPr="00A60936">
        <w:rPr>
          <w:szCs w:val="28"/>
        </w:rPr>
        <w:t xml:space="preserve"> (</w:t>
      </w:r>
      <w:proofErr w:type="spellStart"/>
      <w:r w:rsidRPr="00A60936">
        <w:rPr>
          <w:szCs w:val="28"/>
        </w:rPr>
        <w:t>мал</w:t>
      </w:r>
      <w:proofErr w:type="spellEnd"/>
      <w:r w:rsidRPr="00A60936">
        <w:rPr>
          <w:szCs w:val="28"/>
        </w:rPr>
        <w:t xml:space="preserve">. 2.2). Якщо при окремому перегляді цього малюнка він вам подобається, це ще нічого не означає. Щоб визначити, чи підходить малюнок як фон до тексту, його потрібно перевірити “в справі”. </w:t>
      </w:r>
    </w:p>
    <w:p w:rsidR="007B7289" w:rsidRPr="00A60936" w:rsidRDefault="007B7289" w:rsidP="007B7289">
      <w:pPr>
        <w:pStyle w:val="af3"/>
        <w:spacing w:before="0" w:beforeAutospacing="0" w:after="0" w:afterAutospacing="0"/>
        <w:ind w:firstLine="709"/>
        <w:rPr>
          <w:szCs w:val="28"/>
        </w:rPr>
      </w:pPr>
      <w:r w:rsidRPr="00A60936">
        <w:rPr>
          <w:szCs w:val="28"/>
        </w:rPr>
        <w:t xml:space="preserve">Щоб помістити малюнок на веб-сторінку як фон, потрібно встановити в </w:t>
      </w:r>
      <w:proofErr w:type="spellStart"/>
      <w:r w:rsidRPr="00A60936">
        <w:rPr>
          <w:szCs w:val="28"/>
        </w:rPr>
        <w:t>теге</w:t>
      </w:r>
      <w:proofErr w:type="spellEnd"/>
      <w:r w:rsidRPr="00A60936">
        <w:rPr>
          <w:szCs w:val="28"/>
        </w:rPr>
        <w:t xml:space="preserve"> &lt;BODY&gt; атрибут BACKGROUND= із значенням, що містить ім'я файлу малюнка. </w:t>
      </w:r>
    </w:p>
    <w:p w:rsidR="007B7289" w:rsidRPr="00A60936" w:rsidRDefault="007B7289" w:rsidP="007B7289">
      <w:pPr>
        <w:pStyle w:val="af3"/>
        <w:spacing w:before="0" w:beforeAutospacing="0" w:after="0" w:afterAutospacing="0"/>
        <w:ind w:firstLine="709"/>
        <w:rPr>
          <w:szCs w:val="28"/>
          <w:lang w:val="en-US"/>
        </w:rPr>
      </w:pPr>
      <w:r w:rsidRPr="00A60936">
        <w:rPr>
          <w:color w:val="0000FF"/>
          <w:szCs w:val="28"/>
          <w:lang w:val="en-US"/>
        </w:rPr>
        <w:t xml:space="preserve">&lt;BODY </w:t>
      </w:r>
      <w:proofErr w:type="spellStart"/>
      <w:r w:rsidRPr="00A60936">
        <w:rPr>
          <w:color w:val="0000FF"/>
          <w:szCs w:val="28"/>
          <w:lang w:val="en-US"/>
        </w:rPr>
        <w:t>BACKGROUND""Images</w:t>
      </w:r>
      <w:proofErr w:type="spellEnd"/>
      <w:r w:rsidRPr="00A60936">
        <w:rPr>
          <w:color w:val="0000FF"/>
          <w:szCs w:val="28"/>
          <w:lang w:val="en-US"/>
        </w:rPr>
        <w:t xml:space="preserve">/back1.jpg"&gt; </w:t>
      </w:r>
    </w:p>
    <w:p w:rsidR="007B7289" w:rsidRPr="00A60936" w:rsidRDefault="007B7289" w:rsidP="007B7289">
      <w:pPr>
        <w:pStyle w:val="af3"/>
        <w:spacing w:before="0" w:beforeAutospacing="0" w:after="0" w:afterAutospacing="0"/>
        <w:ind w:firstLine="709"/>
        <w:rPr>
          <w:szCs w:val="28"/>
        </w:rPr>
      </w:pPr>
      <w:r w:rsidRPr="00A60936">
        <w:rPr>
          <w:szCs w:val="28"/>
        </w:rPr>
        <w:t xml:space="preserve">Якщо малюнок менше вікна </w:t>
      </w:r>
      <w:proofErr w:type="spellStart"/>
      <w:r w:rsidRPr="00A60936">
        <w:rPr>
          <w:szCs w:val="28"/>
        </w:rPr>
        <w:t>броузера</w:t>
      </w:r>
      <w:proofErr w:type="spellEnd"/>
      <w:r w:rsidRPr="00A60936">
        <w:rPr>
          <w:szCs w:val="28"/>
        </w:rPr>
        <w:t xml:space="preserve">, то він повторюватиметься по горизонталі і по вертикалі. Це відбувається автоматично, і до недавнього часу це не можна було відмінити. Тепер же, якщо ви не хочете повторення </w:t>
      </w:r>
    </w:p>
    <w:p w:rsidR="007B7289" w:rsidRPr="00A60936" w:rsidRDefault="007B7289" w:rsidP="007B7289">
      <w:pPr>
        <w:pStyle w:val="af3"/>
        <w:spacing w:before="0" w:beforeAutospacing="0" w:after="0" w:afterAutospacing="0"/>
        <w:ind w:firstLine="709"/>
        <w:jc w:val="center"/>
        <w:rPr>
          <w:szCs w:val="28"/>
        </w:rPr>
      </w:pPr>
      <w:r w:rsidRPr="00A60936">
        <w:rPr>
          <w:szCs w:val="28"/>
        </w:rPr>
        <w:fldChar w:fldCharType="begin"/>
      </w:r>
      <w:r w:rsidRPr="00A60936">
        <w:rPr>
          <w:szCs w:val="28"/>
        </w:rPr>
        <w:instrText xml:space="preserve"> INCLUDEPICTURE "http://siteua.info/3.1.jpg" \* MERGEFORMATINET </w:instrText>
      </w:r>
      <w:r w:rsidRPr="00A60936">
        <w:rPr>
          <w:szCs w:val="28"/>
        </w:rPr>
        <w:fldChar w:fldCharType="separate"/>
      </w:r>
      <w:r w:rsidRPr="00A60936">
        <w:rPr>
          <w:szCs w:val="28"/>
        </w:rPr>
        <w:pict>
          <v:shape id="_x0000_i1054" type="#_x0000_t75" alt="" style="width:84.75pt;height:45.75pt">
            <v:imagedata r:id="rId23" r:href="rId24"/>
          </v:shape>
        </w:pict>
      </w:r>
      <w:r w:rsidRPr="00A60936">
        <w:rPr>
          <w:szCs w:val="28"/>
        </w:rPr>
        <w:fldChar w:fldCharType="end"/>
      </w:r>
    </w:p>
    <w:p w:rsidR="007B7289" w:rsidRPr="00A60936" w:rsidRDefault="007B7289" w:rsidP="007B7289">
      <w:pPr>
        <w:pStyle w:val="af3"/>
        <w:spacing w:before="0" w:beforeAutospacing="0" w:after="0" w:afterAutospacing="0"/>
        <w:ind w:firstLine="709"/>
        <w:jc w:val="center"/>
        <w:rPr>
          <w:szCs w:val="28"/>
        </w:rPr>
      </w:pPr>
      <w:proofErr w:type="spellStart"/>
      <w:r w:rsidRPr="00A60936">
        <w:rPr>
          <w:szCs w:val="28"/>
        </w:rPr>
        <w:t>Мал</w:t>
      </w:r>
      <w:proofErr w:type="spellEnd"/>
      <w:r w:rsidRPr="00A60936">
        <w:rPr>
          <w:szCs w:val="28"/>
        </w:rPr>
        <w:t>. 2.2. Фоновий малюнок</w:t>
      </w:r>
    </w:p>
    <w:p w:rsidR="007B7289" w:rsidRPr="00A60936" w:rsidRDefault="007B7289" w:rsidP="007B7289">
      <w:pPr>
        <w:pStyle w:val="af3"/>
        <w:spacing w:before="0" w:beforeAutospacing="0" w:after="0" w:afterAutospacing="0"/>
        <w:ind w:firstLine="709"/>
        <w:rPr>
          <w:szCs w:val="28"/>
        </w:rPr>
      </w:pPr>
    </w:p>
    <w:p w:rsidR="007B7289" w:rsidRPr="00A60936" w:rsidRDefault="007B7289" w:rsidP="007B7289">
      <w:pPr>
        <w:pStyle w:val="af3"/>
        <w:spacing w:before="0" w:beforeAutospacing="0" w:after="0" w:afterAutospacing="0"/>
        <w:ind w:firstLine="709"/>
        <w:rPr>
          <w:szCs w:val="28"/>
        </w:rPr>
      </w:pPr>
      <w:r w:rsidRPr="00A60936">
        <w:rPr>
          <w:szCs w:val="28"/>
        </w:rPr>
        <w:t xml:space="preserve">Можна вказати або відносне місцеположення файлу малюнка (тобто шлях доступу до нього відносне розташування початкового HTML-файлу), або його </w:t>
      </w:r>
      <w:r w:rsidRPr="00A60936">
        <w:rPr>
          <w:szCs w:val="28"/>
        </w:rPr>
        <w:lastRenderedPageBreak/>
        <w:t xml:space="preserve">повну URL-адресу. Тут і далі ми припускаємо, що ви розмістили в тій же теці, що і HTML-файл, теку, у яку складаєте всі графічні файли. </w:t>
      </w:r>
    </w:p>
    <w:p w:rsidR="007B7289" w:rsidRPr="00A60936" w:rsidRDefault="007B7289" w:rsidP="007B7289">
      <w:pPr>
        <w:pStyle w:val="af3"/>
        <w:spacing w:before="0" w:beforeAutospacing="0" w:after="0" w:afterAutospacing="0"/>
        <w:ind w:firstLine="709"/>
        <w:rPr>
          <w:szCs w:val="28"/>
        </w:rPr>
      </w:pPr>
      <w:r w:rsidRPr="00A60936">
        <w:rPr>
          <w:szCs w:val="28"/>
        </w:rPr>
        <w:t xml:space="preserve">І, нарешті, можна проілюструвати веб-сторінку, вставивши перед описом необхідну фотографію (наприклад, фото працівника організації). Припустимо, що фотографія у нас вже готова і лежить в папці під ім'ям </w:t>
      </w:r>
      <w:proofErr w:type="spellStart"/>
      <w:r w:rsidRPr="00A60936">
        <w:rPr>
          <w:szCs w:val="28"/>
          <w:lang w:val="en-US"/>
        </w:rPr>
        <w:t>kadr</w:t>
      </w:r>
      <w:proofErr w:type="spellEnd"/>
      <w:r w:rsidRPr="00A60936">
        <w:rPr>
          <w:szCs w:val="28"/>
        </w:rPr>
        <w:t xml:space="preserve">_1.gif. Вставити її в текст можна з </w:t>
      </w:r>
      <w:proofErr w:type="spellStart"/>
      <w:r w:rsidRPr="00A60936">
        <w:rPr>
          <w:szCs w:val="28"/>
        </w:rPr>
        <w:t>помо</w:t>
      </w:r>
      <w:proofErr w:type="spellEnd"/>
      <w:r w:rsidRPr="00A60936">
        <w:rPr>
          <w:szCs w:val="28"/>
        </w:rPr>
        <w:t xml:space="preserve"> </w:t>
      </w:r>
      <w:proofErr w:type="spellStart"/>
      <w:r w:rsidRPr="00A60936">
        <w:rPr>
          <w:szCs w:val="28"/>
        </w:rPr>
        <w:t>щью</w:t>
      </w:r>
      <w:proofErr w:type="spellEnd"/>
      <w:r w:rsidRPr="00A60936">
        <w:rPr>
          <w:szCs w:val="28"/>
        </w:rPr>
        <w:t xml:space="preserve"> тега </w:t>
      </w:r>
      <w:r w:rsidRPr="00A60936">
        <w:rPr>
          <w:color w:val="0000FF"/>
          <w:szCs w:val="28"/>
        </w:rPr>
        <w:t>&lt;IMG&gt;</w:t>
      </w:r>
      <w:r w:rsidRPr="00A60936">
        <w:rPr>
          <w:szCs w:val="28"/>
        </w:rPr>
        <w:t xml:space="preserve">, наприклад, от так: </w:t>
      </w:r>
    </w:p>
    <w:p w:rsidR="007B7289" w:rsidRPr="00A60936" w:rsidRDefault="007B7289" w:rsidP="007B7289">
      <w:pPr>
        <w:pStyle w:val="af3"/>
        <w:spacing w:before="0" w:beforeAutospacing="0" w:after="0" w:afterAutospacing="0"/>
        <w:ind w:firstLine="709"/>
        <w:rPr>
          <w:szCs w:val="28"/>
          <w:lang w:val="en-US"/>
        </w:rPr>
      </w:pPr>
      <w:r w:rsidRPr="00A60936">
        <w:rPr>
          <w:color w:val="0000FF"/>
          <w:szCs w:val="28"/>
          <w:lang w:val="en-US"/>
        </w:rPr>
        <w:t xml:space="preserve">&lt;IMG SRC="Images/kadr_1.gif"&gt; </w:t>
      </w:r>
    </w:p>
    <w:p w:rsidR="007B7289" w:rsidRPr="00A60936" w:rsidRDefault="007B7289" w:rsidP="007B7289">
      <w:pPr>
        <w:pStyle w:val="af3"/>
        <w:spacing w:before="0" w:beforeAutospacing="0" w:after="0" w:afterAutospacing="0"/>
        <w:ind w:firstLine="709"/>
        <w:rPr>
          <w:szCs w:val="28"/>
        </w:rPr>
      </w:pPr>
      <w:r w:rsidRPr="00A60936">
        <w:rPr>
          <w:szCs w:val="28"/>
        </w:rPr>
        <w:t xml:space="preserve">В принципі, це вже достатньо - на місці цього запису </w:t>
      </w:r>
      <w:proofErr w:type="spellStart"/>
      <w:r w:rsidRPr="00A60936">
        <w:rPr>
          <w:szCs w:val="28"/>
        </w:rPr>
        <w:t>броузер</w:t>
      </w:r>
      <w:proofErr w:type="spellEnd"/>
      <w:r w:rsidRPr="00A60936">
        <w:rPr>
          <w:szCs w:val="28"/>
        </w:rPr>
        <w:t xml:space="preserve"> відобразить нашу картинку. Проте краще вказати в </w:t>
      </w:r>
      <w:proofErr w:type="spellStart"/>
      <w:r w:rsidRPr="00A60936">
        <w:rPr>
          <w:szCs w:val="28"/>
        </w:rPr>
        <w:t>теге</w:t>
      </w:r>
      <w:proofErr w:type="spellEnd"/>
      <w:r w:rsidRPr="00A60936">
        <w:rPr>
          <w:szCs w:val="28"/>
        </w:rPr>
        <w:t xml:space="preserve"> </w:t>
      </w:r>
      <w:r w:rsidRPr="00A60936">
        <w:rPr>
          <w:color w:val="0000FF"/>
          <w:szCs w:val="28"/>
        </w:rPr>
        <w:t>&lt;IMG&gt;</w:t>
      </w:r>
      <w:r w:rsidRPr="00A60936">
        <w:rPr>
          <w:szCs w:val="28"/>
        </w:rPr>
        <w:t xml:space="preserve"> ще декілька атрибутів. </w:t>
      </w:r>
    </w:p>
    <w:p w:rsidR="007B7289" w:rsidRPr="00A60936" w:rsidRDefault="007B7289" w:rsidP="007B7289">
      <w:pPr>
        <w:pStyle w:val="af3"/>
        <w:spacing w:before="0" w:beforeAutospacing="0" w:after="0" w:afterAutospacing="0"/>
        <w:ind w:firstLine="709"/>
        <w:rPr>
          <w:szCs w:val="28"/>
        </w:rPr>
      </w:pPr>
      <w:r w:rsidRPr="00A60936">
        <w:rPr>
          <w:szCs w:val="28"/>
        </w:rPr>
        <w:t xml:space="preserve">По-перше, треба пам'ятати, що картинки завантажуються з мережі завжди набагато повільніше, ніж звичайний текст. Це я говорю не до того, що сам файл картинки повинен бути не дуже великого об'єму (це вірно, але це питання ми обговоримо окремо), а до того, що при такому записі, як вище, багато </w:t>
      </w:r>
      <w:proofErr w:type="spellStart"/>
      <w:r w:rsidRPr="00A60936">
        <w:rPr>
          <w:szCs w:val="28"/>
        </w:rPr>
        <w:t>броузери</w:t>
      </w:r>
      <w:proofErr w:type="spellEnd"/>
      <w:r w:rsidRPr="00A60936">
        <w:rPr>
          <w:szCs w:val="28"/>
        </w:rPr>
        <w:t xml:space="preserve">, почавши завантажувати картинку, припинять завантаження подальшого тексту до тих пір, поки картинка не буде завантажена повністю. Але для читача було б зручніше, якби текст продовжував завантажуватися </w:t>
      </w:r>
      <w:r w:rsidRPr="00A60936">
        <w:rPr>
          <w:szCs w:val="28"/>
          <w:lang w:val="en-US"/>
        </w:rPr>
        <w:t>g</w:t>
      </w:r>
      <w:proofErr w:type="spellStart"/>
      <w:r w:rsidRPr="00A60936">
        <w:rPr>
          <w:szCs w:val="28"/>
        </w:rPr>
        <w:t>араллельно</w:t>
      </w:r>
      <w:proofErr w:type="spellEnd"/>
      <w:r w:rsidRPr="00A60936">
        <w:rPr>
          <w:szCs w:val="28"/>
        </w:rPr>
        <w:t xml:space="preserve"> з картинкою: поки вона довантажується, можна було б щось вже читати. Щоб </w:t>
      </w:r>
      <w:proofErr w:type="spellStart"/>
      <w:r w:rsidRPr="00A60936">
        <w:rPr>
          <w:szCs w:val="28"/>
        </w:rPr>
        <w:t>броузер</w:t>
      </w:r>
      <w:proofErr w:type="spellEnd"/>
      <w:r w:rsidRPr="00A60936">
        <w:rPr>
          <w:szCs w:val="28"/>
        </w:rPr>
        <w:t xml:space="preserve"> міг це зробити, йому потрібно явно вказати розміри майбутньої картинки за допомогою атрибутів WIDTH= і HEIGHT=: </w:t>
      </w:r>
    </w:p>
    <w:p w:rsidR="007B7289" w:rsidRPr="00A60936" w:rsidRDefault="007B7289" w:rsidP="007B7289">
      <w:pPr>
        <w:pStyle w:val="af3"/>
        <w:spacing w:before="0" w:beforeAutospacing="0" w:after="0" w:afterAutospacing="0"/>
        <w:ind w:firstLine="709"/>
        <w:rPr>
          <w:szCs w:val="28"/>
          <w:lang w:val="en-US"/>
        </w:rPr>
      </w:pPr>
      <w:r w:rsidRPr="00A60936">
        <w:rPr>
          <w:color w:val="0000FF"/>
          <w:szCs w:val="28"/>
          <w:lang w:val="en-US"/>
        </w:rPr>
        <w:t xml:space="preserve">&lt;IMG SRC="Images/clavi.gif" WIDTH="300" HEIGHT="200"&gt; </w:t>
      </w:r>
    </w:p>
    <w:p w:rsidR="007B7289" w:rsidRPr="00A60936" w:rsidRDefault="007B7289" w:rsidP="007B7289">
      <w:pPr>
        <w:pStyle w:val="af3"/>
        <w:spacing w:before="0" w:beforeAutospacing="0" w:after="0" w:afterAutospacing="0"/>
        <w:ind w:firstLine="709"/>
        <w:rPr>
          <w:szCs w:val="28"/>
        </w:rPr>
      </w:pPr>
      <w:r w:rsidRPr="00A60936">
        <w:rPr>
          <w:szCs w:val="28"/>
        </w:rPr>
        <w:t xml:space="preserve">Взагалі кажучи, за допомогою цих атрибутів можна задати які завгодно розміри картинки, “розтягнувши” або стиснувши її як завгодно. Проте зазвичай цього не роблять, і ось чому. Представляти картинку меншою, ніж вона є, недоцільно, оскільки навіщо тоді вантажити великий файл? Адже файли для картинок великого розміру мають великий розмір і вантажаться з Інтернету, відповідно, набагато довше. Краще вже зробити маленький файл для картинки маленького розміру і швидко завантажити його. А якщо представити картинку більшою, ніж вона є, то, як правило, вона виглядатиме не вельми цікавою за рахунок появи “ступінчастості” як у формах, так і в кольорі. </w:t>
      </w:r>
    </w:p>
    <w:p w:rsidR="007B7289" w:rsidRPr="00A60936" w:rsidRDefault="007B7289" w:rsidP="007B7289">
      <w:pPr>
        <w:pStyle w:val="af3"/>
        <w:spacing w:before="0" w:beforeAutospacing="0" w:after="0" w:afterAutospacing="0"/>
        <w:ind w:firstLine="709"/>
        <w:rPr>
          <w:szCs w:val="28"/>
        </w:rPr>
      </w:pPr>
      <w:r w:rsidRPr="00A60936">
        <w:rPr>
          <w:szCs w:val="28"/>
        </w:rPr>
        <w:lastRenderedPageBreak/>
        <w:t xml:space="preserve">Далі, хорошим тоном є наявність так званого альтернативного тексту для тих випадків, коли в </w:t>
      </w:r>
      <w:proofErr w:type="spellStart"/>
      <w:r w:rsidRPr="00A60936">
        <w:rPr>
          <w:szCs w:val="28"/>
        </w:rPr>
        <w:t>броузері</w:t>
      </w:r>
      <w:proofErr w:type="spellEnd"/>
      <w:r w:rsidRPr="00A60936">
        <w:rPr>
          <w:szCs w:val="28"/>
        </w:rPr>
        <w:t xml:space="preserve"> відключено </w:t>
      </w:r>
      <w:proofErr w:type="spellStart"/>
      <w:r w:rsidRPr="00A60936">
        <w:rPr>
          <w:szCs w:val="28"/>
        </w:rPr>
        <w:t>проглядання</w:t>
      </w:r>
      <w:proofErr w:type="spellEnd"/>
      <w:r w:rsidRPr="00A60936">
        <w:rPr>
          <w:szCs w:val="28"/>
        </w:rPr>
        <w:t xml:space="preserve"> графіки. Тоді на місці нашої картинки буде виведений прямокутник, який відповідає розміру, який супроводжується поясненням, що за картинка на цьому місці повинна бути. Альтернативний текст вводиться як значення атрибуту ALT: </w:t>
      </w:r>
    </w:p>
    <w:p w:rsidR="007B7289" w:rsidRPr="00A60936" w:rsidRDefault="007B7289" w:rsidP="007B7289">
      <w:pPr>
        <w:pStyle w:val="af3"/>
        <w:spacing w:before="0" w:beforeAutospacing="0" w:after="0" w:afterAutospacing="0"/>
        <w:ind w:firstLine="709"/>
        <w:rPr>
          <w:szCs w:val="28"/>
        </w:rPr>
      </w:pPr>
      <w:r w:rsidRPr="00A60936">
        <w:rPr>
          <w:color w:val="0000FF"/>
          <w:szCs w:val="28"/>
        </w:rPr>
        <w:t>&lt;</w:t>
      </w:r>
      <w:r w:rsidRPr="00A60936">
        <w:rPr>
          <w:color w:val="0000FF"/>
          <w:szCs w:val="28"/>
          <w:lang w:val="en-US"/>
        </w:rPr>
        <w:t>IMG</w:t>
      </w:r>
      <w:r w:rsidRPr="00A60936">
        <w:rPr>
          <w:color w:val="0000FF"/>
          <w:szCs w:val="28"/>
        </w:rPr>
        <w:t xml:space="preserve"> </w:t>
      </w:r>
      <w:r w:rsidRPr="00A60936">
        <w:rPr>
          <w:color w:val="0000FF"/>
          <w:szCs w:val="28"/>
          <w:lang w:val="en-US"/>
        </w:rPr>
        <w:t>SRC</w:t>
      </w:r>
      <w:r w:rsidRPr="00A60936">
        <w:rPr>
          <w:color w:val="0000FF"/>
          <w:szCs w:val="28"/>
        </w:rPr>
        <w:t>="</w:t>
      </w:r>
      <w:r w:rsidRPr="00A60936">
        <w:rPr>
          <w:color w:val="0000FF"/>
          <w:szCs w:val="28"/>
          <w:lang w:val="en-US"/>
        </w:rPr>
        <w:t>Images</w:t>
      </w:r>
      <w:r w:rsidRPr="00A60936">
        <w:rPr>
          <w:color w:val="0000FF"/>
          <w:szCs w:val="28"/>
        </w:rPr>
        <w:t>/</w:t>
      </w:r>
      <w:proofErr w:type="spellStart"/>
      <w:r w:rsidRPr="00A60936">
        <w:rPr>
          <w:color w:val="0000FF"/>
          <w:szCs w:val="28"/>
          <w:lang w:val="en-US"/>
        </w:rPr>
        <w:t>clavi</w:t>
      </w:r>
      <w:proofErr w:type="spellEnd"/>
      <w:r w:rsidRPr="00A60936">
        <w:rPr>
          <w:color w:val="0000FF"/>
          <w:szCs w:val="28"/>
        </w:rPr>
        <w:t>.</w:t>
      </w:r>
      <w:r w:rsidRPr="00A60936">
        <w:rPr>
          <w:color w:val="0000FF"/>
          <w:szCs w:val="28"/>
          <w:lang w:val="en-US"/>
        </w:rPr>
        <w:t>gif</w:t>
      </w:r>
      <w:r w:rsidRPr="00A60936">
        <w:rPr>
          <w:color w:val="0000FF"/>
          <w:szCs w:val="28"/>
        </w:rPr>
        <w:t xml:space="preserve">" </w:t>
      </w:r>
      <w:r w:rsidRPr="00A60936">
        <w:rPr>
          <w:color w:val="0000FF"/>
          <w:szCs w:val="28"/>
          <w:lang w:val="en-US"/>
        </w:rPr>
        <w:t>WIDTH</w:t>
      </w:r>
      <w:r w:rsidRPr="00A60936">
        <w:rPr>
          <w:color w:val="0000FF"/>
          <w:szCs w:val="28"/>
        </w:rPr>
        <w:t xml:space="preserve">="300" </w:t>
      </w:r>
      <w:r w:rsidRPr="00A60936">
        <w:rPr>
          <w:color w:val="0000FF"/>
          <w:szCs w:val="28"/>
          <w:lang w:val="en-US"/>
        </w:rPr>
        <w:t>HEIGHT</w:t>
      </w:r>
      <w:r w:rsidRPr="00A60936">
        <w:rPr>
          <w:color w:val="0000FF"/>
          <w:szCs w:val="28"/>
        </w:rPr>
        <w:t>="200" А</w:t>
      </w:r>
      <w:r w:rsidRPr="00A60936">
        <w:rPr>
          <w:color w:val="0000FF"/>
          <w:szCs w:val="28"/>
          <w:lang w:val="en-US"/>
        </w:rPr>
        <w:t>L</w:t>
      </w:r>
      <w:r w:rsidRPr="00A60936">
        <w:rPr>
          <w:color w:val="0000FF"/>
          <w:szCs w:val="28"/>
        </w:rPr>
        <w:t xml:space="preserve">Т="Працівник Петров В.І."&gt; </w:t>
      </w:r>
    </w:p>
    <w:p w:rsidR="007B7289" w:rsidRPr="00A60936" w:rsidRDefault="007B7289" w:rsidP="007B7289">
      <w:pPr>
        <w:pStyle w:val="af3"/>
        <w:spacing w:before="0" w:beforeAutospacing="0" w:after="0" w:afterAutospacing="0"/>
        <w:ind w:firstLine="709"/>
        <w:rPr>
          <w:szCs w:val="28"/>
        </w:rPr>
      </w:pPr>
      <w:r w:rsidRPr="00A60936">
        <w:rPr>
          <w:szCs w:val="28"/>
        </w:rPr>
        <w:t xml:space="preserve">Нарешті, навколо малюнка можна відобразити рамку. Товщина цієї рамки задається як значення атрибуту BORDER=. Якщо ми, як в даному випадку, не хочемо відображати рамку навколо малюнка, то можемо нічого і не указувати, оскільки більшість </w:t>
      </w:r>
      <w:proofErr w:type="spellStart"/>
      <w:r w:rsidRPr="00A60936">
        <w:rPr>
          <w:szCs w:val="28"/>
        </w:rPr>
        <w:t>броузеров</w:t>
      </w:r>
      <w:proofErr w:type="spellEnd"/>
      <w:r w:rsidRPr="00A60936">
        <w:rPr>
          <w:szCs w:val="28"/>
        </w:rPr>
        <w:t xml:space="preserve"> за умовчанням рамку не малюють. Але деякі </w:t>
      </w:r>
      <w:proofErr w:type="spellStart"/>
      <w:r w:rsidRPr="00A60936">
        <w:rPr>
          <w:szCs w:val="28"/>
        </w:rPr>
        <w:t>броузери</w:t>
      </w:r>
      <w:proofErr w:type="spellEnd"/>
      <w:r w:rsidRPr="00A60936">
        <w:rPr>
          <w:szCs w:val="28"/>
        </w:rPr>
        <w:t xml:space="preserve"> все ж таки це роблять, і “для вірності” непогано б вказати і відсутність рамки теж: </w:t>
      </w:r>
    </w:p>
    <w:p w:rsidR="007B7289" w:rsidRPr="00A60936" w:rsidRDefault="007B7289" w:rsidP="007B7289">
      <w:pPr>
        <w:pStyle w:val="af3"/>
        <w:spacing w:before="0" w:beforeAutospacing="0" w:after="0" w:afterAutospacing="0"/>
        <w:ind w:firstLine="709"/>
        <w:rPr>
          <w:szCs w:val="28"/>
          <w:lang w:val="en-US"/>
        </w:rPr>
      </w:pPr>
      <w:r w:rsidRPr="00A60936">
        <w:rPr>
          <w:color w:val="0000FF"/>
          <w:szCs w:val="28"/>
          <w:lang w:val="en-US"/>
        </w:rPr>
        <w:t xml:space="preserve">&lt;IMG SRC="Images/clavi.gif" WIDTH="300" HEIGHT="200" </w:t>
      </w:r>
      <w:r w:rsidRPr="00A60936">
        <w:rPr>
          <w:color w:val="0000FF"/>
          <w:szCs w:val="28"/>
        </w:rPr>
        <w:t>А</w:t>
      </w:r>
      <w:r w:rsidRPr="00A60936">
        <w:rPr>
          <w:color w:val="0000FF"/>
          <w:szCs w:val="28"/>
          <w:lang w:val="en-US"/>
        </w:rPr>
        <w:t>L</w:t>
      </w:r>
      <w:r w:rsidRPr="00A60936">
        <w:rPr>
          <w:color w:val="0000FF"/>
          <w:szCs w:val="28"/>
        </w:rPr>
        <w:t>Т</w:t>
      </w:r>
      <w:r w:rsidRPr="00A60936">
        <w:rPr>
          <w:color w:val="0000FF"/>
          <w:szCs w:val="28"/>
          <w:lang w:val="en-US"/>
        </w:rPr>
        <w:t>="</w:t>
      </w:r>
      <w:proofErr w:type="spellStart"/>
      <w:r w:rsidRPr="00A60936">
        <w:rPr>
          <w:color w:val="0000FF"/>
          <w:szCs w:val="28"/>
        </w:rPr>
        <w:t>Клавинова</w:t>
      </w:r>
      <w:proofErr w:type="spellEnd"/>
      <w:r w:rsidRPr="00A60936">
        <w:rPr>
          <w:color w:val="0000FF"/>
          <w:szCs w:val="28"/>
          <w:lang w:val="en-US"/>
        </w:rPr>
        <w:t xml:space="preserve">" BORDER="0"&gt; </w:t>
      </w:r>
    </w:p>
    <w:p w:rsidR="007B7289" w:rsidRPr="00A60936" w:rsidRDefault="007B7289" w:rsidP="007B7289">
      <w:pPr>
        <w:pStyle w:val="af3"/>
        <w:spacing w:before="0" w:beforeAutospacing="0" w:after="0" w:afterAutospacing="0"/>
        <w:ind w:firstLine="709"/>
        <w:rPr>
          <w:szCs w:val="28"/>
        </w:rPr>
      </w:pPr>
      <w:r w:rsidRPr="00A60936">
        <w:rPr>
          <w:szCs w:val="28"/>
        </w:rPr>
        <w:t xml:space="preserve">Чого ще не вистачає нашому HTML-файлу? Звичайно ж, гіперпосилань! Без них будь-який документ в Інтернеті сприймається набагато нудніше, оскільки відвідувач відразу бачить, що зайшов в безвихідь. Тому обов'язково додайте гіперпосилання скрізь, де це тільки можна. В даному випадку, наприклад, слово “Організація” просто проситься стати гіперпосиланням на сторінку, де розміщено опис відповідної організації. Зробимо це: </w:t>
      </w:r>
    </w:p>
    <w:p w:rsidR="007B7289" w:rsidRPr="00A60936" w:rsidRDefault="007B7289" w:rsidP="007B7289">
      <w:pPr>
        <w:pStyle w:val="af3"/>
        <w:spacing w:before="0" w:beforeAutospacing="0" w:after="0" w:afterAutospacing="0"/>
        <w:ind w:firstLine="709"/>
        <w:rPr>
          <w:szCs w:val="28"/>
        </w:rPr>
      </w:pPr>
      <w:r w:rsidRPr="00A60936">
        <w:rPr>
          <w:color w:val="0000FF"/>
          <w:szCs w:val="28"/>
        </w:rPr>
        <w:t>&lt;</w:t>
      </w:r>
      <w:r w:rsidRPr="00A60936">
        <w:rPr>
          <w:color w:val="0000FF"/>
          <w:szCs w:val="28"/>
          <w:lang w:val="en-US"/>
        </w:rPr>
        <w:t>A</w:t>
      </w:r>
      <w:r w:rsidRPr="00A60936">
        <w:rPr>
          <w:color w:val="0000FF"/>
          <w:szCs w:val="28"/>
        </w:rPr>
        <w:t xml:space="preserve"> </w:t>
      </w:r>
      <w:r w:rsidRPr="00A60936">
        <w:rPr>
          <w:color w:val="0000FF"/>
          <w:szCs w:val="28"/>
          <w:lang w:val="en-US"/>
        </w:rPr>
        <w:t>HREF</w:t>
      </w:r>
      <w:r w:rsidRPr="00A60936">
        <w:rPr>
          <w:color w:val="0000FF"/>
          <w:szCs w:val="28"/>
        </w:rPr>
        <w:t>="</w:t>
      </w:r>
      <w:r w:rsidRPr="00A60936">
        <w:rPr>
          <w:color w:val="0000FF"/>
          <w:szCs w:val="28"/>
          <w:lang w:val="en-US"/>
        </w:rPr>
        <w:t>http</w:t>
      </w:r>
      <w:r w:rsidRPr="00A60936">
        <w:rPr>
          <w:color w:val="0000FF"/>
          <w:szCs w:val="28"/>
        </w:rPr>
        <w:t>://</w:t>
      </w:r>
      <w:r w:rsidRPr="00A60936">
        <w:rPr>
          <w:color w:val="0000FF"/>
          <w:szCs w:val="28"/>
          <w:lang w:val="en-US"/>
        </w:rPr>
        <w:t>www</w:t>
      </w:r>
      <w:r w:rsidRPr="00A60936">
        <w:rPr>
          <w:color w:val="0000FF"/>
          <w:szCs w:val="28"/>
        </w:rPr>
        <w:t>.</w:t>
      </w:r>
      <w:proofErr w:type="spellStart"/>
      <w:r w:rsidRPr="00A60936">
        <w:rPr>
          <w:color w:val="0000FF"/>
          <w:szCs w:val="28"/>
          <w:lang w:val="en-US"/>
        </w:rPr>
        <w:t>organizaciya</w:t>
      </w:r>
      <w:proofErr w:type="spellEnd"/>
      <w:r w:rsidRPr="00A60936">
        <w:rPr>
          <w:color w:val="0000FF"/>
          <w:szCs w:val="28"/>
        </w:rPr>
        <w:t>.</w:t>
      </w:r>
      <w:r w:rsidRPr="00A60936">
        <w:rPr>
          <w:color w:val="0000FF"/>
          <w:szCs w:val="28"/>
          <w:lang w:val="en-US"/>
        </w:rPr>
        <w:t>com</w:t>
      </w:r>
      <w:r w:rsidRPr="00A60936">
        <w:rPr>
          <w:color w:val="0000FF"/>
          <w:szCs w:val="28"/>
        </w:rPr>
        <w:t>"&gt;</w:t>
      </w:r>
      <w:r w:rsidRPr="00A60936">
        <w:rPr>
          <w:color w:val="0000FF"/>
          <w:szCs w:val="28"/>
          <w:lang w:val="en-US"/>
        </w:rPr>
        <w:t>O</w:t>
      </w:r>
      <w:proofErr w:type="spellStart"/>
      <w:r w:rsidRPr="00A60936">
        <w:rPr>
          <w:color w:val="0000FF"/>
          <w:szCs w:val="28"/>
        </w:rPr>
        <w:t>рганізація</w:t>
      </w:r>
      <w:proofErr w:type="spellEnd"/>
      <w:r w:rsidRPr="00A60936">
        <w:rPr>
          <w:color w:val="0000FF"/>
          <w:szCs w:val="28"/>
        </w:rPr>
        <w:t>&lt;/</w:t>
      </w:r>
      <w:r w:rsidRPr="00A60936">
        <w:rPr>
          <w:color w:val="0000FF"/>
          <w:szCs w:val="28"/>
          <w:lang w:val="en-US"/>
        </w:rPr>
        <w:t>A</w:t>
      </w:r>
      <w:r w:rsidRPr="00A60936">
        <w:rPr>
          <w:color w:val="0000FF"/>
          <w:szCs w:val="28"/>
        </w:rPr>
        <w:t xml:space="preserve">&gt; </w:t>
      </w:r>
    </w:p>
    <w:p w:rsidR="007B7289" w:rsidRPr="00A60936" w:rsidRDefault="007B7289" w:rsidP="007B7289">
      <w:pPr>
        <w:pStyle w:val="af3"/>
        <w:spacing w:before="0" w:beforeAutospacing="0" w:after="0" w:afterAutospacing="0"/>
        <w:ind w:firstLine="709"/>
        <w:rPr>
          <w:szCs w:val="28"/>
        </w:rPr>
      </w:pPr>
      <w:r w:rsidRPr="00A60936">
        <w:rPr>
          <w:szCs w:val="28"/>
        </w:rPr>
        <w:t xml:space="preserve">До речі, картинки теж можуть містити гіперпосилання. </w:t>
      </w:r>
    </w:p>
    <w:p w:rsidR="007B7289" w:rsidRPr="00A60936" w:rsidRDefault="007B7289" w:rsidP="007B7289">
      <w:pPr>
        <w:pStyle w:val="af3"/>
        <w:spacing w:before="0" w:beforeAutospacing="0" w:after="0" w:afterAutospacing="0"/>
        <w:ind w:firstLine="709"/>
        <w:rPr>
          <w:szCs w:val="28"/>
        </w:rPr>
      </w:pPr>
      <w:r w:rsidRPr="00A60936">
        <w:rPr>
          <w:szCs w:val="28"/>
        </w:rPr>
        <w:t xml:space="preserve">Ще слід відмітити, що ми не дарма визначили в нашому прикладі колір фону (за допомогою атрибуту BGCOLOR=). Адже якщо у користувача в </w:t>
      </w:r>
      <w:proofErr w:type="spellStart"/>
      <w:r w:rsidRPr="00A60936">
        <w:rPr>
          <w:szCs w:val="28"/>
        </w:rPr>
        <w:t>броузері</w:t>
      </w:r>
      <w:proofErr w:type="spellEnd"/>
      <w:r w:rsidRPr="00A60936">
        <w:rPr>
          <w:szCs w:val="28"/>
        </w:rPr>
        <w:t xml:space="preserve"> відключено завантаження графіки, то білий текст у нього відображатиметься на заданому за умовчанням білому фоні, і в результаті нічого не буде видно.</w:t>
      </w:r>
    </w:p>
    <w:p w:rsidR="007B7289" w:rsidRPr="00A60936" w:rsidRDefault="007B7289" w:rsidP="007B7289">
      <w:pPr>
        <w:pStyle w:val="af3"/>
        <w:spacing w:before="0" w:beforeAutospacing="0" w:after="0" w:afterAutospacing="0"/>
        <w:ind w:firstLine="709"/>
        <w:rPr>
          <w:szCs w:val="28"/>
        </w:rPr>
      </w:pPr>
      <w:r w:rsidRPr="00A60936">
        <w:rPr>
          <w:szCs w:val="28"/>
        </w:rPr>
        <w:t xml:space="preserve">До речі, тег </w:t>
      </w:r>
      <w:r w:rsidRPr="00A60936">
        <w:rPr>
          <w:color w:val="0000FF"/>
          <w:szCs w:val="28"/>
        </w:rPr>
        <w:t>&lt;IMG&gt;</w:t>
      </w:r>
      <w:r w:rsidRPr="00A60936">
        <w:rPr>
          <w:szCs w:val="28"/>
        </w:rPr>
        <w:t xml:space="preserve"> може мати власний атрибут ALIGN=, який управляє розташуванням малюнка щодо тексту. У нашому прикладі це було не актуаль</w:t>
      </w:r>
      <w:r w:rsidRPr="00A60936">
        <w:rPr>
          <w:szCs w:val="28"/>
        </w:rPr>
        <w:lastRenderedPageBreak/>
        <w:t xml:space="preserve">но, оскільки малюнок знаходився в окремому блоці </w:t>
      </w:r>
      <w:r w:rsidRPr="00A60936">
        <w:rPr>
          <w:color w:val="0000FF"/>
          <w:szCs w:val="28"/>
        </w:rPr>
        <w:t>&lt;DIV&gt;</w:t>
      </w:r>
      <w:r w:rsidRPr="00A60936">
        <w:rPr>
          <w:szCs w:val="28"/>
        </w:rPr>
        <w:t xml:space="preserve"> . Але якщо малюнок “вбудований” в текст, тобто декілька варіантів його розташування: </w:t>
      </w:r>
    </w:p>
    <w:p w:rsidR="007B7289" w:rsidRPr="00A60936" w:rsidRDefault="007B7289" w:rsidP="007B7289">
      <w:pPr>
        <w:pStyle w:val="af3"/>
        <w:spacing w:before="0" w:beforeAutospacing="0" w:after="0" w:afterAutospacing="0"/>
        <w:ind w:firstLine="709"/>
        <w:rPr>
          <w:szCs w:val="28"/>
        </w:rPr>
      </w:pPr>
      <w:r w:rsidRPr="00A60936">
        <w:rPr>
          <w:szCs w:val="28"/>
        </w:rPr>
        <w:t>ALIGN="</w:t>
      </w:r>
      <w:proofErr w:type="spellStart"/>
      <w:r w:rsidRPr="00A60936">
        <w:rPr>
          <w:szCs w:val="28"/>
        </w:rPr>
        <w:t>left</w:t>
      </w:r>
      <w:proofErr w:type="spellEnd"/>
      <w:r w:rsidRPr="00A60936">
        <w:rPr>
          <w:szCs w:val="28"/>
        </w:rPr>
        <w:t xml:space="preserve">" - текст обтікає малюнок, який розташовується зліва; </w:t>
      </w:r>
    </w:p>
    <w:p w:rsidR="007B7289" w:rsidRPr="00A60936" w:rsidRDefault="007B7289" w:rsidP="007B7289">
      <w:pPr>
        <w:pStyle w:val="af3"/>
        <w:spacing w:before="0" w:beforeAutospacing="0" w:after="0" w:afterAutospacing="0"/>
        <w:ind w:firstLine="709"/>
        <w:rPr>
          <w:szCs w:val="28"/>
        </w:rPr>
      </w:pPr>
      <w:r w:rsidRPr="00A60936">
        <w:rPr>
          <w:szCs w:val="28"/>
        </w:rPr>
        <w:t>ALIGN="</w:t>
      </w:r>
      <w:proofErr w:type="spellStart"/>
      <w:r w:rsidRPr="00A60936">
        <w:rPr>
          <w:szCs w:val="28"/>
        </w:rPr>
        <w:t>right</w:t>
      </w:r>
      <w:proofErr w:type="spellEnd"/>
      <w:r w:rsidRPr="00A60936">
        <w:rPr>
          <w:szCs w:val="28"/>
        </w:rPr>
        <w:t xml:space="preserve">" - текст обтікає малюнок, який розташовується справа; </w:t>
      </w:r>
    </w:p>
    <w:p w:rsidR="007B7289" w:rsidRPr="00A60936" w:rsidRDefault="007B7289" w:rsidP="007B7289">
      <w:pPr>
        <w:pStyle w:val="af3"/>
        <w:spacing w:before="0" w:beforeAutospacing="0" w:after="0" w:afterAutospacing="0"/>
        <w:ind w:firstLine="709"/>
        <w:rPr>
          <w:szCs w:val="28"/>
        </w:rPr>
      </w:pPr>
      <w:r w:rsidRPr="00A60936">
        <w:rPr>
          <w:szCs w:val="28"/>
        </w:rPr>
        <w:t>ALIGN="top" - малюнок розташовується усередині текстового рядка, і його верхня межа співпадає з верхньою межею букв тексту (можна також застосовувати значення "</w:t>
      </w:r>
      <w:proofErr w:type="spellStart"/>
      <w:r w:rsidRPr="00A60936">
        <w:rPr>
          <w:szCs w:val="28"/>
        </w:rPr>
        <w:t>texttop</w:t>
      </w:r>
      <w:proofErr w:type="spellEnd"/>
      <w:r w:rsidRPr="00A60936">
        <w:rPr>
          <w:szCs w:val="28"/>
        </w:rPr>
        <w:t xml:space="preserve">"); </w:t>
      </w:r>
    </w:p>
    <w:p w:rsidR="007B7289" w:rsidRPr="00A60936" w:rsidRDefault="007B7289" w:rsidP="007B7289">
      <w:pPr>
        <w:pStyle w:val="af3"/>
        <w:spacing w:before="0" w:beforeAutospacing="0" w:after="0" w:afterAutospacing="0"/>
        <w:ind w:firstLine="709"/>
        <w:rPr>
          <w:szCs w:val="28"/>
        </w:rPr>
      </w:pPr>
      <w:r w:rsidRPr="00A60936">
        <w:rPr>
          <w:szCs w:val="28"/>
        </w:rPr>
        <w:t>ALIGN="</w:t>
      </w:r>
      <w:proofErr w:type="spellStart"/>
      <w:r w:rsidRPr="00A60936">
        <w:rPr>
          <w:szCs w:val="28"/>
        </w:rPr>
        <w:t>middle</w:t>
      </w:r>
      <w:proofErr w:type="spellEnd"/>
      <w:r w:rsidRPr="00A60936">
        <w:rPr>
          <w:szCs w:val="28"/>
        </w:rPr>
        <w:t>" - малюнок розташовується усередині текстового рядка, який вертикально вирівнюється по центру малюнка (можна також при міняти значення "</w:t>
      </w:r>
      <w:proofErr w:type="spellStart"/>
      <w:r w:rsidRPr="00A60936">
        <w:rPr>
          <w:szCs w:val="28"/>
        </w:rPr>
        <w:t>absmiddle</w:t>
      </w:r>
      <w:proofErr w:type="spellEnd"/>
      <w:r w:rsidRPr="00A60936">
        <w:rPr>
          <w:szCs w:val="28"/>
        </w:rPr>
        <w:t xml:space="preserve">"); </w:t>
      </w:r>
    </w:p>
    <w:p w:rsidR="007B7289" w:rsidRPr="00A60936" w:rsidRDefault="007B7289" w:rsidP="007B7289">
      <w:pPr>
        <w:pStyle w:val="af3"/>
        <w:spacing w:before="0" w:beforeAutospacing="0" w:after="0" w:afterAutospacing="0"/>
        <w:ind w:firstLine="709"/>
        <w:rPr>
          <w:szCs w:val="28"/>
        </w:rPr>
      </w:pPr>
      <w:r w:rsidRPr="00A60936">
        <w:rPr>
          <w:szCs w:val="28"/>
        </w:rPr>
        <w:t>ALIGN="</w:t>
      </w:r>
      <w:proofErr w:type="spellStart"/>
      <w:r w:rsidRPr="00A60936">
        <w:rPr>
          <w:szCs w:val="28"/>
        </w:rPr>
        <w:t>bottom</w:t>
      </w:r>
      <w:proofErr w:type="spellEnd"/>
      <w:r w:rsidRPr="00A60936">
        <w:rPr>
          <w:szCs w:val="28"/>
        </w:rPr>
        <w:t>" - малюнок розташовується усередині текстового рядка, і його нижня межа співпадає з нижньою межею букв тексту (можна також застосовувати значення "</w:t>
      </w:r>
      <w:proofErr w:type="spellStart"/>
      <w:r w:rsidRPr="00A60936">
        <w:rPr>
          <w:szCs w:val="28"/>
        </w:rPr>
        <w:t>absbottom</w:t>
      </w:r>
      <w:proofErr w:type="spellEnd"/>
      <w:r w:rsidRPr="00A60936">
        <w:rPr>
          <w:szCs w:val="28"/>
        </w:rPr>
        <w:t>" або "</w:t>
      </w:r>
      <w:proofErr w:type="spellStart"/>
      <w:r w:rsidRPr="00A60936">
        <w:rPr>
          <w:szCs w:val="28"/>
        </w:rPr>
        <w:t>baseline</w:t>
      </w:r>
      <w:proofErr w:type="spellEnd"/>
      <w:r w:rsidRPr="00A60936">
        <w:rPr>
          <w:szCs w:val="28"/>
        </w:rPr>
        <w:t xml:space="preserve">"). </w:t>
      </w:r>
    </w:p>
    <w:p w:rsidR="007B7289" w:rsidRPr="00A60936" w:rsidRDefault="007B7289" w:rsidP="007B7289">
      <w:pPr>
        <w:pStyle w:val="af3"/>
        <w:spacing w:before="0" w:beforeAutospacing="0" w:after="0" w:afterAutospacing="0"/>
        <w:ind w:firstLine="709"/>
        <w:rPr>
          <w:szCs w:val="28"/>
        </w:rPr>
      </w:pPr>
      <w:r w:rsidRPr="00A60936">
        <w:rPr>
          <w:szCs w:val="28"/>
        </w:rPr>
        <w:t xml:space="preserve">Крім того, щоб малюнок не дуже “притискався” до тексту, можна залишити між ними трохи “повітря”. Для цього в </w:t>
      </w:r>
      <w:proofErr w:type="spellStart"/>
      <w:r w:rsidRPr="00A60936">
        <w:rPr>
          <w:szCs w:val="28"/>
        </w:rPr>
        <w:t>теге</w:t>
      </w:r>
      <w:proofErr w:type="spellEnd"/>
      <w:r w:rsidRPr="00A60936">
        <w:rPr>
          <w:szCs w:val="28"/>
        </w:rPr>
        <w:t xml:space="preserve"> &lt;IMG&gt; використовують атрибути HSPACE= і VSРАСЕ=, значення яких задають відповідно горизонтальне і вертикальне “поля” малюнка. </w:t>
      </w:r>
    </w:p>
    <w:p w:rsidR="007B7289" w:rsidRPr="00A60936" w:rsidRDefault="007B7289" w:rsidP="007B7289">
      <w:pPr>
        <w:pStyle w:val="af3"/>
        <w:spacing w:before="0" w:beforeAutospacing="0" w:after="0" w:afterAutospacing="0"/>
        <w:ind w:firstLine="709"/>
        <w:rPr>
          <w:szCs w:val="28"/>
        </w:rPr>
      </w:pPr>
      <w:r w:rsidRPr="00A60936">
        <w:rPr>
          <w:szCs w:val="28"/>
        </w:rPr>
        <w:t xml:space="preserve">І ще невелике зауваження: </w:t>
      </w:r>
      <w:proofErr w:type="spellStart"/>
      <w:r w:rsidRPr="00A60936">
        <w:rPr>
          <w:szCs w:val="28"/>
        </w:rPr>
        <w:t>броузер</w:t>
      </w:r>
      <w:proofErr w:type="spellEnd"/>
      <w:r w:rsidRPr="00A60936">
        <w:rPr>
          <w:szCs w:val="28"/>
        </w:rPr>
        <w:t xml:space="preserve"> Internet Explorer (версія 4 і вище) дозволяє за допомогою тега &lt;IMG&gt; завантажувати і проглядати також </w:t>
      </w:r>
      <w:proofErr w:type="spellStart"/>
      <w:r w:rsidRPr="00A60936">
        <w:rPr>
          <w:szCs w:val="28"/>
        </w:rPr>
        <w:t>відеофрагменти</w:t>
      </w:r>
      <w:proofErr w:type="spellEnd"/>
      <w:r w:rsidRPr="00A60936">
        <w:rPr>
          <w:szCs w:val="28"/>
        </w:rPr>
        <w:t xml:space="preserve"> у форматі AVI (</w:t>
      </w:r>
      <w:proofErr w:type="spellStart"/>
      <w:r w:rsidRPr="00A60936">
        <w:rPr>
          <w:szCs w:val="28"/>
        </w:rPr>
        <w:t>Video</w:t>
      </w:r>
      <w:proofErr w:type="spellEnd"/>
      <w:r w:rsidRPr="00A60936">
        <w:rPr>
          <w:szCs w:val="28"/>
        </w:rPr>
        <w:t xml:space="preserve"> for Windows). Для цього можна встановити атрибут DYNSRC=, як значення якого вказати ім'я AVT-файлу. При цьому можна додатково вказати в атрибуті START=, коли слід починати програвання відео: "FILEOPEN" - відразу після завантаження файлу або "MOUSEOVER" - після наведення покажчика миші на зображення. Атрибут LOOP= дозволяє встановити кількість програвань: "О" означає нескінченне повторення, </w:t>
      </w:r>
      <w:proofErr w:type="spellStart"/>
      <w:r w:rsidRPr="00A60936">
        <w:rPr>
          <w:szCs w:val="28"/>
        </w:rPr>
        <w:t>алюбоє</w:t>
      </w:r>
      <w:proofErr w:type="spellEnd"/>
      <w:r w:rsidRPr="00A60936">
        <w:rPr>
          <w:szCs w:val="28"/>
        </w:rPr>
        <w:t xml:space="preserve"> інше число указує точна кількість повторів.</w:t>
      </w:r>
    </w:p>
    <w:p w:rsidR="007B7289" w:rsidRPr="00A60936" w:rsidRDefault="007B7289" w:rsidP="007B7289">
      <w:pPr>
        <w:pStyle w:val="af3"/>
        <w:spacing w:before="0" w:beforeAutospacing="0" w:after="0" w:afterAutospacing="0"/>
        <w:jc w:val="center"/>
        <w:rPr>
          <w:b/>
          <w:bCs/>
          <w:szCs w:val="28"/>
        </w:rPr>
      </w:pPr>
      <w:r w:rsidRPr="00A60936">
        <w:rPr>
          <w:szCs w:val="28"/>
        </w:rPr>
        <w:br w:type="page"/>
      </w:r>
      <w:r w:rsidRPr="00A60936">
        <w:rPr>
          <w:b/>
          <w:bCs/>
          <w:szCs w:val="28"/>
        </w:rPr>
        <w:lastRenderedPageBreak/>
        <w:t>ВИСНОВКИ</w:t>
      </w:r>
    </w:p>
    <w:p w:rsidR="007B7289" w:rsidRPr="00A60936" w:rsidRDefault="007B7289" w:rsidP="007B7289">
      <w:pPr>
        <w:pStyle w:val="af3"/>
        <w:spacing w:before="0" w:beforeAutospacing="0" w:after="0" w:afterAutospacing="0"/>
        <w:rPr>
          <w:szCs w:val="28"/>
        </w:rPr>
      </w:pPr>
      <w:r w:rsidRPr="00A60936">
        <w:rPr>
          <w:szCs w:val="28"/>
        </w:rPr>
        <w:tab/>
        <w:t>Отже, зі сказаного вище, можна зробити наступні висновки:</w:t>
      </w:r>
    </w:p>
    <w:p w:rsidR="007B7289" w:rsidRPr="00A60936" w:rsidRDefault="007B7289" w:rsidP="007B7289">
      <w:pPr>
        <w:pStyle w:val="af3"/>
        <w:spacing w:before="0" w:beforeAutospacing="0" w:after="0" w:afterAutospacing="0"/>
        <w:ind w:firstLine="709"/>
        <w:rPr>
          <w:rStyle w:val="afe"/>
          <w:b w:val="0"/>
          <w:bCs w:val="0"/>
          <w:szCs w:val="28"/>
        </w:rPr>
      </w:pPr>
      <w:r w:rsidRPr="00A60936">
        <w:rPr>
          <w:rStyle w:val="afe"/>
          <w:b w:val="0"/>
          <w:bCs w:val="0"/>
          <w:szCs w:val="28"/>
        </w:rPr>
        <w:t>Розробка веб-сайту йде поетапно. Головні етапи:</w:t>
      </w:r>
    </w:p>
    <w:p w:rsidR="007B7289" w:rsidRPr="00A60936" w:rsidRDefault="007B7289" w:rsidP="007B7289">
      <w:pPr>
        <w:pStyle w:val="af3"/>
        <w:spacing w:before="0" w:beforeAutospacing="0" w:after="0" w:afterAutospacing="0"/>
        <w:ind w:firstLine="709"/>
        <w:rPr>
          <w:szCs w:val="28"/>
        </w:rPr>
      </w:pPr>
      <w:r w:rsidRPr="00A60936">
        <w:rPr>
          <w:rStyle w:val="afe"/>
          <w:b w:val="0"/>
          <w:bCs w:val="0"/>
          <w:szCs w:val="28"/>
        </w:rPr>
        <w:t>Розробка структури сайту:</w:t>
      </w:r>
    </w:p>
    <w:p w:rsidR="007B7289" w:rsidRPr="00A60936" w:rsidRDefault="007B7289" w:rsidP="00E72EC3">
      <w:pPr>
        <w:numPr>
          <w:ilvl w:val="0"/>
          <w:numId w:val="18"/>
        </w:numPr>
        <w:ind w:left="0" w:firstLine="709"/>
        <w:jc w:val="left"/>
        <w:rPr>
          <w:szCs w:val="28"/>
        </w:rPr>
      </w:pPr>
      <w:r w:rsidRPr="00A60936">
        <w:rPr>
          <w:szCs w:val="28"/>
        </w:rPr>
        <w:t>визначення початкових даних для сайту;</w:t>
      </w:r>
    </w:p>
    <w:p w:rsidR="007B7289" w:rsidRPr="00A60936" w:rsidRDefault="007B7289" w:rsidP="00E72EC3">
      <w:pPr>
        <w:numPr>
          <w:ilvl w:val="0"/>
          <w:numId w:val="18"/>
        </w:numPr>
        <w:ind w:left="0" w:firstLine="709"/>
        <w:jc w:val="left"/>
        <w:rPr>
          <w:szCs w:val="28"/>
        </w:rPr>
      </w:pPr>
      <w:r w:rsidRPr="00A60936">
        <w:rPr>
          <w:szCs w:val="28"/>
        </w:rPr>
        <w:t>визначення вимог до зовнішнього вигляду і функціональності;</w:t>
      </w:r>
    </w:p>
    <w:p w:rsidR="007B7289" w:rsidRPr="00A60936" w:rsidRDefault="007B7289" w:rsidP="00E72EC3">
      <w:pPr>
        <w:numPr>
          <w:ilvl w:val="0"/>
          <w:numId w:val="18"/>
        </w:numPr>
        <w:ind w:left="0" w:firstLine="709"/>
        <w:jc w:val="left"/>
        <w:rPr>
          <w:szCs w:val="28"/>
        </w:rPr>
      </w:pPr>
      <w:r w:rsidRPr="00A60936">
        <w:rPr>
          <w:szCs w:val="28"/>
        </w:rPr>
        <w:t>формування структури сайту - розділів меню;</w:t>
      </w:r>
    </w:p>
    <w:p w:rsidR="007B7289" w:rsidRPr="00A60936" w:rsidRDefault="007B7289" w:rsidP="007B7289">
      <w:pPr>
        <w:pStyle w:val="af3"/>
        <w:spacing w:before="0" w:beforeAutospacing="0" w:after="0" w:afterAutospacing="0"/>
        <w:ind w:firstLine="709"/>
        <w:rPr>
          <w:szCs w:val="28"/>
        </w:rPr>
      </w:pPr>
      <w:r w:rsidRPr="00A60936">
        <w:rPr>
          <w:rStyle w:val="afe"/>
          <w:b w:val="0"/>
          <w:bCs w:val="0"/>
          <w:szCs w:val="28"/>
        </w:rPr>
        <w:t>Розробка концепції дизайну:</w:t>
      </w:r>
    </w:p>
    <w:p w:rsidR="007B7289" w:rsidRPr="00A60936" w:rsidRDefault="007B7289" w:rsidP="00E72EC3">
      <w:pPr>
        <w:numPr>
          <w:ilvl w:val="0"/>
          <w:numId w:val="19"/>
        </w:numPr>
        <w:ind w:left="0" w:firstLine="709"/>
        <w:jc w:val="left"/>
        <w:rPr>
          <w:szCs w:val="28"/>
        </w:rPr>
      </w:pPr>
      <w:r w:rsidRPr="00A60936">
        <w:rPr>
          <w:szCs w:val="28"/>
        </w:rPr>
        <w:t xml:space="preserve">створення </w:t>
      </w:r>
      <w:proofErr w:type="spellStart"/>
      <w:r w:rsidRPr="00A60936">
        <w:rPr>
          <w:szCs w:val="28"/>
        </w:rPr>
        <w:t>дізайн</w:t>
      </w:r>
      <w:proofErr w:type="spellEnd"/>
      <w:r w:rsidRPr="00A60936">
        <w:rPr>
          <w:szCs w:val="28"/>
        </w:rPr>
        <w:t>-макета головної сторінки сайту;</w:t>
      </w:r>
    </w:p>
    <w:p w:rsidR="007B7289" w:rsidRPr="00A60936" w:rsidRDefault="007B7289" w:rsidP="00E72EC3">
      <w:pPr>
        <w:numPr>
          <w:ilvl w:val="0"/>
          <w:numId w:val="19"/>
        </w:numPr>
        <w:ind w:left="0" w:firstLine="709"/>
        <w:jc w:val="left"/>
        <w:rPr>
          <w:szCs w:val="28"/>
        </w:rPr>
      </w:pPr>
      <w:r w:rsidRPr="00A60936">
        <w:rPr>
          <w:szCs w:val="28"/>
        </w:rPr>
        <w:t>затвердження концепції дизайну - макету головної сторінки;</w:t>
      </w:r>
    </w:p>
    <w:p w:rsidR="007B7289" w:rsidRPr="00A60936" w:rsidRDefault="007B7289" w:rsidP="00E72EC3">
      <w:pPr>
        <w:numPr>
          <w:ilvl w:val="0"/>
          <w:numId w:val="19"/>
        </w:numPr>
        <w:ind w:left="0" w:firstLine="709"/>
        <w:jc w:val="left"/>
        <w:rPr>
          <w:szCs w:val="28"/>
        </w:rPr>
      </w:pPr>
      <w:r w:rsidRPr="00A60936">
        <w:rPr>
          <w:szCs w:val="28"/>
        </w:rPr>
        <w:t>створення внутрішніх сторінок сайту і визначення змін в дизайні до внутрішніх сторінок;</w:t>
      </w:r>
    </w:p>
    <w:p w:rsidR="007B7289" w:rsidRPr="00A60936" w:rsidRDefault="007B7289" w:rsidP="007B7289">
      <w:pPr>
        <w:pStyle w:val="af3"/>
        <w:spacing w:before="0" w:beforeAutospacing="0" w:after="0" w:afterAutospacing="0"/>
        <w:ind w:firstLine="709"/>
        <w:rPr>
          <w:szCs w:val="28"/>
        </w:rPr>
      </w:pPr>
      <w:r w:rsidRPr="00A60936">
        <w:rPr>
          <w:rStyle w:val="afe"/>
          <w:b w:val="0"/>
          <w:bCs w:val="0"/>
          <w:szCs w:val="28"/>
        </w:rPr>
        <w:t>Html-верстка, дизайн і створення внутрішніх сторінок:</w:t>
      </w:r>
    </w:p>
    <w:p w:rsidR="007B7289" w:rsidRPr="00A60936" w:rsidRDefault="007B7289" w:rsidP="00E72EC3">
      <w:pPr>
        <w:numPr>
          <w:ilvl w:val="0"/>
          <w:numId w:val="20"/>
        </w:numPr>
        <w:ind w:left="0" w:firstLine="709"/>
        <w:jc w:val="left"/>
        <w:rPr>
          <w:szCs w:val="28"/>
        </w:rPr>
      </w:pPr>
      <w:r w:rsidRPr="00A60936">
        <w:rPr>
          <w:szCs w:val="28"/>
        </w:rPr>
        <w:t>розробка наповнення внутрішніх сторінок;</w:t>
      </w:r>
    </w:p>
    <w:p w:rsidR="007B7289" w:rsidRPr="00A60936" w:rsidRDefault="007B7289" w:rsidP="00E72EC3">
      <w:pPr>
        <w:numPr>
          <w:ilvl w:val="0"/>
          <w:numId w:val="20"/>
        </w:numPr>
        <w:ind w:left="0" w:firstLine="709"/>
        <w:jc w:val="left"/>
        <w:rPr>
          <w:szCs w:val="28"/>
        </w:rPr>
      </w:pPr>
      <w:r w:rsidRPr="00A60936">
        <w:rPr>
          <w:szCs w:val="28"/>
        </w:rPr>
        <w:t>розробка додаткових сторінок (карта сайту, результати пошуку і т.п.);</w:t>
      </w:r>
    </w:p>
    <w:p w:rsidR="007B7289" w:rsidRPr="00A60936" w:rsidRDefault="007B7289" w:rsidP="00E72EC3">
      <w:pPr>
        <w:numPr>
          <w:ilvl w:val="0"/>
          <w:numId w:val="20"/>
        </w:numPr>
        <w:ind w:left="0" w:firstLine="709"/>
        <w:jc w:val="left"/>
        <w:rPr>
          <w:szCs w:val="28"/>
        </w:rPr>
      </w:pPr>
      <w:r w:rsidRPr="00A60936">
        <w:rPr>
          <w:szCs w:val="28"/>
        </w:rPr>
        <w:t>оптимізація зображень;</w:t>
      </w:r>
    </w:p>
    <w:p w:rsidR="007B7289" w:rsidRPr="00A60936" w:rsidRDefault="007B7289" w:rsidP="007B7289">
      <w:pPr>
        <w:pStyle w:val="af3"/>
        <w:spacing w:before="0" w:beforeAutospacing="0" w:after="0" w:afterAutospacing="0"/>
        <w:ind w:firstLine="709"/>
        <w:rPr>
          <w:szCs w:val="28"/>
        </w:rPr>
      </w:pPr>
      <w:r w:rsidRPr="00A60936">
        <w:rPr>
          <w:rStyle w:val="afe"/>
          <w:b w:val="0"/>
          <w:bCs w:val="0"/>
          <w:szCs w:val="28"/>
        </w:rPr>
        <w:t>Програмування:</w:t>
      </w:r>
    </w:p>
    <w:p w:rsidR="007B7289" w:rsidRPr="00A60936" w:rsidRDefault="007B7289" w:rsidP="00E72EC3">
      <w:pPr>
        <w:numPr>
          <w:ilvl w:val="0"/>
          <w:numId w:val="21"/>
        </w:numPr>
        <w:ind w:left="0" w:firstLine="709"/>
        <w:jc w:val="left"/>
        <w:rPr>
          <w:szCs w:val="28"/>
        </w:rPr>
      </w:pPr>
      <w:r w:rsidRPr="00A60936">
        <w:rPr>
          <w:szCs w:val="28"/>
        </w:rPr>
        <w:t>визначення завдань програмування;</w:t>
      </w:r>
    </w:p>
    <w:p w:rsidR="007B7289" w:rsidRPr="00A60936" w:rsidRDefault="007B7289" w:rsidP="00E72EC3">
      <w:pPr>
        <w:numPr>
          <w:ilvl w:val="0"/>
          <w:numId w:val="21"/>
        </w:numPr>
        <w:ind w:left="0" w:firstLine="709"/>
        <w:jc w:val="left"/>
        <w:rPr>
          <w:szCs w:val="28"/>
        </w:rPr>
      </w:pPr>
      <w:r w:rsidRPr="00A60936">
        <w:rPr>
          <w:szCs w:val="28"/>
        </w:rPr>
        <w:t>розробка структури баз даних;</w:t>
      </w:r>
    </w:p>
    <w:p w:rsidR="007B7289" w:rsidRPr="00A60936" w:rsidRDefault="007B7289" w:rsidP="00E72EC3">
      <w:pPr>
        <w:numPr>
          <w:ilvl w:val="0"/>
          <w:numId w:val="21"/>
        </w:numPr>
        <w:ind w:left="0" w:firstLine="709"/>
        <w:jc w:val="left"/>
        <w:rPr>
          <w:szCs w:val="28"/>
        </w:rPr>
      </w:pPr>
      <w:r w:rsidRPr="00A60936">
        <w:rPr>
          <w:szCs w:val="28"/>
        </w:rPr>
        <w:t>написання скриптів адміністрування.</w:t>
      </w:r>
    </w:p>
    <w:p w:rsidR="007B7289" w:rsidRPr="00A60936" w:rsidRDefault="007B7289" w:rsidP="007B7289">
      <w:pPr>
        <w:pStyle w:val="af3"/>
        <w:spacing w:before="0" w:beforeAutospacing="0" w:after="0" w:afterAutospacing="0"/>
        <w:ind w:firstLine="709"/>
        <w:rPr>
          <w:szCs w:val="28"/>
        </w:rPr>
      </w:pPr>
      <w:r w:rsidRPr="00A60936">
        <w:rPr>
          <w:szCs w:val="28"/>
        </w:rPr>
        <w:t>Вимоги до контенту сайту досить прості: контент сайту повинен бути написаний простою, зрозумілою мовою, орієнтований на Вашу аудиторію сайту.</w:t>
      </w:r>
    </w:p>
    <w:p w:rsidR="007B7289" w:rsidRPr="00A60936" w:rsidRDefault="007B7289" w:rsidP="007B7289">
      <w:pPr>
        <w:pStyle w:val="af3"/>
        <w:spacing w:before="0" w:beforeAutospacing="0" w:after="0" w:afterAutospacing="0"/>
        <w:ind w:firstLine="709"/>
        <w:rPr>
          <w:b/>
          <w:bCs/>
          <w:szCs w:val="28"/>
        </w:rPr>
      </w:pPr>
      <w:r w:rsidRPr="00A60936">
        <w:rPr>
          <w:szCs w:val="28"/>
        </w:rPr>
        <w:t xml:space="preserve">Краще доручити створення контента професійним копірайтерам, таким чином, ви захистите свій сайт від неякісних, згенерованих програмами текстів. Оптимізація контенту необхідна для того, щоб ваш сайт піднімався в результатах пошуку по запитах на ключові слова. Оптимізатори допрацьовують контент написаний </w:t>
      </w:r>
      <w:proofErr w:type="spellStart"/>
      <w:r w:rsidRPr="00A60936">
        <w:rPr>
          <w:szCs w:val="28"/>
        </w:rPr>
        <w:t>копірайтерамі</w:t>
      </w:r>
      <w:proofErr w:type="spellEnd"/>
      <w:r w:rsidRPr="00A60936">
        <w:rPr>
          <w:szCs w:val="28"/>
        </w:rPr>
        <w:t xml:space="preserve">, і в результаті скорочуються витрати на платну рекламу в пошукових системах. </w:t>
      </w:r>
      <w:r w:rsidRPr="00A60936">
        <w:rPr>
          <w:rStyle w:val="afe"/>
          <w:b w:val="0"/>
          <w:bCs w:val="0"/>
          <w:szCs w:val="28"/>
        </w:rPr>
        <w:t>Назви програм, які стануть в нагоді при створенні сайту:</w:t>
      </w:r>
    </w:p>
    <w:p w:rsidR="007B7289" w:rsidRPr="00A60936" w:rsidRDefault="007B7289" w:rsidP="007B7289">
      <w:pPr>
        <w:pStyle w:val="af3"/>
        <w:spacing w:before="0" w:beforeAutospacing="0" w:after="0" w:afterAutospacing="0"/>
        <w:ind w:firstLine="709"/>
        <w:rPr>
          <w:szCs w:val="28"/>
        </w:rPr>
      </w:pPr>
      <w:r w:rsidRPr="00A60936">
        <w:rPr>
          <w:szCs w:val="28"/>
        </w:rPr>
        <w:lastRenderedPageBreak/>
        <w:t># Html-Reader 1.7 Rus - редактор для перегляду, коректування і створення нових html-сторінок.</w:t>
      </w:r>
    </w:p>
    <w:p w:rsidR="007B7289" w:rsidRPr="00A60936" w:rsidRDefault="007B7289" w:rsidP="007B7289">
      <w:pPr>
        <w:pStyle w:val="af3"/>
        <w:spacing w:before="0" w:beforeAutospacing="0" w:after="0" w:afterAutospacing="0"/>
        <w:ind w:firstLine="709"/>
        <w:rPr>
          <w:szCs w:val="28"/>
        </w:rPr>
      </w:pPr>
      <w:r w:rsidRPr="00A60936">
        <w:rPr>
          <w:szCs w:val="28"/>
        </w:rPr>
        <w:t># Мини-Сайт - невелика, проста і зручна програма фірми "Kors-Soft" для створення сайту про фірму.</w:t>
      </w:r>
    </w:p>
    <w:p w:rsidR="007B7289" w:rsidRPr="00A60936" w:rsidRDefault="007B7289" w:rsidP="007B7289">
      <w:pPr>
        <w:pStyle w:val="af3"/>
        <w:spacing w:before="0" w:beforeAutospacing="0" w:after="0" w:afterAutospacing="0"/>
        <w:ind w:firstLine="709"/>
        <w:rPr>
          <w:szCs w:val="28"/>
        </w:rPr>
      </w:pPr>
      <w:r w:rsidRPr="00A60936">
        <w:rPr>
          <w:szCs w:val="28"/>
        </w:rPr>
        <w:t># CatsHtml 1.5 Rus - редактор html, малий розмір, багато можливостей.</w:t>
      </w:r>
    </w:p>
    <w:p w:rsidR="007B7289" w:rsidRPr="00A60936" w:rsidRDefault="007B7289" w:rsidP="007B7289">
      <w:pPr>
        <w:pStyle w:val="af3"/>
        <w:spacing w:before="0" w:beforeAutospacing="0" w:after="0" w:afterAutospacing="0"/>
        <w:ind w:firstLine="709"/>
        <w:rPr>
          <w:szCs w:val="28"/>
        </w:rPr>
      </w:pPr>
      <w:r w:rsidRPr="00A60936">
        <w:rPr>
          <w:szCs w:val="28"/>
        </w:rPr>
        <w:t># CoffeeCup DHTML Menu Builder - програма для швидкого створення різних меню для Web-сторінок.</w:t>
      </w:r>
    </w:p>
    <w:p w:rsidR="007B7289" w:rsidRPr="00A60936" w:rsidRDefault="007B7289" w:rsidP="007B7289">
      <w:pPr>
        <w:pStyle w:val="af3"/>
        <w:spacing w:before="0" w:beforeAutospacing="0" w:after="0" w:afterAutospacing="0"/>
        <w:ind w:firstLine="709"/>
        <w:rPr>
          <w:szCs w:val="28"/>
        </w:rPr>
      </w:pPr>
      <w:r w:rsidRPr="00A60936">
        <w:rPr>
          <w:szCs w:val="28"/>
        </w:rPr>
        <w:t># AI HTML Utilities 1.6 - набір утиліт для розробки веб-сайтів: редактор HTML-текстів, CSS-файлів, утиліта для підбору кольорів, оптимізатор коду, збірка корисних кодів HTML і таблиця спеціальних символів.</w:t>
      </w:r>
    </w:p>
    <w:p w:rsidR="007B7289" w:rsidRPr="00A60936" w:rsidRDefault="007B7289" w:rsidP="007B7289">
      <w:pPr>
        <w:pStyle w:val="af3"/>
        <w:spacing w:before="0" w:beforeAutospacing="0" w:after="0" w:afterAutospacing="0"/>
        <w:ind w:firstLine="709"/>
        <w:rPr>
          <w:szCs w:val="28"/>
        </w:rPr>
      </w:pPr>
      <w:r w:rsidRPr="00A60936">
        <w:rPr>
          <w:szCs w:val="28"/>
        </w:rPr>
        <w:t># HTML Optimizer v 2.5 Rus - програма коректно видаляє непотрібні пропуски, лапки, коментарі і т.п. в HTML-коді, унаслідок чого об'єм сторіночки помітно зменшується (в середньому - на 25 %) і прискорюється її завантаження.</w:t>
      </w:r>
    </w:p>
    <w:p w:rsidR="007B7289" w:rsidRPr="00A60936" w:rsidRDefault="007B7289" w:rsidP="007B7289">
      <w:pPr>
        <w:pStyle w:val="af3"/>
        <w:spacing w:before="0" w:beforeAutospacing="0" w:after="0" w:afterAutospacing="0"/>
        <w:ind w:firstLine="709"/>
        <w:rPr>
          <w:szCs w:val="28"/>
        </w:rPr>
      </w:pPr>
      <w:r w:rsidRPr="00A60936">
        <w:rPr>
          <w:szCs w:val="28"/>
        </w:rPr>
        <w:t># Clear HTML v.1.54 - програма видаляє з коду сторінок непотрібні пропуски і упорядковує вміст.</w:t>
      </w:r>
    </w:p>
    <w:p w:rsidR="007B7289" w:rsidRPr="00A60936" w:rsidRDefault="007B7289" w:rsidP="007B7289">
      <w:pPr>
        <w:pStyle w:val="af3"/>
        <w:spacing w:before="0" w:beforeAutospacing="0" w:after="0" w:afterAutospacing="0"/>
        <w:jc w:val="center"/>
        <w:rPr>
          <w:szCs w:val="28"/>
        </w:rPr>
      </w:pPr>
    </w:p>
    <w:p w:rsidR="007B7289" w:rsidRPr="00A60936" w:rsidRDefault="007B7289" w:rsidP="007B7289">
      <w:pPr>
        <w:pStyle w:val="af3"/>
        <w:spacing w:before="0" w:beforeAutospacing="0" w:after="0" w:afterAutospacing="0"/>
        <w:jc w:val="center"/>
        <w:rPr>
          <w:b/>
          <w:bCs/>
          <w:szCs w:val="28"/>
        </w:rPr>
      </w:pPr>
    </w:p>
    <w:p w:rsidR="007B7289" w:rsidRPr="00A60936" w:rsidRDefault="007B7289" w:rsidP="007B7289">
      <w:pPr>
        <w:pStyle w:val="af3"/>
        <w:spacing w:before="0" w:beforeAutospacing="0" w:after="0" w:afterAutospacing="0"/>
        <w:jc w:val="center"/>
        <w:rPr>
          <w:b/>
          <w:iCs/>
          <w:noProof/>
          <w:szCs w:val="28"/>
        </w:rPr>
      </w:pPr>
      <w:r w:rsidRPr="00A60936">
        <w:rPr>
          <w:b/>
          <w:bCs/>
          <w:szCs w:val="28"/>
        </w:rPr>
        <w:br w:type="page"/>
      </w:r>
    </w:p>
    <w:p w:rsidR="007B7289" w:rsidRPr="00A60936" w:rsidRDefault="007B7289" w:rsidP="007B7289">
      <w:pPr>
        <w:pStyle w:val="af3"/>
        <w:spacing w:before="0" w:beforeAutospacing="0" w:after="0" w:afterAutospacing="0"/>
        <w:rPr>
          <w:szCs w:val="28"/>
        </w:rPr>
      </w:pPr>
    </w:p>
    <w:p w:rsidR="007B7289" w:rsidRPr="00A60936" w:rsidRDefault="007B7289" w:rsidP="00BE7F00">
      <w:pPr>
        <w:rPr>
          <w:szCs w:val="28"/>
        </w:rPr>
      </w:pPr>
    </w:p>
    <w:p w:rsidR="007B7289" w:rsidRPr="00A60936" w:rsidRDefault="007B7289" w:rsidP="00BE7F00">
      <w:pPr>
        <w:rPr>
          <w:szCs w:val="28"/>
        </w:rPr>
      </w:pPr>
      <w:r w:rsidRPr="00A60936">
        <w:rPr>
          <w:szCs w:val="28"/>
        </w:rPr>
        <w:t>++++++++++++++++++++++++++++++++</w:t>
      </w:r>
    </w:p>
    <w:p w:rsidR="00357131" w:rsidRPr="00A60936" w:rsidRDefault="00357131" w:rsidP="00BE7F00">
      <w:pPr>
        <w:rPr>
          <w:szCs w:val="28"/>
        </w:rPr>
      </w:pPr>
    </w:p>
    <w:p w:rsidR="00357131" w:rsidRPr="00A60936" w:rsidRDefault="00357131" w:rsidP="00003BB7">
      <w:pPr>
        <w:pStyle w:val="2"/>
      </w:pPr>
      <w:bookmarkStart w:id="30" w:name="_Toc419402193"/>
      <w:r w:rsidRPr="00A60936">
        <w:t>3.2 Верстання адаптивного  інтерфейсу засобами веб розробки</w:t>
      </w:r>
      <w:bookmarkEnd w:id="30"/>
    </w:p>
    <w:p w:rsidR="00357131" w:rsidRPr="00A60936" w:rsidRDefault="00357131" w:rsidP="00BE7F00">
      <w:pPr>
        <w:rPr>
          <w:szCs w:val="28"/>
        </w:rPr>
      </w:pPr>
    </w:p>
    <w:p w:rsidR="00357131" w:rsidRPr="00A60936" w:rsidRDefault="00357131" w:rsidP="00BE7F00">
      <w:pPr>
        <w:rPr>
          <w:szCs w:val="28"/>
        </w:rPr>
      </w:pPr>
      <w:r w:rsidRPr="00A60936">
        <w:rPr>
          <w:szCs w:val="28"/>
          <w:highlight w:val="yellow"/>
        </w:rPr>
        <w:t>+++++++++++++++++++++++++++++++++++++++++</w:t>
      </w:r>
    </w:p>
    <w:p w:rsidR="00357131" w:rsidRPr="00A60936" w:rsidRDefault="00357131" w:rsidP="00BE7F00">
      <w:pPr>
        <w:rPr>
          <w:szCs w:val="28"/>
        </w:rPr>
      </w:pPr>
    </w:p>
    <w:p w:rsidR="00357131" w:rsidRPr="00A60936" w:rsidRDefault="00357131" w:rsidP="00003BB7">
      <w:pPr>
        <w:pStyle w:val="2"/>
        <w:rPr>
          <w:rStyle w:val="af0"/>
          <w:color w:val="auto"/>
          <w:u w:val="none"/>
        </w:rPr>
      </w:pPr>
      <w:bookmarkStart w:id="31" w:name="_Toc419402194"/>
      <w:r w:rsidRPr="00A60936">
        <w:rPr>
          <w:rStyle w:val="af0"/>
          <w:color w:val="auto"/>
          <w:u w:val="none"/>
        </w:rPr>
        <w:t>3.3 Створення та програмування БД ресурсу</w:t>
      </w:r>
      <w:bookmarkEnd w:id="31"/>
    </w:p>
    <w:p w:rsidR="00357131" w:rsidRPr="00A60936" w:rsidRDefault="00357131" w:rsidP="00BE7F00">
      <w:pPr>
        <w:rPr>
          <w:szCs w:val="28"/>
        </w:rPr>
      </w:pPr>
    </w:p>
    <w:p w:rsidR="00357131" w:rsidRPr="00A60936" w:rsidRDefault="00357131" w:rsidP="00BE7F00">
      <w:pPr>
        <w:rPr>
          <w:szCs w:val="28"/>
        </w:rPr>
      </w:pPr>
      <w:r w:rsidRPr="00A60936">
        <w:rPr>
          <w:szCs w:val="28"/>
          <w:highlight w:val="yellow"/>
        </w:rPr>
        <w:t>+++++++++++++++++++++++</w:t>
      </w:r>
    </w:p>
    <w:p w:rsidR="00AE5756" w:rsidRPr="00A60936" w:rsidRDefault="00AE5756" w:rsidP="00BE7F00">
      <w:pPr>
        <w:rPr>
          <w:szCs w:val="28"/>
        </w:rPr>
      </w:pPr>
    </w:p>
    <w:p w:rsidR="00357131" w:rsidRPr="00A60936" w:rsidRDefault="00357131" w:rsidP="00003BB7">
      <w:pPr>
        <w:pStyle w:val="2"/>
        <w:rPr>
          <w:rStyle w:val="af0"/>
          <w:color w:val="auto"/>
          <w:u w:val="none"/>
        </w:rPr>
      </w:pPr>
      <w:bookmarkStart w:id="32" w:name="_Toc419402195"/>
      <w:r w:rsidRPr="00A60936">
        <w:rPr>
          <w:rStyle w:val="af0"/>
          <w:color w:val="auto"/>
          <w:u w:val="none"/>
        </w:rPr>
        <w:t>3.4 Розробка функціональної частини проектованого продукту</w:t>
      </w:r>
      <w:bookmarkEnd w:id="32"/>
    </w:p>
    <w:p w:rsidR="00357131" w:rsidRPr="00A60936" w:rsidRDefault="00357131" w:rsidP="00BE7F00">
      <w:pPr>
        <w:rPr>
          <w:szCs w:val="28"/>
        </w:rPr>
      </w:pPr>
    </w:p>
    <w:p w:rsidR="00357131" w:rsidRPr="00A60936" w:rsidRDefault="00357131" w:rsidP="00BE7F00">
      <w:pPr>
        <w:rPr>
          <w:szCs w:val="28"/>
        </w:rPr>
      </w:pPr>
      <w:r w:rsidRPr="00A60936">
        <w:rPr>
          <w:szCs w:val="28"/>
          <w:highlight w:val="yellow"/>
        </w:rPr>
        <w:t>++++++++++++++++</w:t>
      </w:r>
    </w:p>
    <w:p w:rsidR="00357131" w:rsidRPr="00A60936" w:rsidRDefault="00357131" w:rsidP="00BE7F00">
      <w:pPr>
        <w:rPr>
          <w:szCs w:val="28"/>
        </w:rPr>
      </w:pPr>
    </w:p>
    <w:p w:rsidR="00357131" w:rsidRPr="00A60936" w:rsidRDefault="00357131" w:rsidP="00003BB7">
      <w:pPr>
        <w:pStyle w:val="2"/>
      </w:pPr>
      <w:bookmarkStart w:id="33" w:name="_Toc419402196"/>
      <w:r w:rsidRPr="00A60936">
        <w:t xml:space="preserve">3.5 </w:t>
      </w:r>
      <w:r w:rsidRPr="00A60936">
        <w:rPr>
          <w:rStyle w:val="af0"/>
          <w:color w:val="auto"/>
          <w:u w:val="none"/>
        </w:rPr>
        <w:t>Опис функціональних можливостей  та і</w:t>
      </w:r>
      <w:r w:rsidRPr="00A60936">
        <w:t>люстрація роботи створеного веб додатку</w:t>
      </w:r>
      <w:bookmarkEnd w:id="33"/>
      <w:r w:rsidRPr="00A60936">
        <w:t xml:space="preserve"> </w:t>
      </w:r>
    </w:p>
    <w:p w:rsidR="00357131" w:rsidRPr="00A60936" w:rsidRDefault="00357131" w:rsidP="00BE7F00">
      <w:pPr>
        <w:rPr>
          <w:szCs w:val="28"/>
        </w:rPr>
      </w:pPr>
    </w:p>
    <w:p w:rsidR="00357131" w:rsidRPr="00A60936" w:rsidRDefault="00357131" w:rsidP="00BE7F00">
      <w:pPr>
        <w:rPr>
          <w:szCs w:val="28"/>
        </w:rPr>
      </w:pPr>
      <w:r w:rsidRPr="00A60936">
        <w:rPr>
          <w:szCs w:val="28"/>
          <w:highlight w:val="yellow"/>
        </w:rPr>
        <w:t>+++++++++++++++++++++++++++++++</w:t>
      </w:r>
    </w:p>
    <w:p w:rsidR="00E0759A" w:rsidRPr="00A60936" w:rsidRDefault="00E0759A" w:rsidP="00BE7F00">
      <w:pPr>
        <w:pStyle w:val="afa"/>
        <w:ind w:left="1440"/>
        <w:rPr>
          <w:szCs w:val="28"/>
        </w:rPr>
      </w:pPr>
    </w:p>
    <w:p w:rsidR="00E04FA9" w:rsidRPr="00A60936" w:rsidRDefault="00E04FA9" w:rsidP="00BE7F00">
      <w:pPr>
        <w:rPr>
          <w:szCs w:val="28"/>
        </w:rPr>
      </w:pPr>
      <w:r w:rsidRPr="00A60936">
        <w:rPr>
          <w:szCs w:val="28"/>
        </w:rPr>
        <w:br w:type="page"/>
      </w:r>
    </w:p>
    <w:p w:rsidR="00C65350" w:rsidRPr="00A60936" w:rsidRDefault="00C65350" w:rsidP="00BE7F00">
      <w:pPr>
        <w:pStyle w:val="1"/>
        <w:rPr>
          <w:spacing w:val="-2"/>
          <w:szCs w:val="28"/>
          <w:highlight w:val="white"/>
        </w:rPr>
      </w:pPr>
      <w:bookmarkStart w:id="34" w:name="_Toc419309663"/>
      <w:bookmarkStart w:id="35" w:name="_Toc419402197"/>
      <w:r w:rsidRPr="00A60936">
        <w:rPr>
          <w:szCs w:val="28"/>
          <w:highlight w:val="white"/>
        </w:rPr>
        <w:lastRenderedPageBreak/>
        <w:t xml:space="preserve">4. ЕКОНОМІЧНА ДОЦІЛЬНІСТЬ РОЗРОБКИ ТА ВИКОРИСТАННЯ </w:t>
      </w:r>
      <w:r w:rsidRPr="00A60936">
        <w:rPr>
          <w:spacing w:val="-2"/>
          <w:szCs w:val="28"/>
          <w:highlight w:val="white"/>
        </w:rPr>
        <w:t xml:space="preserve"> ПРОГРАМНОГО ЗАБЕЗПЕЧЕННЯ</w:t>
      </w:r>
      <w:bookmarkEnd w:id="34"/>
      <w:bookmarkEnd w:id="35"/>
    </w:p>
    <w:p w:rsidR="00C65350" w:rsidRPr="00A60936" w:rsidRDefault="00C65350" w:rsidP="00BE7F00">
      <w:pPr>
        <w:autoSpaceDE w:val="0"/>
        <w:autoSpaceDN w:val="0"/>
        <w:adjustRightInd w:val="0"/>
        <w:ind w:firstLine="709"/>
        <w:rPr>
          <w:b/>
          <w:bCs/>
          <w:color w:val="000000"/>
          <w:spacing w:val="-2"/>
          <w:szCs w:val="28"/>
          <w:highlight w:val="white"/>
        </w:rPr>
      </w:pPr>
    </w:p>
    <w:p w:rsidR="008F62E3" w:rsidRPr="00A60936" w:rsidRDefault="00C65350" w:rsidP="00003BB7">
      <w:pPr>
        <w:pStyle w:val="2"/>
      </w:pPr>
      <w:bookmarkStart w:id="36" w:name="_Toc419402198"/>
      <w:r w:rsidRPr="00A60936">
        <w:rPr>
          <w:highlight w:val="white"/>
        </w:rPr>
        <w:t xml:space="preserve">4.1.  </w:t>
      </w:r>
      <w:r w:rsidR="00320BEE" w:rsidRPr="00A60936">
        <w:rPr>
          <w:highlight w:val="white"/>
        </w:rPr>
        <w:t>Обґрунтування</w:t>
      </w:r>
      <w:r w:rsidRPr="00A60936">
        <w:rPr>
          <w:highlight w:val="white"/>
        </w:rPr>
        <w:t xml:space="preserve"> ринкової доцільності розробки </w:t>
      </w:r>
      <w:r w:rsidR="00320BEE" w:rsidRPr="00A60936">
        <w:t>веб ресурсу фотографів</w:t>
      </w:r>
      <w:bookmarkEnd w:id="36"/>
    </w:p>
    <w:p w:rsidR="000423C4" w:rsidRPr="00A60936" w:rsidRDefault="000423C4" w:rsidP="00BE7F00">
      <w:pPr>
        <w:rPr>
          <w:szCs w:val="28"/>
        </w:rPr>
      </w:pPr>
    </w:p>
    <w:p w:rsidR="008F62E3" w:rsidRPr="00A60936" w:rsidRDefault="008F62E3" w:rsidP="00BE7F00">
      <w:pPr>
        <w:autoSpaceDE w:val="0"/>
        <w:autoSpaceDN w:val="0"/>
        <w:adjustRightInd w:val="0"/>
        <w:ind w:firstLine="709"/>
        <w:rPr>
          <w:szCs w:val="28"/>
        </w:rPr>
      </w:pPr>
      <w:r w:rsidRPr="00A60936">
        <w:rPr>
          <w:szCs w:val="28"/>
        </w:rPr>
        <w:t>Всі програмні продукти, в тому числі і веб ресурси, які розробляються на даний час, необхідно обґрунтувати з точки зору економічної</w:t>
      </w:r>
      <w:r w:rsidR="002E3B97" w:rsidRPr="00A60936">
        <w:rPr>
          <w:szCs w:val="28"/>
        </w:rPr>
        <w:t xml:space="preserve"> </w:t>
      </w:r>
      <w:r w:rsidR="002E3B97" w:rsidRPr="00A60936">
        <w:rPr>
          <w:szCs w:val="28"/>
          <w:highlight w:val="yellow"/>
        </w:rPr>
        <w:t>[3]</w:t>
      </w:r>
      <w:r w:rsidRPr="00A60936">
        <w:rPr>
          <w:szCs w:val="28"/>
        </w:rPr>
        <w:t xml:space="preserve"> доцільності. Дане обґрунтування необхідне для того, щоб вчасно припинити (при втраті актуальності або надмірних витратах) розробку або здійснити необхідні інвестування в проект для забезпечення необхідними програмними або апаратними засобами розробників з метою одержання очікуваних результатів. Економічний ефект розробленого продукту визначається на основі економічних показників, які дають можливість прогнозувати результат від впровадження даної програми.</w:t>
      </w:r>
    </w:p>
    <w:p w:rsidR="008F62E3" w:rsidRPr="00A60936" w:rsidRDefault="008F62E3" w:rsidP="00BE7F00">
      <w:pPr>
        <w:autoSpaceDE w:val="0"/>
        <w:autoSpaceDN w:val="0"/>
        <w:adjustRightInd w:val="0"/>
        <w:ind w:firstLine="709"/>
        <w:rPr>
          <w:szCs w:val="28"/>
        </w:rPr>
      </w:pPr>
      <w:r w:rsidRPr="00A60936">
        <w:rPr>
          <w:szCs w:val="28"/>
        </w:rPr>
        <w:t>Враховуючи інтенсивний розвиток комп'ютерної техніки, на сьогодні такий аналіз є невід’ємною частиною попереднього аналізу аналогічних робіт, оскільки саме результат автоматизації виробничих процесів дає суттєве покращення в технології виробництва чи діагностування об'єктів, а кошти, що затрачаються на дану роботу, повинні бути еквівалентними тому ефекту, який принесе конкретне нововведення.</w:t>
      </w:r>
    </w:p>
    <w:p w:rsidR="008C26E8" w:rsidRPr="00A60936" w:rsidRDefault="008F62E3" w:rsidP="00BE7F00">
      <w:pPr>
        <w:autoSpaceDE w:val="0"/>
        <w:autoSpaceDN w:val="0"/>
        <w:adjustRightInd w:val="0"/>
        <w:ind w:firstLine="709"/>
        <w:rPr>
          <w:szCs w:val="28"/>
        </w:rPr>
      </w:pPr>
      <w:r w:rsidRPr="00A60936">
        <w:rPr>
          <w:szCs w:val="28"/>
        </w:rPr>
        <w:t xml:space="preserve">В даній роботі проводиться розрахунок економічних показників та аналіз всієї роботи по розробці </w:t>
      </w:r>
      <w:r w:rsidR="00670190" w:rsidRPr="00A60936">
        <w:rPr>
          <w:szCs w:val="28"/>
        </w:rPr>
        <w:t xml:space="preserve">алгоритмічного та програмного забезпечення веб-ресурсу формування рейтингу професійних фотографів та їх робіт. Дана розробка позитивно </w:t>
      </w:r>
      <w:r w:rsidRPr="00A60936">
        <w:rPr>
          <w:szCs w:val="28"/>
        </w:rPr>
        <w:t xml:space="preserve">вплине на подальше </w:t>
      </w:r>
      <w:r w:rsidR="00670190" w:rsidRPr="00A60936">
        <w:rPr>
          <w:szCs w:val="28"/>
        </w:rPr>
        <w:t>збільшення клієнтів фотографів</w:t>
      </w:r>
      <w:r w:rsidRPr="00A60936">
        <w:rPr>
          <w:szCs w:val="28"/>
        </w:rPr>
        <w:t xml:space="preserve">, оскільки потреба в </w:t>
      </w:r>
      <w:r w:rsidR="00670190" w:rsidRPr="00A60936">
        <w:rPr>
          <w:szCs w:val="28"/>
        </w:rPr>
        <w:t>таких ресурсах</w:t>
      </w:r>
      <w:r w:rsidRPr="00A60936">
        <w:rPr>
          <w:szCs w:val="28"/>
        </w:rPr>
        <w:t xml:space="preserve"> і Інтернеті зростає з кожним днем, і </w:t>
      </w:r>
      <w:r w:rsidR="00670190" w:rsidRPr="00A60936">
        <w:rPr>
          <w:szCs w:val="28"/>
        </w:rPr>
        <w:t xml:space="preserve">фотографам </w:t>
      </w:r>
      <w:r w:rsidRPr="00A60936">
        <w:rPr>
          <w:szCs w:val="28"/>
        </w:rPr>
        <w:t xml:space="preserve"> для того щоб отримувати прибутки, не</w:t>
      </w:r>
      <w:r w:rsidR="00670190" w:rsidRPr="00A60936">
        <w:rPr>
          <w:szCs w:val="28"/>
        </w:rPr>
        <w:t xml:space="preserve"> обхід</w:t>
      </w:r>
      <w:r w:rsidRPr="00A60936">
        <w:rPr>
          <w:szCs w:val="28"/>
        </w:rPr>
        <w:t>но захоплювати ринок</w:t>
      </w:r>
      <w:r w:rsidR="00670190" w:rsidRPr="00A60936">
        <w:rPr>
          <w:szCs w:val="28"/>
        </w:rPr>
        <w:t xml:space="preserve"> фото індустрії</w:t>
      </w:r>
      <w:r w:rsidRPr="00A60936">
        <w:rPr>
          <w:szCs w:val="28"/>
        </w:rPr>
        <w:t xml:space="preserve">. Таким чином, зі зростанням кількості </w:t>
      </w:r>
      <w:r w:rsidR="00670190" w:rsidRPr="00A60936">
        <w:rPr>
          <w:szCs w:val="28"/>
        </w:rPr>
        <w:t>фотографів</w:t>
      </w:r>
      <w:r w:rsidRPr="00A60936">
        <w:rPr>
          <w:szCs w:val="28"/>
        </w:rPr>
        <w:t xml:space="preserve"> (люди, які заробляють в </w:t>
      </w:r>
      <w:r w:rsidR="00670190" w:rsidRPr="00A60936">
        <w:rPr>
          <w:szCs w:val="28"/>
        </w:rPr>
        <w:t>галузі надання фото послуг</w:t>
      </w:r>
      <w:r w:rsidRPr="00A60936">
        <w:rPr>
          <w:szCs w:val="28"/>
        </w:rPr>
        <w:t xml:space="preserve">) зростає </w:t>
      </w:r>
      <w:r w:rsidR="00670190" w:rsidRPr="00A60936">
        <w:rPr>
          <w:szCs w:val="28"/>
        </w:rPr>
        <w:t>пропозиція, і водночас виникає  необхідність у ресурсах які допоможуть оптимально підібрати фотографа на своє свято</w:t>
      </w:r>
      <w:r w:rsidRPr="00A60936">
        <w:rPr>
          <w:szCs w:val="28"/>
        </w:rPr>
        <w:t>, таким чином залишаючи конкурентів поза зоною досяжності.</w:t>
      </w:r>
    </w:p>
    <w:p w:rsidR="008C26E8" w:rsidRPr="00A60936" w:rsidRDefault="008C26E8" w:rsidP="00BE7F00">
      <w:pPr>
        <w:autoSpaceDE w:val="0"/>
        <w:autoSpaceDN w:val="0"/>
        <w:adjustRightInd w:val="0"/>
        <w:ind w:firstLine="709"/>
        <w:rPr>
          <w:szCs w:val="28"/>
        </w:rPr>
      </w:pPr>
      <w:r w:rsidRPr="00A60936">
        <w:rPr>
          <w:szCs w:val="28"/>
        </w:rPr>
        <w:lastRenderedPageBreak/>
        <w:t>Web-сайт - це своєрідний інтерфейс між тими хто надає певні послуги та тими хто зацікавлений в отриманні такого роду послуг. Тому створення сайту є одним з головних завдань виконання поставленої задачі під час виконання дипломного проекту.</w:t>
      </w:r>
    </w:p>
    <w:p w:rsidR="008C26E8" w:rsidRPr="00A60936" w:rsidRDefault="008C26E8" w:rsidP="00BE7F00">
      <w:pPr>
        <w:autoSpaceDE w:val="0"/>
        <w:autoSpaceDN w:val="0"/>
        <w:adjustRightInd w:val="0"/>
        <w:ind w:firstLine="709"/>
        <w:rPr>
          <w:szCs w:val="28"/>
        </w:rPr>
      </w:pPr>
      <w:r w:rsidRPr="00A60936">
        <w:rPr>
          <w:szCs w:val="28"/>
        </w:rPr>
        <w:t>Нині все більша кількість фотографів починає використовувати Internet для обміну інформацією, представлення своїх робіт широкому загалу та оптимізації роботи з клієнтами. Структурована інформація сайту дає змогу партнерам і клієнтам отримати повне уявлення про фотографа і його діяльність.</w:t>
      </w:r>
    </w:p>
    <w:p w:rsidR="008C26E8" w:rsidRPr="00A60936" w:rsidRDefault="008C26E8" w:rsidP="00BE7F00">
      <w:pPr>
        <w:autoSpaceDE w:val="0"/>
        <w:autoSpaceDN w:val="0"/>
        <w:adjustRightInd w:val="0"/>
        <w:ind w:firstLine="709"/>
        <w:rPr>
          <w:szCs w:val="28"/>
        </w:rPr>
      </w:pPr>
      <w:r w:rsidRPr="00A60936">
        <w:rPr>
          <w:szCs w:val="28"/>
        </w:rPr>
        <w:t>Споживач одержує з сайту багато корисної інформації про конкретного фотографа і його діяльність, також  з веб-ресурсу можна дізнатися ціни, перелік замовлених дат та замовити фотографа вказавши всю необхідну інформацію в формі замовлення.</w:t>
      </w:r>
    </w:p>
    <w:p w:rsidR="008C26E8" w:rsidRPr="00A60936" w:rsidRDefault="008C26E8" w:rsidP="00BE7F00">
      <w:pPr>
        <w:autoSpaceDE w:val="0"/>
        <w:autoSpaceDN w:val="0"/>
        <w:adjustRightInd w:val="0"/>
        <w:ind w:firstLine="709"/>
        <w:rPr>
          <w:szCs w:val="28"/>
        </w:rPr>
      </w:pPr>
      <w:r w:rsidRPr="00A60936">
        <w:rPr>
          <w:szCs w:val="28"/>
        </w:rPr>
        <w:t>Такий спосіб представлення інформації потенційним клієнтам ефективніший за звичайні засоби комунікації: пошту, телефон, факс. За допомогою таких обов'язкових елементів, як інтерфейс або навігація, клієнт може самостійно вибрати необхідну для перегляду інформацію. Сайт є доповненням до рекламної кампанії, забезпечуючи можливість зворотного зв'язку й інтерактивної роботи з фотографом.</w:t>
      </w:r>
    </w:p>
    <w:p w:rsidR="008613ED" w:rsidRPr="00A60936" w:rsidRDefault="008613ED" w:rsidP="00BE7F00">
      <w:pPr>
        <w:autoSpaceDE w:val="0"/>
        <w:autoSpaceDN w:val="0"/>
        <w:adjustRightInd w:val="0"/>
        <w:ind w:firstLine="709"/>
        <w:rPr>
          <w:szCs w:val="28"/>
        </w:rPr>
      </w:pPr>
      <w:r w:rsidRPr="00A60936">
        <w:rPr>
          <w:szCs w:val="28"/>
        </w:rPr>
        <w:t xml:space="preserve">До аналогів розроблюваного </w:t>
      </w:r>
      <w:r w:rsidR="00353A99" w:rsidRPr="00A60936">
        <w:rPr>
          <w:szCs w:val="28"/>
        </w:rPr>
        <w:t>ресурсу можна віднести наступні:</w:t>
      </w:r>
    </w:p>
    <w:p w:rsidR="008613ED" w:rsidRPr="00A60936" w:rsidRDefault="008613ED" w:rsidP="00E72EC3">
      <w:pPr>
        <w:numPr>
          <w:ilvl w:val="0"/>
          <w:numId w:val="3"/>
        </w:numPr>
        <w:autoSpaceDE w:val="0"/>
        <w:autoSpaceDN w:val="0"/>
        <w:adjustRightInd w:val="0"/>
        <w:ind w:left="709"/>
        <w:rPr>
          <w:szCs w:val="28"/>
        </w:rPr>
      </w:pPr>
      <w:r w:rsidRPr="00A60936">
        <w:rPr>
          <w:szCs w:val="28"/>
        </w:rPr>
        <w:t>best-wedding;</w:t>
      </w:r>
    </w:p>
    <w:p w:rsidR="008613ED" w:rsidRPr="00A60936" w:rsidRDefault="008613ED" w:rsidP="00E72EC3">
      <w:pPr>
        <w:numPr>
          <w:ilvl w:val="0"/>
          <w:numId w:val="3"/>
        </w:numPr>
        <w:autoSpaceDE w:val="0"/>
        <w:autoSpaceDN w:val="0"/>
        <w:adjustRightInd w:val="0"/>
        <w:ind w:left="709"/>
        <w:rPr>
          <w:szCs w:val="28"/>
        </w:rPr>
      </w:pPr>
      <w:r w:rsidRPr="00A60936">
        <w:rPr>
          <w:szCs w:val="28"/>
        </w:rPr>
        <w:t>girko.net;</w:t>
      </w:r>
    </w:p>
    <w:p w:rsidR="008613ED" w:rsidRPr="00A60936" w:rsidRDefault="008613ED" w:rsidP="00E72EC3">
      <w:pPr>
        <w:numPr>
          <w:ilvl w:val="0"/>
          <w:numId w:val="3"/>
        </w:numPr>
        <w:autoSpaceDE w:val="0"/>
        <w:autoSpaceDN w:val="0"/>
        <w:adjustRightInd w:val="0"/>
        <w:ind w:left="709"/>
        <w:rPr>
          <w:szCs w:val="28"/>
        </w:rPr>
      </w:pPr>
      <w:r w:rsidRPr="00A60936">
        <w:rPr>
          <w:szCs w:val="28"/>
        </w:rPr>
        <w:t>paramoloda.ua;</w:t>
      </w:r>
    </w:p>
    <w:p w:rsidR="008613ED" w:rsidRPr="00A60936" w:rsidRDefault="008613ED" w:rsidP="00E72EC3">
      <w:pPr>
        <w:numPr>
          <w:ilvl w:val="0"/>
          <w:numId w:val="3"/>
        </w:numPr>
        <w:autoSpaceDE w:val="0"/>
        <w:autoSpaceDN w:val="0"/>
        <w:adjustRightInd w:val="0"/>
        <w:ind w:left="709"/>
        <w:rPr>
          <w:szCs w:val="28"/>
        </w:rPr>
      </w:pPr>
      <w:r w:rsidRPr="00A60936">
        <w:rPr>
          <w:szCs w:val="28"/>
        </w:rPr>
        <w:t>та інші персональні сайти та спільноти в соціальних мережах.</w:t>
      </w:r>
    </w:p>
    <w:p w:rsidR="008613ED" w:rsidRPr="00A60936" w:rsidRDefault="009334DC" w:rsidP="00BE7F00">
      <w:pPr>
        <w:autoSpaceDE w:val="0"/>
        <w:autoSpaceDN w:val="0"/>
        <w:adjustRightInd w:val="0"/>
        <w:ind w:firstLine="709"/>
        <w:rPr>
          <w:szCs w:val="28"/>
        </w:rPr>
      </w:pPr>
      <w:r w:rsidRPr="00A60936">
        <w:rPr>
          <w:szCs w:val="28"/>
        </w:rPr>
        <w:t xml:space="preserve">Веб-ресурс «best-wedding» - це ресурс який спеціалізується на наданні різного роду послуг, спрямованих на організацію та проведення урочистих подій. Даний веб-ресур  представляє собою веб сторінку, яка знаходиться за </w:t>
      </w:r>
      <w:r w:rsidR="00075A2E" w:rsidRPr="00A60936">
        <w:rPr>
          <w:szCs w:val="28"/>
        </w:rPr>
        <w:t>адресую</w:t>
      </w:r>
      <w:r w:rsidRPr="00A60936">
        <w:rPr>
          <w:szCs w:val="28"/>
        </w:rPr>
        <w:t>: «http://www.best-wedding.com.ua/». На якій представлено у випадковому порядку інформацію про:</w:t>
      </w:r>
    </w:p>
    <w:p w:rsidR="009334DC" w:rsidRPr="00A60936" w:rsidRDefault="009334DC" w:rsidP="00E72EC3">
      <w:pPr>
        <w:numPr>
          <w:ilvl w:val="0"/>
          <w:numId w:val="4"/>
        </w:numPr>
        <w:autoSpaceDE w:val="0"/>
        <w:autoSpaceDN w:val="0"/>
        <w:adjustRightInd w:val="0"/>
        <w:ind w:left="709"/>
        <w:rPr>
          <w:szCs w:val="28"/>
        </w:rPr>
      </w:pPr>
      <w:r w:rsidRPr="00A60936">
        <w:rPr>
          <w:szCs w:val="28"/>
        </w:rPr>
        <w:t>весільні агенції;</w:t>
      </w:r>
    </w:p>
    <w:p w:rsidR="009334DC" w:rsidRPr="00A60936" w:rsidRDefault="009334DC" w:rsidP="00E72EC3">
      <w:pPr>
        <w:numPr>
          <w:ilvl w:val="0"/>
          <w:numId w:val="4"/>
        </w:numPr>
        <w:autoSpaceDE w:val="0"/>
        <w:autoSpaceDN w:val="0"/>
        <w:adjustRightInd w:val="0"/>
        <w:ind w:left="709"/>
        <w:rPr>
          <w:szCs w:val="28"/>
        </w:rPr>
      </w:pPr>
      <w:r w:rsidRPr="00A60936">
        <w:rPr>
          <w:szCs w:val="28"/>
        </w:rPr>
        <w:t>музикантів;</w:t>
      </w:r>
    </w:p>
    <w:p w:rsidR="009334DC" w:rsidRPr="00A60936" w:rsidRDefault="009334DC" w:rsidP="00E72EC3">
      <w:pPr>
        <w:numPr>
          <w:ilvl w:val="0"/>
          <w:numId w:val="4"/>
        </w:numPr>
        <w:autoSpaceDE w:val="0"/>
        <w:autoSpaceDN w:val="0"/>
        <w:adjustRightInd w:val="0"/>
        <w:ind w:left="709"/>
        <w:rPr>
          <w:szCs w:val="28"/>
        </w:rPr>
      </w:pPr>
      <w:r w:rsidRPr="00A60936">
        <w:rPr>
          <w:szCs w:val="28"/>
        </w:rPr>
        <w:lastRenderedPageBreak/>
        <w:t>фотографів;</w:t>
      </w:r>
    </w:p>
    <w:p w:rsidR="009334DC" w:rsidRPr="00A60936" w:rsidRDefault="009334DC" w:rsidP="00E72EC3">
      <w:pPr>
        <w:numPr>
          <w:ilvl w:val="0"/>
          <w:numId w:val="4"/>
        </w:numPr>
        <w:autoSpaceDE w:val="0"/>
        <w:autoSpaceDN w:val="0"/>
        <w:adjustRightInd w:val="0"/>
        <w:ind w:left="709"/>
        <w:rPr>
          <w:szCs w:val="28"/>
        </w:rPr>
      </w:pPr>
      <w:r w:rsidRPr="00A60936">
        <w:rPr>
          <w:szCs w:val="28"/>
        </w:rPr>
        <w:t>операторів.</w:t>
      </w:r>
    </w:p>
    <w:p w:rsidR="009334DC" w:rsidRPr="00A60936" w:rsidRDefault="009334DC" w:rsidP="00BE7F00">
      <w:pPr>
        <w:autoSpaceDE w:val="0"/>
        <w:autoSpaceDN w:val="0"/>
        <w:adjustRightInd w:val="0"/>
        <w:ind w:firstLine="709"/>
        <w:rPr>
          <w:szCs w:val="28"/>
        </w:rPr>
      </w:pPr>
      <w:r w:rsidRPr="00A60936">
        <w:rPr>
          <w:szCs w:val="28"/>
        </w:rPr>
        <w:t xml:space="preserve">Даний ресурс не дозволяє певною мірою отримати в’ю необхідну інформацію про фотографа так як він є більш глобальний ніж той ресурс який було розроблено під час виконання дипломного проекту. Він не дає можливості чітко зазначити всю необхідну інформацію про фотографа,  а отже і не надає можливості здійснювати пошук фотографів за конкретними параметрами. На даному ресурсі реалізовано лише регіональний пошук, який є потрібний але не є цілком об’єктивний при виборі фотографа. </w:t>
      </w:r>
      <w:r w:rsidR="00706F4A" w:rsidRPr="00A60936">
        <w:rPr>
          <w:szCs w:val="28"/>
        </w:rPr>
        <w:t xml:space="preserve">На цьому сайті є можливість перегляду фотознімків представлених певним фотографом, але не має можливості робити відгуки та оцінювати кожний знімок окремо. В той час як в розроблюваному проекті є можливість оцінювати кожен знімок та залишати відгук за якими в подальшому буде проводитися </w:t>
      </w:r>
      <w:r w:rsidRPr="00A60936">
        <w:rPr>
          <w:szCs w:val="28"/>
        </w:rPr>
        <w:t xml:space="preserve"> </w:t>
      </w:r>
      <w:r w:rsidR="00706F4A" w:rsidRPr="00A60936">
        <w:rPr>
          <w:szCs w:val="28"/>
        </w:rPr>
        <w:t xml:space="preserve">відображення фотографів по рейтингу (відповідно до сумарної кількості оцінок всіх його </w:t>
      </w:r>
      <w:r w:rsidR="00075A2E" w:rsidRPr="00A60936">
        <w:rPr>
          <w:szCs w:val="28"/>
        </w:rPr>
        <w:t>фото робіт</w:t>
      </w:r>
      <w:r w:rsidR="00706F4A" w:rsidRPr="00A60936">
        <w:rPr>
          <w:szCs w:val="28"/>
        </w:rPr>
        <w:t>).</w:t>
      </w:r>
    </w:p>
    <w:p w:rsidR="0005315D" w:rsidRPr="00A60936" w:rsidRDefault="0005315D" w:rsidP="00BE7F00">
      <w:pPr>
        <w:autoSpaceDE w:val="0"/>
        <w:autoSpaceDN w:val="0"/>
        <w:adjustRightInd w:val="0"/>
        <w:ind w:firstLine="709"/>
        <w:rPr>
          <w:szCs w:val="28"/>
        </w:rPr>
      </w:pPr>
      <w:r w:rsidRPr="00A60936">
        <w:rPr>
          <w:szCs w:val="28"/>
        </w:rPr>
        <w:t>Що  до персональних сайтів, виникає деяка проблема з їх пошуком та переглядам їх вмісту. Адже кожен персональний сайт сильно відрізняється від  будь якого іншого персонального сайту. В той час розроблюваний  ресурс містить в собі особистий кабінет який і є окремим сайтом-візиткою фотографа.</w:t>
      </w:r>
    </w:p>
    <w:p w:rsidR="0084662A" w:rsidRPr="00A60936" w:rsidRDefault="0005315D" w:rsidP="00003BB7">
      <w:pPr>
        <w:autoSpaceDE w:val="0"/>
        <w:autoSpaceDN w:val="0"/>
        <w:adjustRightInd w:val="0"/>
        <w:ind w:firstLine="709"/>
        <w:rPr>
          <w:szCs w:val="28"/>
        </w:rPr>
      </w:pPr>
      <w:r w:rsidRPr="00A60936">
        <w:rPr>
          <w:szCs w:val="28"/>
        </w:rPr>
        <w:t>Потенційними користувачами розроблюваного програмного продукту є фотографи, які розміщують свої роботи на даному ресурсі та іншу корисну інформацію про свою діяльність. Також цей сайт має іншу категорію користувачів – це відвідувачі сайту, які шукають фотографів на свою подію</w:t>
      </w:r>
      <w:r w:rsidR="00487B7B" w:rsidRPr="00A60936">
        <w:rPr>
          <w:szCs w:val="28"/>
        </w:rPr>
        <w:t>, бажають ознайомитися з роботами того чи іншого фотографа та обрати найкращого.</w:t>
      </w:r>
      <w:bookmarkStart w:id="37" w:name="bookmark0"/>
    </w:p>
    <w:p w:rsidR="0084662A" w:rsidRPr="00A60936" w:rsidRDefault="0084662A" w:rsidP="00003BB7">
      <w:pPr>
        <w:autoSpaceDE w:val="0"/>
        <w:autoSpaceDN w:val="0"/>
        <w:adjustRightInd w:val="0"/>
        <w:ind w:firstLine="709"/>
        <w:rPr>
          <w:szCs w:val="28"/>
        </w:rPr>
      </w:pPr>
    </w:p>
    <w:p w:rsidR="00AA01E9" w:rsidRPr="00A60936" w:rsidRDefault="00AA01E9" w:rsidP="0084662A">
      <w:pPr>
        <w:pStyle w:val="2"/>
        <w:rPr>
          <w:spacing w:val="-2"/>
          <w:highlight w:val="white"/>
        </w:rPr>
      </w:pPr>
      <w:bookmarkStart w:id="38" w:name="_Toc419402199"/>
      <w:r w:rsidRPr="00A60936">
        <w:rPr>
          <w:highlight w:val="white"/>
        </w:rPr>
        <w:t xml:space="preserve">4.2. Розрахунок собівартості й ціни розробки </w:t>
      </w:r>
      <w:r w:rsidRPr="00A60936">
        <w:rPr>
          <w:spacing w:val="-2"/>
          <w:highlight w:val="white"/>
        </w:rPr>
        <w:t>(вказати назву розробки)</w:t>
      </w:r>
      <w:bookmarkEnd w:id="38"/>
    </w:p>
    <w:p w:rsidR="00B801F9" w:rsidRPr="00A60936" w:rsidRDefault="00B801F9" w:rsidP="00BE7F00">
      <w:pPr>
        <w:rPr>
          <w:szCs w:val="28"/>
        </w:rPr>
      </w:pPr>
    </w:p>
    <w:p w:rsidR="00AA01E9" w:rsidRPr="00A60936" w:rsidRDefault="00AA01E9" w:rsidP="00BE7F00">
      <w:pPr>
        <w:autoSpaceDE w:val="0"/>
        <w:autoSpaceDN w:val="0"/>
        <w:adjustRightInd w:val="0"/>
        <w:rPr>
          <w:i/>
          <w:iCs/>
          <w:szCs w:val="28"/>
          <w:highlight w:val="yellow"/>
        </w:rPr>
      </w:pPr>
      <w:r w:rsidRPr="00A60936">
        <w:rPr>
          <w:i/>
          <w:iCs/>
          <w:szCs w:val="28"/>
          <w:highlight w:val="yellow"/>
        </w:rPr>
        <w:t>В даному параграфі дипломної роботи:</w:t>
      </w:r>
    </w:p>
    <w:p w:rsidR="00AA01E9" w:rsidRPr="00A60936" w:rsidRDefault="00AA01E9" w:rsidP="00BE7F00">
      <w:pPr>
        <w:tabs>
          <w:tab w:val="left" w:pos="975"/>
        </w:tabs>
        <w:autoSpaceDE w:val="0"/>
        <w:autoSpaceDN w:val="0"/>
        <w:adjustRightInd w:val="0"/>
        <w:ind w:firstLine="900"/>
        <w:rPr>
          <w:color w:val="000000"/>
          <w:szCs w:val="28"/>
          <w:highlight w:val="yellow"/>
        </w:rPr>
      </w:pPr>
      <w:r w:rsidRPr="00A60936">
        <w:rPr>
          <w:color w:val="000000"/>
          <w:szCs w:val="28"/>
          <w:highlight w:val="yellow"/>
        </w:rPr>
        <w:t>1. Дається визначення собівартості, ціни розробки, їх факторів та зазначається вплив на економічні результати діяльності суб’єкта господарської діяльності.</w:t>
      </w:r>
    </w:p>
    <w:p w:rsidR="00AA01E9" w:rsidRPr="00A60936" w:rsidRDefault="00AA01E9" w:rsidP="00BE7F00">
      <w:pPr>
        <w:tabs>
          <w:tab w:val="left" w:pos="975"/>
        </w:tabs>
        <w:autoSpaceDE w:val="0"/>
        <w:autoSpaceDN w:val="0"/>
        <w:adjustRightInd w:val="0"/>
        <w:ind w:firstLine="900"/>
        <w:rPr>
          <w:color w:val="000000"/>
          <w:szCs w:val="28"/>
          <w:highlight w:val="yellow"/>
        </w:rPr>
      </w:pPr>
      <w:r w:rsidRPr="00A60936">
        <w:rPr>
          <w:color w:val="000000"/>
          <w:szCs w:val="28"/>
          <w:highlight w:val="yellow"/>
        </w:rPr>
        <w:lastRenderedPageBreak/>
        <w:t>2. Вказується обрана методика та проводиться розрахунок собівартості та ціни розробки.</w:t>
      </w:r>
    </w:p>
    <w:p w:rsidR="00AA01E9" w:rsidRPr="00A60936" w:rsidRDefault="00AA01E9" w:rsidP="00BE7F00">
      <w:pPr>
        <w:tabs>
          <w:tab w:val="left" w:pos="975"/>
        </w:tabs>
        <w:autoSpaceDE w:val="0"/>
        <w:autoSpaceDN w:val="0"/>
        <w:adjustRightInd w:val="0"/>
        <w:ind w:firstLine="900"/>
        <w:rPr>
          <w:spacing w:val="-13"/>
          <w:szCs w:val="28"/>
          <w:highlight w:val="yellow"/>
        </w:rPr>
      </w:pPr>
      <w:r w:rsidRPr="00A60936">
        <w:rPr>
          <w:color w:val="000000"/>
          <w:szCs w:val="28"/>
          <w:highlight w:val="yellow"/>
          <w:u w:val="single"/>
        </w:rPr>
        <w:t>Наприклад.</w:t>
      </w:r>
      <w:r w:rsidRPr="00A60936">
        <w:rPr>
          <w:color w:val="000000"/>
          <w:szCs w:val="28"/>
          <w:highlight w:val="yellow"/>
        </w:rPr>
        <w:t xml:space="preserve"> </w:t>
      </w:r>
      <w:r w:rsidRPr="00A60936">
        <w:rPr>
          <w:szCs w:val="28"/>
          <w:highlight w:val="yellow"/>
        </w:rPr>
        <w:t xml:space="preserve">Оскільки собівартість відображає рівень витрат на </w:t>
      </w:r>
      <w:hyperlink r:id="rId25" w:tooltip="Виробництво" w:history="1">
        <w:r w:rsidRPr="00A60936">
          <w:rPr>
            <w:rStyle w:val="af0"/>
            <w:szCs w:val="28"/>
          </w:rPr>
          <w:t>виробництво</w:t>
        </w:r>
      </w:hyperlink>
      <w:r w:rsidRPr="00A60936">
        <w:rPr>
          <w:szCs w:val="28"/>
          <w:highlight w:val="yellow"/>
        </w:rPr>
        <w:t>,  то</w:t>
      </w:r>
      <w:r w:rsidRPr="00A60936">
        <w:rPr>
          <w:spacing w:val="-11"/>
          <w:szCs w:val="28"/>
          <w:highlight w:val="yellow"/>
        </w:rPr>
        <w:t xml:space="preserve"> витрати на розробку </w:t>
      </w:r>
      <w:r w:rsidRPr="00A60936">
        <w:rPr>
          <w:szCs w:val="28"/>
          <w:highlight w:val="yellow"/>
        </w:rPr>
        <w:t>(</w:t>
      </w:r>
      <w:r w:rsidRPr="00A60936">
        <w:rPr>
          <w:color w:val="000000"/>
          <w:spacing w:val="-2"/>
          <w:position w:val="-12"/>
          <w:szCs w:val="28"/>
          <w:highlight w:val="yellow"/>
        </w:rPr>
        <w:object w:dxaOrig="420" w:dyaOrig="360">
          <v:shape id="_x0000_i1025" type="#_x0000_t75" style="width:21pt;height:18pt" o:ole="">
            <v:imagedata r:id="rId26" o:title=""/>
          </v:shape>
          <o:OLEObject Type="Embed" ProgID="Equation.3" ShapeID="_x0000_i1025" DrawAspect="Content" ObjectID="_1493157419" r:id="rId27"/>
        </w:object>
      </w:r>
      <w:r w:rsidRPr="00A60936">
        <w:rPr>
          <w:spacing w:val="-11"/>
          <w:szCs w:val="28"/>
          <w:highlight w:val="yellow"/>
        </w:rPr>
        <w:t xml:space="preserve">) можна визначити </w:t>
      </w:r>
      <w:r w:rsidRPr="00A60936">
        <w:rPr>
          <w:spacing w:val="-13"/>
          <w:szCs w:val="28"/>
          <w:highlight w:val="yellow"/>
        </w:rPr>
        <w:t>за формулою:</w:t>
      </w:r>
    </w:p>
    <w:p w:rsidR="00AA01E9" w:rsidRPr="00A60936" w:rsidRDefault="00AA01E9" w:rsidP="00BE7F00">
      <w:pPr>
        <w:autoSpaceDE w:val="0"/>
        <w:autoSpaceDN w:val="0"/>
        <w:adjustRightInd w:val="0"/>
        <w:ind w:firstLine="567"/>
        <w:rPr>
          <w:position w:val="-28"/>
          <w:szCs w:val="28"/>
          <w:highlight w:val="yellow"/>
        </w:rPr>
      </w:pPr>
      <w:r w:rsidRPr="00A60936">
        <w:rPr>
          <w:position w:val="-28"/>
          <w:szCs w:val="28"/>
          <w:highlight w:val="yellow"/>
        </w:rPr>
        <w:t xml:space="preserve">                              </w:t>
      </w:r>
      <w:r w:rsidRPr="00A60936">
        <w:rPr>
          <w:position w:val="-30"/>
          <w:szCs w:val="28"/>
          <w:highlight w:val="yellow"/>
        </w:rPr>
        <w:object w:dxaOrig="4959" w:dyaOrig="700">
          <v:shape id="_x0000_i1026" type="#_x0000_t75" style="width:249pt;height:35.25pt" o:ole="">
            <v:imagedata r:id="rId28" o:title=""/>
          </v:shape>
          <o:OLEObject Type="Embed" ProgID="Equation.3" ShapeID="_x0000_i1026" DrawAspect="Content" ObjectID="_1493157420" r:id="rId29"/>
        </w:object>
      </w:r>
      <w:r w:rsidRPr="00A60936">
        <w:rPr>
          <w:position w:val="-28"/>
          <w:szCs w:val="28"/>
          <w:highlight w:val="yellow"/>
        </w:rPr>
        <w:t xml:space="preserve">                 (4.2.1)</w:t>
      </w:r>
    </w:p>
    <w:p w:rsidR="00AA01E9" w:rsidRPr="00A60936" w:rsidRDefault="00AA01E9" w:rsidP="00BE7F00">
      <w:pPr>
        <w:autoSpaceDE w:val="0"/>
        <w:autoSpaceDN w:val="0"/>
        <w:adjustRightInd w:val="0"/>
        <w:ind w:firstLine="567"/>
        <w:rPr>
          <w:szCs w:val="28"/>
          <w:highlight w:val="yellow"/>
        </w:rPr>
      </w:pPr>
      <w:r w:rsidRPr="00A60936">
        <w:rPr>
          <w:szCs w:val="28"/>
          <w:highlight w:val="yellow"/>
        </w:rPr>
        <w:t xml:space="preserve">де </w:t>
      </w:r>
      <w:r w:rsidRPr="00A60936">
        <w:rPr>
          <w:szCs w:val="28"/>
          <w:highlight w:val="yellow"/>
        </w:rPr>
        <w:object w:dxaOrig="527" w:dyaOrig="547">
          <v:shape id="_x0000_i1027" type="#_x0000_t75" style="width:26.25pt;height:27pt" o:ole="">
            <v:imagedata r:id="rId30" o:title=""/>
          </v:shape>
          <o:OLEObject Type="Embed" ProgID="Equation.3" ShapeID="_x0000_i1027" DrawAspect="Content" ObjectID="_1493157421" r:id="rId31"/>
        </w:object>
      </w:r>
      <w:r w:rsidRPr="00A60936">
        <w:rPr>
          <w:i/>
          <w:iCs/>
          <w:color w:val="000000"/>
          <w:spacing w:val="10"/>
          <w:szCs w:val="28"/>
          <w:highlight w:val="yellow"/>
        </w:rPr>
        <w:t xml:space="preserve"> - </w:t>
      </w:r>
      <w:r w:rsidRPr="00A60936">
        <w:rPr>
          <w:color w:val="000000"/>
          <w:spacing w:val="10"/>
          <w:szCs w:val="28"/>
          <w:highlight w:val="yellow"/>
        </w:rPr>
        <w:t xml:space="preserve">час, що витрачається на розробку працівником </w:t>
      </w:r>
      <w:r w:rsidRPr="00A60936">
        <w:rPr>
          <w:i/>
          <w:iCs/>
          <w:color w:val="000000"/>
          <w:spacing w:val="10"/>
          <w:szCs w:val="28"/>
          <w:highlight w:val="yellow"/>
        </w:rPr>
        <w:t>і</w:t>
      </w:r>
      <w:r w:rsidRPr="00A60936">
        <w:rPr>
          <w:color w:val="000000"/>
          <w:spacing w:val="10"/>
          <w:szCs w:val="28"/>
          <w:highlight w:val="yellow"/>
        </w:rPr>
        <w:t xml:space="preserve">-ої </w:t>
      </w:r>
      <w:r w:rsidRPr="00A60936">
        <w:rPr>
          <w:color w:val="000000"/>
          <w:spacing w:val="2"/>
          <w:szCs w:val="28"/>
          <w:highlight w:val="yellow"/>
        </w:rPr>
        <w:t>кваліфікації, люд.-міс;</w:t>
      </w:r>
    </w:p>
    <w:p w:rsidR="00AA01E9" w:rsidRPr="00A60936" w:rsidRDefault="00AA01E9" w:rsidP="00BE7F00">
      <w:pPr>
        <w:autoSpaceDE w:val="0"/>
        <w:autoSpaceDN w:val="0"/>
        <w:adjustRightInd w:val="0"/>
        <w:ind w:firstLine="567"/>
        <w:rPr>
          <w:szCs w:val="28"/>
          <w:highlight w:val="yellow"/>
        </w:rPr>
      </w:pPr>
      <w:r w:rsidRPr="00A60936">
        <w:rPr>
          <w:szCs w:val="28"/>
          <w:highlight w:val="yellow"/>
        </w:rPr>
        <w:object w:dxaOrig="587" w:dyaOrig="547">
          <v:shape id="_x0000_i1028" type="#_x0000_t75" style="width:29.25pt;height:27pt" o:ole="">
            <v:imagedata r:id="rId32" o:title=""/>
          </v:shape>
          <o:OLEObject Type="Embed" ProgID="Equation.3" ShapeID="_x0000_i1028" DrawAspect="Content" ObjectID="_1493157422" r:id="rId33"/>
        </w:object>
      </w:r>
      <w:r w:rsidRPr="00A60936">
        <w:rPr>
          <w:color w:val="000000"/>
          <w:spacing w:val="3"/>
          <w:szCs w:val="28"/>
          <w:highlight w:val="yellow"/>
        </w:rPr>
        <w:t xml:space="preserve">- основна заробітна плата розробника </w:t>
      </w:r>
      <w:r w:rsidRPr="00A60936">
        <w:rPr>
          <w:i/>
          <w:iCs/>
          <w:color w:val="000000"/>
          <w:spacing w:val="3"/>
          <w:szCs w:val="28"/>
          <w:highlight w:val="yellow"/>
        </w:rPr>
        <w:t>і</w:t>
      </w:r>
      <w:r w:rsidRPr="00A60936">
        <w:rPr>
          <w:color w:val="000000"/>
          <w:spacing w:val="3"/>
          <w:szCs w:val="28"/>
          <w:highlight w:val="yellow"/>
        </w:rPr>
        <w:t>-ої кваліфікації, грн./міс.;</w:t>
      </w:r>
    </w:p>
    <w:p w:rsidR="00AA01E9" w:rsidRPr="00A60936" w:rsidRDefault="00AA01E9" w:rsidP="00BE7F00">
      <w:pPr>
        <w:autoSpaceDE w:val="0"/>
        <w:autoSpaceDN w:val="0"/>
        <w:adjustRightInd w:val="0"/>
        <w:ind w:firstLine="567"/>
        <w:rPr>
          <w:szCs w:val="28"/>
          <w:highlight w:val="yellow"/>
        </w:rPr>
      </w:pPr>
      <w:r w:rsidRPr="00A60936">
        <w:rPr>
          <w:szCs w:val="28"/>
          <w:highlight w:val="yellow"/>
        </w:rPr>
        <w:object w:dxaOrig="425" w:dyaOrig="527">
          <v:shape id="_x0000_i1029" type="#_x0000_t75" style="width:21pt;height:26.25pt" o:ole="">
            <v:imagedata r:id="rId34" o:title=""/>
          </v:shape>
          <o:OLEObject Type="Embed" ProgID="Equation.3" ShapeID="_x0000_i1029" DrawAspect="Content" ObjectID="_1493157423" r:id="rId35"/>
        </w:object>
      </w:r>
      <w:r w:rsidRPr="00A60936">
        <w:rPr>
          <w:color w:val="000000"/>
          <w:spacing w:val="5"/>
          <w:szCs w:val="28"/>
          <w:highlight w:val="yellow"/>
        </w:rPr>
        <w:t xml:space="preserve"> - коефіцієнт, що враховує нарахування органам соціального захисту на </w:t>
      </w:r>
      <w:r w:rsidRPr="00A60936">
        <w:rPr>
          <w:color w:val="000000"/>
          <w:szCs w:val="28"/>
          <w:highlight w:val="yellow"/>
        </w:rPr>
        <w:t>заробітну плату, у відсотках від основної та додаткової заробітної плати;</w:t>
      </w:r>
    </w:p>
    <w:p w:rsidR="00AA01E9" w:rsidRPr="00A60936" w:rsidRDefault="00AA01E9" w:rsidP="00BE7F00">
      <w:pPr>
        <w:autoSpaceDE w:val="0"/>
        <w:autoSpaceDN w:val="0"/>
        <w:adjustRightInd w:val="0"/>
        <w:ind w:firstLine="567"/>
        <w:rPr>
          <w:szCs w:val="28"/>
          <w:highlight w:val="yellow"/>
        </w:rPr>
      </w:pPr>
      <w:r w:rsidRPr="00A60936">
        <w:rPr>
          <w:szCs w:val="28"/>
          <w:highlight w:val="yellow"/>
        </w:rPr>
        <w:object w:dxaOrig="425" w:dyaOrig="527">
          <v:shape id="_x0000_i1030" type="#_x0000_t75" style="width:21pt;height:26.25pt" o:ole="">
            <v:imagedata r:id="rId36" o:title=""/>
          </v:shape>
          <o:OLEObject Type="Embed" ProgID="Equation.3" ShapeID="_x0000_i1030" DrawAspect="Content" ObjectID="_1493157424" r:id="rId37"/>
        </w:object>
      </w:r>
      <w:r w:rsidRPr="00A60936">
        <w:rPr>
          <w:color w:val="000000"/>
          <w:spacing w:val="-2"/>
          <w:szCs w:val="28"/>
          <w:highlight w:val="yellow"/>
        </w:rPr>
        <w:t xml:space="preserve"> - коефіцієнт, що враховує накладні витрати установи, в якій виконується розробка</w:t>
      </w:r>
      <w:r w:rsidRPr="00A60936">
        <w:rPr>
          <w:color w:val="000000"/>
          <w:szCs w:val="28"/>
          <w:highlight w:val="yellow"/>
        </w:rPr>
        <w:t>, у відсотках до основної заробітної плати розробника;</w:t>
      </w:r>
    </w:p>
    <w:p w:rsidR="00AA01E9" w:rsidRPr="00A60936" w:rsidRDefault="00AA01E9" w:rsidP="00BE7F00">
      <w:pPr>
        <w:autoSpaceDE w:val="0"/>
        <w:autoSpaceDN w:val="0"/>
        <w:adjustRightInd w:val="0"/>
        <w:ind w:firstLine="567"/>
        <w:rPr>
          <w:color w:val="000000"/>
          <w:spacing w:val="-3"/>
          <w:szCs w:val="28"/>
          <w:highlight w:val="yellow"/>
        </w:rPr>
      </w:pPr>
      <w:r w:rsidRPr="00A60936">
        <w:rPr>
          <w:szCs w:val="28"/>
          <w:highlight w:val="yellow"/>
        </w:rPr>
        <w:object w:dxaOrig="486" w:dyaOrig="465">
          <v:shape id="_x0000_i1031" type="#_x0000_t75" style="width:24.75pt;height:24pt" o:ole="">
            <v:imagedata r:id="rId38" o:title=""/>
          </v:shape>
          <o:OLEObject Type="Embed" ProgID="Equation.3" ShapeID="_x0000_i1031" DrawAspect="Content" ObjectID="_1493157425" r:id="rId39"/>
        </w:object>
      </w:r>
      <w:r w:rsidRPr="00A60936">
        <w:rPr>
          <w:i/>
          <w:iCs/>
          <w:color w:val="000000"/>
          <w:spacing w:val="4"/>
          <w:szCs w:val="28"/>
          <w:highlight w:val="yellow"/>
        </w:rPr>
        <w:t xml:space="preserve"> - </w:t>
      </w:r>
      <w:r w:rsidRPr="00A60936">
        <w:rPr>
          <w:color w:val="000000"/>
          <w:spacing w:val="4"/>
          <w:szCs w:val="28"/>
          <w:highlight w:val="yellow"/>
        </w:rPr>
        <w:t xml:space="preserve">машинний час ЕОМ, необхідний для налагоджування розробки, </w:t>
      </w:r>
      <w:r w:rsidRPr="00A60936">
        <w:rPr>
          <w:color w:val="000000"/>
          <w:spacing w:val="-3"/>
          <w:szCs w:val="28"/>
          <w:highlight w:val="yellow"/>
        </w:rPr>
        <w:t>машино-год.;</w:t>
      </w:r>
    </w:p>
    <w:p w:rsidR="00AA01E9" w:rsidRPr="00A60936" w:rsidRDefault="00AA01E9" w:rsidP="00BE7F00">
      <w:pPr>
        <w:autoSpaceDE w:val="0"/>
        <w:autoSpaceDN w:val="0"/>
        <w:adjustRightInd w:val="0"/>
        <w:ind w:firstLine="567"/>
        <w:rPr>
          <w:color w:val="000000"/>
          <w:szCs w:val="28"/>
          <w:highlight w:val="yellow"/>
        </w:rPr>
      </w:pPr>
      <w:r w:rsidRPr="00A60936">
        <w:rPr>
          <w:i/>
          <w:iCs/>
          <w:color w:val="000000"/>
          <w:szCs w:val="28"/>
          <w:highlight w:val="yellow"/>
        </w:rPr>
        <w:t>е</w:t>
      </w:r>
      <w:r w:rsidRPr="00A60936">
        <w:rPr>
          <w:i/>
          <w:iCs/>
          <w:color w:val="000000"/>
          <w:szCs w:val="28"/>
          <w:highlight w:val="yellow"/>
          <w:vertAlign w:val="subscript"/>
        </w:rPr>
        <w:t>г</w:t>
      </w:r>
      <w:r w:rsidRPr="00A60936">
        <w:rPr>
          <w:i/>
          <w:iCs/>
          <w:color w:val="000000"/>
          <w:szCs w:val="28"/>
          <w:highlight w:val="yellow"/>
        </w:rPr>
        <w:t xml:space="preserve"> - </w:t>
      </w:r>
      <w:r w:rsidRPr="00A60936">
        <w:rPr>
          <w:color w:val="000000"/>
          <w:szCs w:val="28"/>
          <w:highlight w:val="yellow"/>
        </w:rPr>
        <w:t>експлуатаційні витрати, що припадають на 1 год. машинного часу, грн.;</w:t>
      </w:r>
    </w:p>
    <w:p w:rsidR="00AA01E9" w:rsidRPr="00A60936" w:rsidRDefault="00AA01E9" w:rsidP="00BE7F00">
      <w:pPr>
        <w:autoSpaceDE w:val="0"/>
        <w:autoSpaceDN w:val="0"/>
        <w:adjustRightInd w:val="0"/>
        <w:ind w:firstLine="540"/>
        <w:rPr>
          <w:spacing w:val="9"/>
          <w:szCs w:val="28"/>
          <w:highlight w:val="yellow"/>
        </w:rPr>
      </w:pPr>
      <w:r w:rsidRPr="00A60936">
        <w:rPr>
          <w:color w:val="FF0000"/>
          <w:spacing w:val="9"/>
          <w:position w:val="-30"/>
          <w:szCs w:val="28"/>
          <w:highlight w:val="yellow"/>
        </w:rPr>
        <w:object w:dxaOrig="700" w:dyaOrig="700">
          <v:shape id="_x0000_i1032" type="#_x0000_t75" style="width:35.25pt;height:35.25pt" o:ole="">
            <v:imagedata r:id="rId40" o:title=""/>
          </v:shape>
          <o:OLEObject Type="Embed" ProgID="Equation.3" ShapeID="_x0000_i1032" DrawAspect="Content" ObjectID="_1493157426" r:id="rId41"/>
        </w:object>
      </w:r>
      <w:r w:rsidRPr="00A60936">
        <w:rPr>
          <w:spacing w:val="9"/>
          <w:szCs w:val="28"/>
          <w:highlight w:val="yellow"/>
        </w:rPr>
        <w:t>-</w:t>
      </w:r>
      <w:r w:rsidRPr="00A60936">
        <w:rPr>
          <w:color w:val="FF0000"/>
          <w:spacing w:val="9"/>
          <w:szCs w:val="28"/>
          <w:highlight w:val="yellow"/>
        </w:rPr>
        <w:t xml:space="preserve"> </w:t>
      </w:r>
      <w:r w:rsidRPr="00A60936">
        <w:rPr>
          <w:spacing w:val="9"/>
          <w:szCs w:val="28"/>
          <w:highlight w:val="yellow"/>
        </w:rPr>
        <w:t>всі інші витрати підприємства (матеріальні витрати, витрати на придбання спец. устаткування, витрати на роботи, які виконують сторонні підприємства та організації, інші витрати та накладні витрати, грн./ розробку;</w:t>
      </w:r>
    </w:p>
    <w:p w:rsidR="00AA01E9" w:rsidRPr="00A60936" w:rsidRDefault="00AA01E9" w:rsidP="00BE7F00">
      <w:pPr>
        <w:shd w:val="clear" w:color="auto" w:fill="FFFFFF"/>
        <w:ind w:firstLine="540"/>
        <w:rPr>
          <w:spacing w:val="1"/>
          <w:szCs w:val="28"/>
          <w:highlight w:val="yellow"/>
        </w:rPr>
      </w:pPr>
      <w:r w:rsidRPr="00A60936">
        <w:rPr>
          <w:spacing w:val="1"/>
          <w:position w:val="-6"/>
          <w:szCs w:val="28"/>
          <w:highlight w:val="yellow"/>
        </w:rPr>
        <w:object w:dxaOrig="260" w:dyaOrig="220">
          <v:shape id="_x0000_i1033" type="#_x0000_t75" style="width:12pt;height:10.5pt" o:ole="">
            <v:imagedata r:id="rId42" o:title=""/>
          </v:shape>
          <o:OLEObject Type="Embed" ProgID="Equation.3" ShapeID="_x0000_i1033" DrawAspect="Content" ObjectID="_1493157427" r:id="rId43"/>
        </w:object>
      </w:r>
      <w:r w:rsidRPr="00A60936">
        <w:rPr>
          <w:spacing w:val="1"/>
          <w:szCs w:val="28"/>
          <w:highlight w:val="yellow"/>
        </w:rPr>
        <w:t xml:space="preserve"> - кількість видів витрат.</w:t>
      </w:r>
    </w:p>
    <w:p w:rsidR="00AA01E9" w:rsidRPr="00A60936" w:rsidRDefault="00AA01E9" w:rsidP="00BE7F00">
      <w:pPr>
        <w:autoSpaceDE w:val="0"/>
        <w:autoSpaceDN w:val="0"/>
        <w:adjustRightInd w:val="0"/>
        <w:ind w:firstLine="567"/>
        <w:rPr>
          <w:position w:val="-14"/>
          <w:szCs w:val="28"/>
          <w:highlight w:val="yellow"/>
        </w:rPr>
      </w:pPr>
      <w:r w:rsidRPr="00A60936">
        <w:rPr>
          <w:position w:val="-14"/>
          <w:szCs w:val="28"/>
          <w:highlight w:val="yellow"/>
        </w:rPr>
        <w:t>Експлуатаційні витрати, що припадають на 1 год. машинного часу визначаються за витратою електроенергії:</w:t>
      </w:r>
    </w:p>
    <w:p w:rsidR="00AA01E9" w:rsidRPr="00A60936" w:rsidRDefault="00AA01E9" w:rsidP="00BE7F00">
      <w:pPr>
        <w:autoSpaceDE w:val="0"/>
        <w:autoSpaceDN w:val="0"/>
        <w:adjustRightInd w:val="0"/>
        <w:rPr>
          <w:color w:val="000000"/>
          <w:spacing w:val="-4"/>
          <w:szCs w:val="28"/>
          <w:highlight w:val="yellow"/>
        </w:rPr>
      </w:pPr>
      <w:r w:rsidRPr="00A60936">
        <w:rPr>
          <w:szCs w:val="28"/>
          <w:highlight w:val="yellow"/>
        </w:rPr>
        <w:t xml:space="preserve">                                                                </w:t>
      </w:r>
      <w:r w:rsidRPr="00A60936">
        <w:rPr>
          <w:szCs w:val="28"/>
          <w:highlight w:val="yellow"/>
        </w:rPr>
        <w:object w:dxaOrig="1741" w:dyaOrig="465">
          <v:shape id="_x0000_i1034" type="#_x0000_t75" style="width:87pt;height:24pt" o:ole="">
            <v:imagedata r:id="rId44" o:title=""/>
          </v:shape>
          <o:OLEObject Type="Embed" ProgID="Equation.3" ShapeID="_x0000_i1034" DrawAspect="Content" ObjectID="_1493157428" r:id="rId45"/>
        </w:object>
      </w:r>
      <w:r w:rsidRPr="00A60936">
        <w:rPr>
          <w:position w:val="-10"/>
          <w:szCs w:val="28"/>
          <w:highlight w:val="yellow"/>
        </w:rPr>
        <w:t xml:space="preserve">                              </w:t>
      </w:r>
      <w:r w:rsidRPr="00A60936">
        <w:rPr>
          <w:position w:val="-10"/>
          <w:szCs w:val="28"/>
          <w:highlight w:val="yellow"/>
        </w:rPr>
        <w:tab/>
      </w:r>
      <w:r w:rsidRPr="00A60936">
        <w:rPr>
          <w:position w:val="-10"/>
          <w:szCs w:val="28"/>
          <w:highlight w:val="yellow"/>
        </w:rPr>
        <w:tab/>
        <w:t xml:space="preserve">                    (4.2.2)</w:t>
      </w:r>
      <w:r w:rsidRPr="00A60936">
        <w:rPr>
          <w:b/>
          <w:bCs/>
          <w:position w:val="-10"/>
          <w:szCs w:val="28"/>
          <w:highlight w:val="yellow"/>
        </w:rPr>
        <w:t xml:space="preserve">     </w:t>
      </w:r>
      <w:r w:rsidRPr="00A60936">
        <w:rPr>
          <w:color w:val="000000"/>
          <w:spacing w:val="-4"/>
          <w:szCs w:val="28"/>
          <w:highlight w:val="yellow"/>
        </w:rPr>
        <w:t xml:space="preserve">                                                </w:t>
      </w:r>
    </w:p>
    <w:p w:rsidR="00AA01E9" w:rsidRPr="00A60936" w:rsidRDefault="00AA01E9" w:rsidP="00BE7F00">
      <w:pPr>
        <w:autoSpaceDE w:val="0"/>
        <w:autoSpaceDN w:val="0"/>
        <w:adjustRightInd w:val="0"/>
        <w:ind w:firstLine="540"/>
        <w:rPr>
          <w:szCs w:val="28"/>
          <w:highlight w:val="yellow"/>
        </w:rPr>
      </w:pPr>
      <w:r w:rsidRPr="00A60936">
        <w:rPr>
          <w:color w:val="000000"/>
          <w:spacing w:val="-4"/>
          <w:szCs w:val="28"/>
          <w:highlight w:val="yellow"/>
        </w:rPr>
        <w:t xml:space="preserve">де </w:t>
      </w:r>
      <w:r w:rsidRPr="00A60936">
        <w:rPr>
          <w:i/>
          <w:iCs/>
          <w:color w:val="000000"/>
          <w:spacing w:val="-4"/>
          <w:szCs w:val="28"/>
          <w:highlight w:val="yellow"/>
        </w:rPr>
        <w:t>Р</w:t>
      </w:r>
      <w:r w:rsidRPr="00A60936">
        <w:rPr>
          <w:i/>
          <w:iCs/>
          <w:color w:val="000000"/>
          <w:spacing w:val="-4"/>
          <w:szCs w:val="28"/>
          <w:highlight w:val="yellow"/>
          <w:vertAlign w:val="subscript"/>
        </w:rPr>
        <w:t>сп</w:t>
      </w:r>
      <w:r w:rsidRPr="00A60936">
        <w:rPr>
          <w:i/>
          <w:iCs/>
          <w:color w:val="000000"/>
          <w:spacing w:val="-4"/>
          <w:szCs w:val="28"/>
          <w:highlight w:val="yellow"/>
        </w:rPr>
        <w:t xml:space="preserve"> - </w:t>
      </w:r>
      <w:r w:rsidRPr="00A60936">
        <w:rPr>
          <w:color w:val="000000"/>
          <w:spacing w:val="-4"/>
          <w:szCs w:val="28"/>
          <w:highlight w:val="yellow"/>
        </w:rPr>
        <w:t>споживана потужність ЕОМ;</w:t>
      </w:r>
    </w:p>
    <w:p w:rsidR="00AA01E9" w:rsidRPr="00A60936" w:rsidRDefault="00AA01E9" w:rsidP="00BE7F00">
      <w:pPr>
        <w:autoSpaceDE w:val="0"/>
        <w:autoSpaceDN w:val="0"/>
        <w:adjustRightInd w:val="0"/>
        <w:ind w:firstLine="540"/>
        <w:rPr>
          <w:color w:val="000000"/>
          <w:spacing w:val="-2"/>
          <w:szCs w:val="28"/>
          <w:highlight w:val="yellow"/>
        </w:rPr>
      </w:pPr>
      <w:r w:rsidRPr="00A60936">
        <w:rPr>
          <w:i/>
          <w:iCs/>
          <w:color w:val="000000"/>
          <w:spacing w:val="-2"/>
          <w:szCs w:val="28"/>
          <w:highlight w:val="yellow"/>
        </w:rPr>
        <w:lastRenderedPageBreak/>
        <w:t>С</w:t>
      </w:r>
      <w:r w:rsidRPr="00A60936">
        <w:rPr>
          <w:i/>
          <w:iCs/>
          <w:color w:val="000000"/>
          <w:spacing w:val="-2"/>
          <w:szCs w:val="28"/>
          <w:highlight w:val="yellow"/>
          <w:vertAlign w:val="subscript"/>
        </w:rPr>
        <w:t>еод</w:t>
      </w:r>
      <w:r w:rsidRPr="00A60936">
        <w:rPr>
          <w:i/>
          <w:iCs/>
          <w:color w:val="000000"/>
          <w:spacing w:val="-2"/>
          <w:szCs w:val="28"/>
          <w:highlight w:val="yellow"/>
        </w:rPr>
        <w:t xml:space="preserve"> </w:t>
      </w:r>
      <w:r w:rsidRPr="00A60936">
        <w:rPr>
          <w:color w:val="000000"/>
          <w:spacing w:val="-2"/>
          <w:szCs w:val="28"/>
          <w:highlight w:val="yellow"/>
        </w:rPr>
        <w:t>- вартість 1 кВт/год електроенергії для підприємств;</w:t>
      </w:r>
    </w:p>
    <w:p w:rsidR="00AA01E9" w:rsidRPr="00A60936" w:rsidRDefault="00AA01E9" w:rsidP="00BE7F00">
      <w:pPr>
        <w:autoSpaceDE w:val="0"/>
        <w:autoSpaceDN w:val="0"/>
        <w:adjustRightInd w:val="0"/>
        <w:ind w:firstLine="540"/>
        <w:rPr>
          <w:color w:val="000000"/>
          <w:spacing w:val="-2"/>
          <w:szCs w:val="28"/>
          <w:highlight w:val="yellow"/>
        </w:rPr>
      </w:pPr>
    </w:p>
    <w:p w:rsidR="00AA01E9" w:rsidRPr="00A60936" w:rsidRDefault="00AA01E9" w:rsidP="00BE7F00">
      <w:pPr>
        <w:tabs>
          <w:tab w:val="left" w:pos="0"/>
        </w:tabs>
        <w:ind w:firstLine="567"/>
        <w:rPr>
          <w:szCs w:val="28"/>
          <w:highlight w:val="yellow"/>
        </w:rPr>
      </w:pPr>
      <w:r w:rsidRPr="00A60936">
        <w:rPr>
          <w:szCs w:val="28"/>
          <w:highlight w:val="yellow"/>
        </w:rPr>
        <w:t xml:space="preserve">Таблиця 4.2.1. - Кошторис витрат на розробку </w:t>
      </w:r>
    </w:p>
    <w:tbl>
      <w:tblPr>
        <w:tblW w:w="954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71"/>
        <w:gridCol w:w="4765"/>
        <w:gridCol w:w="3195"/>
        <w:gridCol w:w="12"/>
      </w:tblGrid>
      <w:tr w:rsidR="00AA01E9" w:rsidRPr="00A60936" w:rsidTr="00FA7E31">
        <w:tc>
          <w:tcPr>
            <w:tcW w:w="1571" w:type="dxa"/>
            <w:vAlign w:val="center"/>
          </w:tcPr>
          <w:p w:rsidR="00AA01E9" w:rsidRPr="00A60936" w:rsidRDefault="00AA01E9" w:rsidP="00BE7F00">
            <w:pPr>
              <w:tabs>
                <w:tab w:val="left" w:pos="0"/>
              </w:tabs>
              <w:ind w:firstLine="567"/>
              <w:rPr>
                <w:szCs w:val="28"/>
                <w:highlight w:val="yellow"/>
              </w:rPr>
            </w:pPr>
            <w:r w:rsidRPr="00A60936">
              <w:rPr>
                <w:szCs w:val="28"/>
                <w:highlight w:val="yellow"/>
              </w:rPr>
              <w:t>№ п/п</w:t>
            </w:r>
          </w:p>
        </w:tc>
        <w:tc>
          <w:tcPr>
            <w:tcW w:w="4765" w:type="dxa"/>
            <w:vAlign w:val="center"/>
          </w:tcPr>
          <w:p w:rsidR="00AA01E9" w:rsidRPr="00A60936" w:rsidRDefault="00AA01E9" w:rsidP="00BE7F00">
            <w:pPr>
              <w:tabs>
                <w:tab w:val="left" w:pos="0"/>
              </w:tabs>
              <w:ind w:firstLine="567"/>
              <w:rPr>
                <w:szCs w:val="28"/>
                <w:highlight w:val="yellow"/>
              </w:rPr>
            </w:pPr>
            <w:r w:rsidRPr="00A60936">
              <w:rPr>
                <w:szCs w:val="28"/>
                <w:highlight w:val="yellow"/>
              </w:rPr>
              <w:t>Найменування елементів витрат, в т.ч. інші витрати</w:t>
            </w:r>
          </w:p>
        </w:tc>
        <w:tc>
          <w:tcPr>
            <w:tcW w:w="3207" w:type="dxa"/>
            <w:gridSpan w:val="2"/>
            <w:vAlign w:val="center"/>
          </w:tcPr>
          <w:p w:rsidR="00AA01E9" w:rsidRPr="00A60936" w:rsidRDefault="00AA01E9" w:rsidP="00BE7F00">
            <w:pPr>
              <w:tabs>
                <w:tab w:val="left" w:pos="0"/>
              </w:tabs>
              <w:ind w:firstLine="567"/>
              <w:rPr>
                <w:szCs w:val="28"/>
                <w:highlight w:val="yellow"/>
              </w:rPr>
            </w:pPr>
            <w:r w:rsidRPr="00A60936">
              <w:rPr>
                <w:szCs w:val="28"/>
                <w:highlight w:val="yellow"/>
              </w:rPr>
              <w:t xml:space="preserve">Сума </w:t>
            </w:r>
          </w:p>
          <w:p w:rsidR="00AA01E9" w:rsidRPr="00A60936" w:rsidRDefault="00AA01E9" w:rsidP="00BE7F00">
            <w:pPr>
              <w:tabs>
                <w:tab w:val="left" w:pos="0"/>
              </w:tabs>
              <w:ind w:firstLine="567"/>
              <w:rPr>
                <w:szCs w:val="28"/>
                <w:highlight w:val="yellow"/>
              </w:rPr>
            </w:pPr>
            <w:r w:rsidRPr="00A60936">
              <w:rPr>
                <w:szCs w:val="28"/>
                <w:highlight w:val="yellow"/>
              </w:rPr>
              <w:t>витрат, грн.</w:t>
            </w:r>
          </w:p>
        </w:tc>
      </w:tr>
      <w:tr w:rsidR="00AA01E9" w:rsidRPr="00A60936" w:rsidTr="00FA7E31">
        <w:tc>
          <w:tcPr>
            <w:tcW w:w="1571" w:type="dxa"/>
            <w:vAlign w:val="center"/>
          </w:tcPr>
          <w:p w:rsidR="00AA01E9" w:rsidRPr="00A60936" w:rsidRDefault="00AA01E9" w:rsidP="00BE7F00">
            <w:pPr>
              <w:tabs>
                <w:tab w:val="left" w:pos="0"/>
              </w:tabs>
              <w:rPr>
                <w:szCs w:val="28"/>
                <w:highlight w:val="yellow"/>
              </w:rPr>
            </w:pPr>
            <w:r w:rsidRPr="00A60936">
              <w:rPr>
                <w:szCs w:val="28"/>
                <w:highlight w:val="yellow"/>
              </w:rPr>
              <w:t>1.</w:t>
            </w:r>
          </w:p>
        </w:tc>
        <w:tc>
          <w:tcPr>
            <w:tcW w:w="4765" w:type="dxa"/>
            <w:vAlign w:val="center"/>
          </w:tcPr>
          <w:p w:rsidR="00AA01E9" w:rsidRPr="00A60936" w:rsidRDefault="00AA01E9" w:rsidP="00BE7F00">
            <w:pPr>
              <w:tabs>
                <w:tab w:val="left" w:pos="0"/>
              </w:tabs>
              <w:ind w:firstLine="567"/>
              <w:rPr>
                <w:szCs w:val="28"/>
                <w:highlight w:val="yellow"/>
              </w:rPr>
            </w:pPr>
          </w:p>
        </w:tc>
        <w:tc>
          <w:tcPr>
            <w:tcW w:w="3207" w:type="dxa"/>
            <w:gridSpan w:val="2"/>
            <w:vAlign w:val="center"/>
          </w:tcPr>
          <w:p w:rsidR="00AA01E9" w:rsidRPr="00A60936" w:rsidRDefault="00AA01E9" w:rsidP="00BE7F00">
            <w:pPr>
              <w:tabs>
                <w:tab w:val="left" w:pos="0"/>
              </w:tabs>
              <w:ind w:firstLine="567"/>
              <w:rPr>
                <w:szCs w:val="28"/>
                <w:highlight w:val="yellow"/>
              </w:rPr>
            </w:pPr>
          </w:p>
        </w:tc>
      </w:tr>
      <w:tr w:rsidR="00AA01E9" w:rsidRPr="00A60936" w:rsidTr="00FA7E31">
        <w:tc>
          <w:tcPr>
            <w:tcW w:w="1571" w:type="dxa"/>
            <w:vAlign w:val="center"/>
          </w:tcPr>
          <w:p w:rsidR="00AA01E9" w:rsidRPr="00A60936" w:rsidRDefault="00AA01E9" w:rsidP="00BE7F00">
            <w:pPr>
              <w:tabs>
                <w:tab w:val="left" w:pos="0"/>
              </w:tabs>
              <w:rPr>
                <w:szCs w:val="28"/>
                <w:highlight w:val="yellow"/>
              </w:rPr>
            </w:pPr>
            <w:r w:rsidRPr="00A60936">
              <w:rPr>
                <w:szCs w:val="28"/>
                <w:highlight w:val="yellow"/>
              </w:rPr>
              <w:t>2.</w:t>
            </w:r>
          </w:p>
        </w:tc>
        <w:tc>
          <w:tcPr>
            <w:tcW w:w="4765" w:type="dxa"/>
            <w:vAlign w:val="center"/>
          </w:tcPr>
          <w:p w:rsidR="00AA01E9" w:rsidRPr="00A60936" w:rsidRDefault="00AA01E9" w:rsidP="00BE7F00">
            <w:pPr>
              <w:tabs>
                <w:tab w:val="left" w:pos="0"/>
              </w:tabs>
              <w:ind w:firstLine="567"/>
              <w:rPr>
                <w:szCs w:val="28"/>
                <w:highlight w:val="yellow"/>
              </w:rPr>
            </w:pPr>
          </w:p>
        </w:tc>
        <w:tc>
          <w:tcPr>
            <w:tcW w:w="3207" w:type="dxa"/>
            <w:gridSpan w:val="2"/>
            <w:vAlign w:val="center"/>
          </w:tcPr>
          <w:p w:rsidR="00AA01E9" w:rsidRPr="00A60936" w:rsidRDefault="00AA01E9" w:rsidP="00BE7F00">
            <w:pPr>
              <w:tabs>
                <w:tab w:val="left" w:pos="0"/>
              </w:tabs>
              <w:ind w:firstLine="567"/>
              <w:rPr>
                <w:szCs w:val="28"/>
                <w:highlight w:val="yellow"/>
              </w:rPr>
            </w:pPr>
          </w:p>
        </w:tc>
      </w:tr>
      <w:tr w:rsidR="00AA01E9" w:rsidRPr="00A60936" w:rsidTr="00FA7E31">
        <w:trPr>
          <w:gridAfter w:val="1"/>
          <w:wAfter w:w="12" w:type="dxa"/>
          <w:cantSplit/>
        </w:trPr>
        <w:tc>
          <w:tcPr>
            <w:tcW w:w="6336" w:type="dxa"/>
            <w:gridSpan w:val="2"/>
            <w:vAlign w:val="center"/>
          </w:tcPr>
          <w:p w:rsidR="00AA01E9" w:rsidRPr="00A60936" w:rsidRDefault="00AA01E9" w:rsidP="00BE7F00">
            <w:pPr>
              <w:tabs>
                <w:tab w:val="left" w:pos="0"/>
              </w:tabs>
              <w:ind w:firstLine="567"/>
              <w:rPr>
                <w:szCs w:val="28"/>
                <w:highlight w:val="yellow"/>
              </w:rPr>
            </w:pPr>
            <w:r w:rsidRPr="00A60936">
              <w:rPr>
                <w:szCs w:val="28"/>
                <w:highlight w:val="yellow"/>
              </w:rPr>
              <w:t>Всього</w:t>
            </w:r>
          </w:p>
        </w:tc>
        <w:tc>
          <w:tcPr>
            <w:tcW w:w="3195" w:type="dxa"/>
            <w:vAlign w:val="center"/>
          </w:tcPr>
          <w:p w:rsidR="00AA01E9" w:rsidRPr="00A60936" w:rsidRDefault="00AA01E9" w:rsidP="00BE7F00">
            <w:pPr>
              <w:tabs>
                <w:tab w:val="left" w:pos="0"/>
              </w:tabs>
              <w:ind w:firstLine="567"/>
              <w:rPr>
                <w:szCs w:val="28"/>
                <w:highlight w:val="yellow"/>
              </w:rPr>
            </w:pPr>
          </w:p>
        </w:tc>
      </w:tr>
    </w:tbl>
    <w:p w:rsidR="00AA01E9" w:rsidRPr="00A60936" w:rsidRDefault="00AA01E9" w:rsidP="00BE7F00">
      <w:pPr>
        <w:autoSpaceDE w:val="0"/>
        <w:autoSpaceDN w:val="0"/>
        <w:adjustRightInd w:val="0"/>
        <w:rPr>
          <w:color w:val="000000"/>
          <w:spacing w:val="-2"/>
          <w:szCs w:val="28"/>
          <w:highlight w:val="yellow"/>
        </w:rPr>
      </w:pPr>
    </w:p>
    <w:p w:rsidR="00AA01E9" w:rsidRPr="00A60936" w:rsidRDefault="00AA01E9" w:rsidP="00BE7F00">
      <w:pPr>
        <w:autoSpaceDE w:val="0"/>
        <w:autoSpaceDN w:val="0"/>
        <w:adjustRightInd w:val="0"/>
        <w:ind w:firstLine="540"/>
        <w:rPr>
          <w:color w:val="000000"/>
          <w:spacing w:val="-2"/>
          <w:szCs w:val="28"/>
          <w:highlight w:val="yellow"/>
        </w:rPr>
      </w:pPr>
      <w:r w:rsidRPr="00A60936">
        <w:rPr>
          <w:color w:val="000000"/>
          <w:spacing w:val="-2"/>
          <w:szCs w:val="28"/>
          <w:highlight w:val="yellow"/>
        </w:rPr>
        <w:t xml:space="preserve">Ціну </w:t>
      </w:r>
      <w:r w:rsidRPr="00A60936">
        <w:rPr>
          <w:color w:val="000000"/>
          <w:spacing w:val="-2"/>
          <w:position w:val="-10"/>
          <w:szCs w:val="28"/>
          <w:highlight w:val="yellow"/>
        </w:rPr>
        <w:object w:dxaOrig="320" w:dyaOrig="340">
          <v:shape id="_x0000_i1035" type="#_x0000_t75" style="width:15.75pt;height:17.25pt" o:ole="">
            <v:imagedata r:id="rId46" o:title=""/>
          </v:shape>
          <o:OLEObject Type="Embed" ProgID="Equation.3" ShapeID="_x0000_i1035" DrawAspect="Content" ObjectID="_1493157429" r:id="rId47"/>
        </w:object>
      </w:r>
      <w:r w:rsidRPr="00A60936">
        <w:rPr>
          <w:color w:val="000000"/>
          <w:spacing w:val="-2"/>
          <w:szCs w:val="28"/>
          <w:highlight w:val="yellow"/>
        </w:rPr>
        <w:t xml:space="preserve"> розробки визначимо за формулою:</w:t>
      </w:r>
    </w:p>
    <w:p w:rsidR="00AA01E9" w:rsidRPr="00A60936" w:rsidRDefault="00AA01E9" w:rsidP="00BE7F00">
      <w:pPr>
        <w:autoSpaceDE w:val="0"/>
        <w:autoSpaceDN w:val="0"/>
        <w:adjustRightInd w:val="0"/>
        <w:rPr>
          <w:color w:val="000000"/>
          <w:spacing w:val="-2"/>
          <w:szCs w:val="28"/>
          <w:highlight w:val="yellow"/>
        </w:rPr>
      </w:pPr>
      <w:r w:rsidRPr="00A60936">
        <w:rPr>
          <w:color w:val="000000"/>
          <w:spacing w:val="-2"/>
          <w:szCs w:val="28"/>
          <w:highlight w:val="yellow"/>
        </w:rPr>
        <w:t xml:space="preserve">                                 </w:t>
      </w:r>
      <w:r w:rsidRPr="00A60936">
        <w:rPr>
          <w:color w:val="000000"/>
          <w:spacing w:val="-2"/>
          <w:position w:val="-12"/>
          <w:szCs w:val="28"/>
          <w:highlight w:val="yellow"/>
        </w:rPr>
        <w:object w:dxaOrig="2400" w:dyaOrig="360">
          <v:shape id="_x0000_i1036" type="#_x0000_t75" style="width:119.25pt;height:18pt" o:ole="">
            <v:imagedata r:id="rId48" o:title=""/>
          </v:shape>
          <o:OLEObject Type="Embed" ProgID="Equation.3" ShapeID="_x0000_i1036" DrawAspect="Content" ObjectID="_1493157430" r:id="rId49"/>
        </w:object>
      </w:r>
      <w:r w:rsidRPr="00A60936">
        <w:rPr>
          <w:color w:val="000000"/>
          <w:spacing w:val="-2"/>
          <w:szCs w:val="28"/>
          <w:highlight w:val="yellow"/>
        </w:rPr>
        <w:tab/>
        <w:t xml:space="preserve">                                        (4.2.3)</w:t>
      </w:r>
    </w:p>
    <w:p w:rsidR="00AA01E9" w:rsidRPr="00A60936" w:rsidRDefault="00AA01E9" w:rsidP="00BE7F00">
      <w:pPr>
        <w:autoSpaceDE w:val="0"/>
        <w:autoSpaceDN w:val="0"/>
        <w:adjustRightInd w:val="0"/>
        <w:ind w:firstLine="540"/>
        <w:rPr>
          <w:color w:val="000000"/>
          <w:spacing w:val="-2"/>
          <w:szCs w:val="28"/>
          <w:highlight w:val="yellow"/>
        </w:rPr>
      </w:pPr>
      <w:r w:rsidRPr="00A60936">
        <w:rPr>
          <w:color w:val="000000"/>
          <w:spacing w:val="-2"/>
          <w:position w:val="-10"/>
          <w:szCs w:val="28"/>
          <w:highlight w:val="yellow"/>
        </w:rPr>
        <w:object w:dxaOrig="320" w:dyaOrig="340">
          <v:shape id="_x0000_i1037" type="#_x0000_t75" style="width:15.75pt;height:17.25pt" o:ole="">
            <v:imagedata r:id="rId46" o:title=""/>
          </v:shape>
          <o:OLEObject Type="Embed" ProgID="Equation.3" ShapeID="_x0000_i1037" DrawAspect="Content" ObjectID="_1493157431" r:id="rId50"/>
        </w:object>
      </w:r>
      <w:r w:rsidRPr="00A60936">
        <w:rPr>
          <w:color w:val="000000"/>
          <w:spacing w:val="-2"/>
          <w:szCs w:val="28"/>
          <w:highlight w:val="yellow"/>
        </w:rPr>
        <w:t xml:space="preserve"> – ціна розробки, грн./розробку;</w:t>
      </w:r>
    </w:p>
    <w:p w:rsidR="00AA01E9" w:rsidRPr="00A60936" w:rsidRDefault="00AA01E9" w:rsidP="00BE7F00">
      <w:pPr>
        <w:shd w:val="clear" w:color="auto" w:fill="FFFFFF"/>
        <w:tabs>
          <w:tab w:val="left" w:pos="0"/>
        </w:tabs>
        <w:ind w:firstLine="567"/>
        <w:rPr>
          <w:color w:val="000000"/>
          <w:szCs w:val="28"/>
          <w:highlight w:val="yellow"/>
        </w:rPr>
      </w:pPr>
      <w:r w:rsidRPr="00A60936">
        <w:rPr>
          <w:color w:val="000000"/>
          <w:spacing w:val="-2"/>
          <w:position w:val="-10"/>
          <w:szCs w:val="28"/>
          <w:highlight w:val="yellow"/>
        </w:rPr>
        <w:object w:dxaOrig="360" w:dyaOrig="340">
          <v:shape id="_x0000_i1038" type="#_x0000_t75" style="width:18pt;height:17.25pt" o:ole="">
            <v:imagedata r:id="rId51" o:title=""/>
          </v:shape>
          <o:OLEObject Type="Embed" ProgID="Equation.3" ShapeID="_x0000_i1038" DrawAspect="Content" ObjectID="_1493157432" r:id="rId52"/>
        </w:object>
      </w:r>
      <w:r w:rsidRPr="00A60936">
        <w:rPr>
          <w:color w:val="000000"/>
          <w:spacing w:val="-2"/>
          <w:szCs w:val="28"/>
          <w:highlight w:val="yellow"/>
        </w:rPr>
        <w:t>– норма рентабельності</w:t>
      </w:r>
      <w:r w:rsidRPr="00A60936">
        <w:rPr>
          <w:color w:val="000000"/>
          <w:spacing w:val="2"/>
          <w:szCs w:val="28"/>
          <w:highlight w:val="yellow"/>
        </w:rPr>
        <w:t>, що враховує прибуток установи, яка здійснює розробку</w:t>
      </w:r>
      <w:r w:rsidRPr="00A60936">
        <w:rPr>
          <w:color w:val="000000"/>
          <w:szCs w:val="28"/>
          <w:highlight w:val="yellow"/>
        </w:rPr>
        <w:t>, % від основи (собівартості);</w:t>
      </w:r>
    </w:p>
    <w:p w:rsidR="00AA01E9" w:rsidRPr="00A60936" w:rsidRDefault="00AA01E9" w:rsidP="00BE7F00">
      <w:pPr>
        <w:autoSpaceDE w:val="0"/>
        <w:autoSpaceDN w:val="0"/>
        <w:adjustRightInd w:val="0"/>
        <w:ind w:firstLine="540"/>
        <w:rPr>
          <w:color w:val="000000"/>
          <w:spacing w:val="-2"/>
          <w:szCs w:val="28"/>
          <w:highlight w:val="yellow"/>
        </w:rPr>
      </w:pPr>
      <w:r w:rsidRPr="00A60936">
        <w:rPr>
          <w:color w:val="000000"/>
          <w:spacing w:val="-2"/>
          <w:position w:val="-12"/>
          <w:szCs w:val="28"/>
          <w:highlight w:val="yellow"/>
        </w:rPr>
        <w:object w:dxaOrig="420" w:dyaOrig="360">
          <v:shape id="_x0000_i1039" type="#_x0000_t75" style="width:21pt;height:18pt" o:ole="">
            <v:imagedata r:id="rId53" o:title=""/>
          </v:shape>
          <o:OLEObject Type="Embed" ProgID="Equation.3" ShapeID="_x0000_i1039" DrawAspect="Content" ObjectID="_1493157433" r:id="rId54"/>
        </w:object>
      </w:r>
      <w:r w:rsidRPr="00A60936">
        <w:rPr>
          <w:color w:val="000000"/>
          <w:spacing w:val="-2"/>
          <w:szCs w:val="28"/>
          <w:highlight w:val="yellow"/>
        </w:rPr>
        <w:t>– витрати на розробку, грн./розробку;</w:t>
      </w:r>
    </w:p>
    <w:p w:rsidR="00AA01E9" w:rsidRPr="00A60936" w:rsidRDefault="00AA01E9" w:rsidP="00BE7F00">
      <w:pPr>
        <w:autoSpaceDE w:val="0"/>
        <w:autoSpaceDN w:val="0"/>
        <w:adjustRightInd w:val="0"/>
        <w:ind w:firstLine="540"/>
        <w:rPr>
          <w:color w:val="000000"/>
          <w:spacing w:val="-2"/>
          <w:szCs w:val="28"/>
          <w:highlight w:val="yellow"/>
        </w:rPr>
      </w:pPr>
      <w:r w:rsidRPr="00A60936">
        <w:rPr>
          <w:color w:val="000000"/>
          <w:spacing w:val="-2"/>
          <w:position w:val="-4"/>
          <w:szCs w:val="28"/>
          <w:highlight w:val="yellow"/>
        </w:rPr>
        <w:object w:dxaOrig="279" w:dyaOrig="260">
          <v:shape id="_x0000_i1040" type="#_x0000_t75" style="width:14.25pt;height:12pt" o:ole="">
            <v:imagedata r:id="rId55" o:title=""/>
          </v:shape>
          <o:OLEObject Type="Embed" ProgID="Equation.3" ShapeID="_x0000_i1040" DrawAspect="Content" ObjectID="_1493157434" r:id="rId56"/>
        </w:object>
      </w:r>
      <w:r w:rsidRPr="00A60936">
        <w:rPr>
          <w:color w:val="000000"/>
          <w:spacing w:val="-2"/>
          <w:szCs w:val="28"/>
          <w:highlight w:val="yellow"/>
        </w:rPr>
        <w:t xml:space="preserve"> – сума податків з врахуванням системи оподаткування для обраного суб’єкта господарювання, грн./розробку.</w:t>
      </w:r>
    </w:p>
    <w:p w:rsidR="0055383F" w:rsidRPr="00A60936" w:rsidRDefault="00AA01E9" w:rsidP="00BE7F00">
      <w:pPr>
        <w:tabs>
          <w:tab w:val="left" w:pos="975"/>
        </w:tabs>
        <w:autoSpaceDE w:val="0"/>
        <w:autoSpaceDN w:val="0"/>
        <w:adjustRightInd w:val="0"/>
        <w:spacing w:before="182" w:after="200"/>
        <w:ind w:firstLine="900"/>
        <w:rPr>
          <w:color w:val="000000"/>
          <w:szCs w:val="28"/>
        </w:rPr>
      </w:pPr>
      <w:r w:rsidRPr="00A60936">
        <w:rPr>
          <w:color w:val="000000"/>
          <w:szCs w:val="28"/>
          <w:highlight w:val="yellow"/>
        </w:rPr>
        <w:t>3. За результатами розрахунків формуються висновки.</w:t>
      </w:r>
    </w:p>
    <w:p w:rsidR="0084662A" w:rsidRPr="00A60936" w:rsidRDefault="0084662A" w:rsidP="00BE7F00">
      <w:pPr>
        <w:tabs>
          <w:tab w:val="left" w:pos="975"/>
        </w:tabs>
        <w:autoSpaceDE w:val="0"/>
        <w:autoSpaceDN w:val="0"/>
        <w:adjustRightInd w:val="0"/>
        <w:spacing w:before="182" w:after="200"/>
        <w:ind w:firstLine="900"/>
        <w:rPr>
          <w:color w:val="000000"/>
          <w:szCs w:val="28"/>
        </w:rPr>
      </w:pPr>
    </w:p>
    <w:p w:rsidR="00AA01E9" w:rsidRPr="00A60936" w:rsidRDefault="00AA01E9" w:rsidP="0084662A">
      <w:pPr>
        <w:pStyle w:val="2"/>
        <w:rPr>
          <w:highlight w:val="yellow"/>
        </w:rPr>
      </w:pPr>
      <w:bookmarkStart w:id="39" w:name="_Toc419402200"/>
      <w:r w:rsidRPr="00A60936">
        <w:t>4.3. Розрахунок можливого прибутку фірми-розробника та терміну окупності розробки.</w:t>
      </w:r>
      <w:bookmarkEnd w:id="39"/>
    </w:p>
    <w:p w:rsidR="00B801F9" w:rsidRPr="00A60936" w:rsidRDefault="00B801F9" w:rsidP="00BE7F00">
      <w:pPr>
        <w:rPr>
          <w:szCs w:val="28"/>
        </w:rPr>
      </w:pPr>
    </w:p>
    <w:p w:rsidR="00AA01E9" w:rsidRPr="00A60936" w:rsidRDefault="00AA01E9" w:rsidP="00BE7F00">
      <w:pPr>
        <w:autoSpaceDE w:val="0"/>
        <w:autoSpaceDN w:val="0"/>
        <w:adjustRightInd w:val="0"/>
        <w:rPr>
          <w:i/>
          <w:iCs/>
          <w:szCs w:val="28"/>
          <w:highlight w:val="yellow"/>
        </w:rPr>
      </w:pPr>
      <w:r w:rsidRPr="00A60936">
        <w:rPr>
          <w:i/>
          <w:iCs/>
          <w:szCs w:val="28"/>
          <w:highlight w:val="yellow"/>
        </w:rPr>
        <w:t>В даному параграфі дипломної роботи:</w:t>
      </w:r>
    </w:p>
    <w:p w:rsidR="00AA01E9" w:rsidRPr="00A60936" w:rsidRDefault="00AA01E9" w:rsidP="00BE7F00">
      <w:pPr>
        <w:tabs>
          <w:tab w:val="left" w:pos="975"/>
        </w:tabs>
        <w:autoSpaceDE w:val="0"/>
        <w:autoSpaceDN w:val="0"/>
        <w:adjustRightInd w:val="0"/>
        <w:spacing w:before="182" w:after="200"/>
        <w:ind w:firstLine="900"/>
        <w:rPr>
          <w:color w:val="000000"/>
          <w:szCs w:val="28"/>
          <w:highlight w:val="yellow"/>
        </w:rPr>
      </w:pPr>
      <w:r w:rsidRPr="00A60936">
        <w:rPr>
          <w:color w:val="000000"/>
          <w:szCs w:val="28"/>
          <w:highlight w:val="yellow"/>
        </w:rPr>
        <w:t>1. Дається визначення прибутку, терміну окупності розробки з зазначенням їх впливу на економічні результати діяльності суб’єкта господарської діяльності.</w:t>
      </w:r>
    </w:p>
    <w:p w:rsidR="00AA01E9" w:rsidRPr="00A60936" w:rsidRDefault="00AA01E9" w:rsidP="00BE7F00">
      <w:pPr>
        <w:autoSpaceDE w:val="0"/>
        <w:autoSpaceDN w:val="0"/>
        <w:adjustRightInd w:val="0"/>
        <w:ind w:firstLine="900"/>
        <w:rPr>
          <w:color w:val="000000"/>
          <w:szCs w:val="28"/>
          <w:highlight w:val="yellow"/>
        </w:rPr>
      </w:pPr>
      <w:r w:rsidRPr="00A60936">
        <w:rPr>
          <w:color w:val="000000"/>
          <w:szCs w:val="28"/>
          <w:highlight w:val="yellow"/>
        </w:rPr>
        <w:lastRenderedPageBreak/>
        <w:t>2. Вказується обрана методика та проводиться розрахунок прибутку фірми розробника та терміну окупності розробки.</w:t>
      </w:r>
    </w:p>
    <w:p w:rsidR="00AA01E9" w:rsidRPr="00A60936" w:rsidRDefault="00AA01E9" w:rsidP="00BE7F00">
      <w:pPr>
        <w:tabs>
          <w:tab w:val="left" w:pos="975"/>
        </w:tabs>
        <w:autoSpaceDE w:val="0"/>
        <w:autoSpaceDN w:val="0"/>
        <w:adjustRightInd w:val="0"/>
        <w:spacing w:before="182" w:after="200"/>
        <w:ind w:firstLine="900"/>
        <w:rPr>
          <w:color w:val="000000"/>
          <w:spacing w:val="-2"/>
          <w:szCs w:val="28"/>
          <w:highlight w:val="yellow"/>
        </w:rPr>
      </w:pPr>
      <w:r w:rsidRPr="00A60936">
        <w:rPr>
          <w:i/>
          <w:iCs/>
          <w:color w:val="000000"/>
          <w:szCs w:val="28"/>
          <w:highlight w:val="yellow"/>
          <w:u w:val="single"/>
        </w:rPr>
        <w:t>Наприклад.</w:t>
      </w:r>
      <w:r w:rsidRPr="00A60936">
        <w:rPr>
          <w:i/>
          <w:iCs/>
          <w:color w:val="000000"/>
          <w:szCs w:val="28"/>
          <w:highlight w:val="yellow"/>
        </w:rPr>
        <w:t xml:space="preserve"> Величину річного чистого прибутку </w:t>
      </w:r>
      <w:r w:rsidRPr="00A60936">
        <w:rPr>
          <w:color w:val="000000"/>
          <w:szCs w:val="28"/>
          <w:highlight w:val="yellow"/>
        </w:rPr>
        <w:t xml:space="preserve">П можна розрахувати </w:t>
      </w:r>
      <w:r w:rsidRPr="00A60936">
        <w:rPr>
          <w:color w:val="000000"/>
          <w:spacing w:val="-2"/>
          <w:szCs w:val="28"/>
          <w:highlight w:val="yellow"/>
        </w:rPr>
        <w:t>за формулою:</w:t>
      </w:r>
    </w:p>
    <w:p w:rsidR="00AA01E9" w:rsidRPr="00A60936" w:rsidRDefault="00AA01E9" w:rsidP="00BE7F00">
      <w:pPr>
        <w:shd w:val="clear" w:color="auto" w:fill="FFFFFF"/>
        <w:ind w:firstLine="900"/>
        <w:rPr>
          <w:color w:val="000000"/>
          <w:spacing w:val="-2"/>
          <w:szCs w:val="28"/>
          <w:highlight w:val="yellow"/>
        </w:rPr>
      </w:pPr>
      <w:r w:rsidRPr="00A60936">
        <w:rPr>
          <w:color w:val="000000"/>
          <w:spacing w:val="-2"/>
          <w:position w:val="-24"/>
          <w:szCs w:val="28"/>
          <w:highlight w:val="yellow"/>
        </w:rPr>
        <w:object w:dxaOrig="4940" w:dyaOrig="620">
          <v:shape id="_x0000_i1041" type="#_x0000_t75" style="width:246.75pt;height:30.75pt" o:ole="">
            <v:imagedata r:id="rId57" o:title=""/>
          </v:shape>
          <o:OLEObject Type="Embed" ProgID="Equation.3" ShapeID="_x0000_i1041" DrawAspect="Content" ObjectID="_1493157435" r:id="rId58"/>
        </w:object>
      </w:r>
      <w:r w:rsidRPr="00A60936">
        <w:rPr>
          <w:color w:val="000000"/>
          <w:spacing w:val="-2"/>
          <w:szCs w:val="28"/>
          <w:highlight w:val="yellow"/>
        </w:rPr>
        <w:t xml:space="preserve">                  (4.3.1)</w:t>
      </w:r>
    </w:p>
    <w:p w:rsidR="00AA01E9" w:rsidRPr="00A60936" w:rsidRDefault="00AA01E9" w:rsidP="00BE7F00">
      <w:pPr>
        <w:shd w:val="clear" w:color="auto" w:fill="FFFFFF"/>
        <w:ind w:firstLine="900"/>
        <w:rPr>
          <w:color w:val="000000"/>
          <w:spacing w:val="-1"/>
          <w:szCs w:val="28"/>
          <w:highlight w:val="yellow"/>
        </w:rPr>
      </w:pPr>
      <w:r w:rsidRPr="00A60936">
        <w:rPr>
          <w:color w:val="000000"/>
          <w:spacing w:val="-1"/>
          <w:szCs w:val="28"/>
          <w:highlight w:val="yellow"/>
        </w:rPr>
        <w:t xml:space="preserve">де Д - дохід, який підприємство отримує за рік, грн.; </w:t>
      </w:r>
    </w:p>
    <w:p w:rsidR="00AA01E9" w:rsidRPr="00A60936" w:rsidRDefault="00AA01E9" w:rsidP="00BE7F00">
      <w:pPr>
        <w:shd w:val="clear" w:color="auto" w:fill="FFFFFF"/>
        <w:ind w:firstLine="900"/>
        <w:rPr>
          <w:color w:val="000000"/>
          <w:szCs w:val="28"/>
          <w:highlight w:val="yellow"/>
        </w:rPr>
      </w:pPr>
      <w:r w:rsidRPr="00A60936">
        <w:rPr>
          <w:color w:val="000000"/>
          <w:szCs w:val="28"/>
          <w:highlight w:val="yellow"/>
        </w:rPr>
        <w:t>В</w:t>
      </w:r>
      <w:r w:rsidRPr="00A60936">
        <w:rPr>
          <w:color w:val="000000"/>
          <w:szCs w:val="28"/>
          <w:highlight w:val="yellow"/>
          <w:vertAlign w:val="subscript"/>
        </w:rPr>
        <w:t>т</w:t>
      </w:r>
      <w:r w:rsidRPr="00A60936">
        <w:rPr>
          <w:color w:val="000000"/>
          <w:szCs w:val="28"/>
          <w:highlight w:val="yellow"/>
        </w:rPr>
        <w:t xml:space="preserve"> - витрати підприємства за рік, грн.; </w:t>
      </w:r>
    </w:p>
    <w:p w:rsidR="00AA01E9" w:rsidRPr="00A60936" w:rsidRDefault="00AA01E9" w:rsidP="00BE7F00">
      <w:pPr>
        <w:shd w:val="clear" w:color="auto" w:fill="FFFFFF"/>
        <w:ind w:firstLine="900"/>
        <w:rPr>
          <w:color w:val="000000"/>
          <w:szCs w:val="28"/>
          <w:highlight w:val="yellow"/>
        </w:rPr>
      </w:pPr>
      <w:r w:rsidRPr="00A60936">
        <w:rPr>
          <w:color w:val="000000"/>
          <w:szCs w:val="28"/>
          <w:highlight w:val="yellow"/>
        </w:rPr>
        <w:t>В</w:t>
      </w:r>
      <w:r w:rsidRPr="00A60936">
        <w:rPr>
          <w:color w:val="000000"/>
          <w:szCs w:val="28"/>
          <w:highlight w:val="yellow"/>
          <w:vertAlign w:val="subscript"/>
        </w:rPr>
        <w:t>р</w:t>
      </w:r>
      <w:r w:rsidRPr="00A60936">
        <w:rPr>
          <w:color w:val="000000"/>
          <w:szCs w:val="28"/>
          <w:highlight w:val="yellow"/>
        </w:rPr>
        <w:t xml:space="preserve"> - виручка від реалізації продукції за рік, грн.; </w:t>
      </w:r>
    </w:p>
    <w:p w:rsidR="00AA01E9" w:rsidRPr="00A60936" w:rsidRDefault="00AA01E9" w:rsidP="00BE7F00">
      <w:pPr>
        <w:autoSpaceDE w:val="0"/>
        <w:autoSpaceDN w:val="0"/>
        <w:adjustRightInd w:val="0"/>
        <w:ind w:firstLine="900"/>
        <w:rPr>
          <w:color w:val="000000"/>
          <w:spacing w:val="-2"/>
          <w:szCs w:val="28"/>
          <w:highlight w:val="yellow"/>
        </w:rPr>
      </w:pPr>
      <w:r w:rsidRPr="00A60936">
        <w:rPr>
          <w:color w:val="000000"/>
          <w:spacing w:val="-2"/>
          <w:position w:val="-4"/>
          <w:szCs w:val="28"/>
          <w:highlight w:val="yellow"/>
        </w:rPr>
        <w:object w:dxaOrig="279" w:dyaOrig="260">
          <v:shape id="_x0000_i1042" type="#_x0000_t75" style="width:14.25pt;height:12pt" o:ole="">
            <v:imagedata r:id="rId55" o:title=""/>
          </v:shape>
          <o:OLEObject Type="Embed" ProgID="Equation.3" ShapeID="_x0000_i1042" DrawAspect="Content" ObjectID="_1493157436" r:id="rId59"/>
        </w:object>
      </w:r>
      <w:r w:rsidRPr="00A60936">
        <w:rPr>
          <w:color w:val="000000"/>
          <w:spacing w:val="-2"/>
          <w:szCs w:val="28"/>
          <w:highlight w:val="yellow"/>
        </w:rPr>
        <w:t xml:space="preserve"> – сума податків з врахуванням системи оподаткування для обраного суб’єкта господарювання, грн.</w:t>
      </w:r>
    </w:p>
    <w:p w:rsidR="00AA01E9" w:rsidRPr="00A60936" w:rsidRDefault="00AA01E9" w:rsidP="00BE7F00">
      <w:pPr>
        <w:shd w:val="clear" w:color="auto" w:fill="FFFFFF"/>
        <w:ind w:firstLine="900"/>
        <w:rPr>
          <w:color w:val="000000"/>
          <w:spacing w:val="1"/>
          <w:szCs w:val="28"/>
          <w:highlight w:val="yellow"/>
        </w:rPr>
      </w:pPr>
      <w:r w:rsidRPr="00A60936">
        <w:rPr>
          <w:color w:val="000000"/>
          <w:spacing w:val="1"/>
          <w:szCs w:val="28"/>
          <w:highlight w:val="yellow"/>
        </w:rPr>
        <w:t xml:space="preserve"> </w:t>
      </w:r>
      <w:r w:rsidRPr="00A60936">
        <w:rPr>
          <w:color w:val="000000"/>
          <w:spacing w:val="1"/>
          <w:position w:val="-10"/>
          <w:szCs w:val="28"/>
          <w:highlight w:val="yellow"/>
        </w:rPr>
        <w:object w:dxaOrig="240" w:dyaOrig="320">
          <v:shape id="_x0000_i1043" type="#_x0000_t75" style="width:11.25pt;height:15.75pt" o:ole="">
            <v:imagedata r:id="rId60" o:title=""/>
          </v:shape>
          <o:OLEObject Type="Embed" ProgID="Equation.3" ShapeID="_x0000_i1043" DrawAspect="Content" ObjectID="_1493157437" r:id="rId61"/>
        </w:object>
      </w:r>
      <w:r w:rsidRPr="00A60936">
        <w:rPr>
          <w:color w:val="000000"/>
          <w:spacing w:val="1"/>
          <w:szCs w:val="28"/>
          <w:highlight w:val="yellow"/>
        </w:rPr>
        <w:t>- загальна ставка податку, %.</w:t>
      </w:r>
    </w:p>
    <w:p w:rsidR="00AA01E9" w:rsidRPr="00A60936" w:rsidRDefault="00AA01E9" w:rsidP="00BE7F00">
      <w:pPr>
        <w:shd w:val="clear" w:color="auto" w:fill="FFFFFF"/>
        <w:ind w:firstLine="900"/>
        <w:rPr>
          <w:color w:val="000000"/>
          <w:spacing w:val="-2"/>
          <w:szCs w:val="28"/>
          <w:highlight w:val="yellow"/>
        </w:rPr>
      </w:pPr>
    </w:p>
    <w:p w:rsidR="00AA01E9" w:rsidRPr="00A60936" w:rsidRDefault="00AA01E9" w:rsidP="00BE7F00">
      <w:pPr>
        <w:shd w:val="clear" w:color="auto" w:fill="FFFFFF"/>
        <w:ind w:firstLine="900"/>
        <w:rPr>
          <w:color w:val="000000"/>
          <w:spacing w:val="-2"/>
          <w:szCs w:val="28"/>
          <w:highlight w:val="yellow"/>
        </w:rPr>
      </w:pPr>
      <w:r w:rsidRPr="00A60936">
        <w:rPr>
          <w:color w:val="000000"/>
          <w:spacing w:val="-1"/>
          <w:szCs w:val="28"/>
          <w:highlight w:val="yellow"/>
        </w:rPr>
        <w:t>Дохід, який підприємство отримує за рік</w:t>
      </w:r>
      <w:r w:rsidRPr="00A60936">
        <w:rPr>
          <w:color w:val="000000"/>
          <w:spacing w:val="-2"/>
          <w:szCs w:val="28"/>
          <w:highlight w:val="yellow"/>
        </w:rPr>
        <w:t xml:space="preserve"> розраховуємо за формулою:</w:t>
      </w:r>
    </w:p>
    <w:p w:rsidR="00AA01E9" w:rsidRPr="00A60936" w:rsidRDefault="00AA01E9" w:rsidP="00BE7F00">
      <w:pPr>
        <w:shd w:val="clear" w:color="auto" w:fill="FFFFFF"/>
        <w:ind w:firstLine="900"/>
        <w:rPr>
          <w:i/>
          <w:iCs/>
          <w:color w:val="000000"/>
          <w:spacing w:val="4"/>
          <w:szCs w:val="28"/>
          <w:highlight w:val="yellow"/>
        </w:rPr>
      </w:pPr>
      <w:r w:rsidRPr="00A60936">
        <w:rPr>
          <w:color w:val="000000"/>
          <w:spacing w:val="-2"/>
          <w:szCs w:val="28"/>
          <w:highlight w:val="yellow"/>
        </w:rPr>
        <w:t xml:space="preserve">                                      </w:t>
      </w:r>
      <w:r w:rsidRPr="00A60936">
        <w:rPr>
          <w:color w:val="000000"/>
          <w:spacing w:val="-2"/>
          <w:position w:val="-24"/>
          <w:szCs w:val="28"/>
          <w:highlight w:val="yellow"/>
        </w:rPr>
        <w:object w:dxaOrig="1800" w:dyaOrig="620">
          <v:shape id="_x0000_i1044" type="#_x0000_t75" style="width:90pt;height:30.75pt" o:ole="">
            <v:imagedata r:id="rId62" o:title=""/>
          </v:shape>
          <o:OLEObject Type="Embed" ProgID="Equation.3" ShapeID="_x0000_i1044" DrawAspect="Content" ObjectID="_1493157438" r:id="rId63"/>
        </w:object>
      </w:r>
      <w:r w:rsidRPr="00A60936">
        <w:rPr>
          <w:color w:val="000000"/>
          <w:spacing w:val="-2"/>
          <w:szCs w:val="28"/>
          <w:highlight w:val="yellow"/>
        </w:rPr>
        <w:t xml:space="preserve">                                         (4.3.2)</w:t>
      </w:r>
    </w:p>
    <w:p w:rsidR="00AA01E9" w:rsidRPr="00A60936" w:rsidRDefault="00AA01E9" w:rsidP="00BE7F00">
      <w:pPr>
        <w:shd w:val="clear" w:color="auto" w:fill="FFFFFF"/>
        <w:ind w:firstLine="900"/>
        <w:rPr>
          <w:szCs w:val="28"/>
          <w:highlight w:val="yellow"/>
        </w:rPr>
      </w:pPr>
      <w:r w:rsidRPr="00A60936">
        <w:rPr>
          <w:color w:val="000000"/>
          <w:szCs w:val="28"/>
          <w:highlight w:val="yellow"/>
        </w:rPr>
        <w:t>Виручку від реалізації продукції В</w:t>
      </w:r>
      <w:r w:rsidRPr="00A60936">
        <w:rPr>
          <w:color w:val="000000"/>
          <w:szCs w:val="28"/>
          <w:highlight w:val="yellow"/>
          <w:vertAlign w:val="subscript"/>
        </w:rPr>
        <w:t>р</w:t>
      </w:r>
      <w:r w:rsidRPr="00A60936">
        <w:rPr>
          <w:color w:val="000000"/>
          <w:szCs w:val="28"/>
          <w:highlight w:val="yellow"/>
        </w:rPr>
        <w:t xml:space="preserve"> можна розрахувати за формулою:</w:t>
      </w:r>
    </w:p>
    <w:p w:rsidR="00AA01E9" w:rsidRPr="00A60936" w:rsidRDefault="00AA01E9" w:rsidP="00BE7F00">
      <w:pPr>
        <w:shd w:val="clear" w:color="auto" w:fill="FFFFFF"/>
        <w:ind w:firstLine="900"/>
        <w:rPr>
          <w:color w:val="000000"/>
          <w:szCs w:val="28"/>
          <w:highlight w:val="yellow"/>
        </w:rPr>
      </w:pPr>
      <w:r w:rsidRPr="00A60936">
        <w:rPr>
          <w:color w:val="000000"/>
          <w:szCs w:val="28"/>
          <w:highlight w:val="yellow"/>
        </w:rPr>
        <w:t xml:space="preserve">                                       </w:t>
      </w:r>
      <w:r w:rsidRPr="00A60936">
        <w:rPr>
          <w:color w:val="000000"/>
          <w:position w:val="-28"/>
          <w:szCs w:val="28"/>
          <w:highlight w:val="yellow"/>
        </w:rPr>
        <w:object w:dxaOrig="1660" w:dyaOrig="680">
          <v:shape id="_x0000_i1045" type="#_x0000_t75" style="width:82.5pt;height:33.75pt" o:ole="">
            <v:imagedata r:id="rId64" o:title=""/>
          </v:shape>
          <o:OLEObject Type="Embed" ProgID="Equation.3" ShapeID="_x0000_i1045" DrawAspect="Content" ObjectID="_1493157439" r:id="rId65"/>
        </w:object>
      </w:r>
      <w:r w:rsidRPr="00A60936">
        <w:rPr>
          <w:color w:val="000000"/>
          <w:szCs w:val="28"/>
          <w:highlight w:val="yellow"/>
        </w:rPr>
        <w:t xml:space="preserve">                                        (4.3.3)</w:t>
      </w:r>
    </w:p>
    <w:p w:rsidR="00AA01E9" w:rsidRPr="00A60936" w:rsidRDefault="00AA01E9" w:rsidP="00BE7F00">
      <w:pPr>
        <w:shd w:val="clear" w:color="auto" w:fill="FFFFFF"/>
        <w:ind w:firstLine="900"/>
        <w:rPr>
          <w:szCs w:val="28"/>
          <w:highlight w:val="yellow"/>
        </w:rPr>
      </w:pPr>
      <w:r w:rsidRPr="00A60936">
        <w:rPr>
          <w:color w:val="000000"/>
          <w:spacing w:val="-1"/>
          <w:szCs w:val="28"/>
          <w:highlight w:val="yellow"/>
        </w:rPr>
        <w:t xml:space="preserve">де </w:t>
      </w:r>
      <w:r w:rsidRPr="00A60936">
        <w:rPr>
          <w:color w:val="000000"/>
          <w:spacing w:val="-1"/>
          <w:position w:val="-14"/>
          <w:szCs w:val="28"/>
          <w:highlight w:val="yellow"/>
        </w:rPr>
        <w:object w:dxaOrig="420" w:dyaOrig="380">
          <v:shape id="_x0000_i1046" type="#_x0000_t75" style="width:21pt;height:18.75pt" o:ole="">
            <v:imagedata r:id="rId66" o:title=""/>
          </v:shape>
          <o:OLEObject Type="Embed" ProgID="Equation.3" ShapeID="_x0000_i1046" DrawAspect="Content" ObjectID="_1493157440" r:id="rId67"/>
        </w:object>
      </w:r>
      <w:r w:rsidRPr="00A60936">
        <w:rPr>
          <w:color w:val="000000"/>
          <w:spacing w:val="-1"/>
          <w:szCs w:val="28"/>
          <w:highlight w:val="yellow"/>
        </w:rPr>
        <w:t>- ціна реалізації виробу г-го найменування, грн.;</w:t>
      </w:r>
    </w:p>
    <w:p w:rsidR="00AA01E9" w:rsidRPr="00A60936" w:rsidRDefault="00AA01E9" w:rsidP="00BE7F00">
      <w:pPr>
        <w:shd w:val="clear" w:color="auto" w:fill="FFFFFF"/>
        <w:ind w:firstLine="900"/>
        <w:rPr>
          <w:szCs w:val="28"/>
          <w:highlight w:val="yellow"/>
        </w:rPr>
      </w:pPr>
      <w:r w:rsidRPr="00A60936">
        <w:rPr>
          <w:color w:val="000000"/>
          <w:spacing w:val="-1"/>
          <w:position w:val="-12"/>
          <w:szCs w:val="28"/>
          <w:highlight w:val="yellow"/>
        </w:rPr>
        <w:object w:dxaOrig="320" w:dyaOrig="360">
          <v:shape id="_x0000_i1047" type="#_x0000_t75" style="width:15.75pt;height:18pt" o:ole="">
            <v:imagedata r:id="rId68" o:title=""/>
          </v:shape>
          <o:OLEObject Type="Embed" ProgID="Equation.3" ShapeID="_x0000_i1047" DrawAspect="Content" ObjectID="_1493157441" r:id="rId69"/>
        </w:object>
      </w:r>
      <w:r w:rsidRPr="00A60936">
        <w:rPr>
          <w:color w:val="000000"/>
          <w:spacing w:val="-1"/>
          <w:szCs w:val="28"/>
          <w:highlight w:val="yellow"/>
        </w:rPr>
        <w:t xml:space="preserve">- кількість виробів і - го найменування, які були реалізовані за рік, </w:t>
      </w:r>
      <w:r w:rsidRPr="00A60936">
        <w:rPr>
          <w:color w:val="000000"/>
          <w:spacing w:val="-5"/>
          <w:szCs w:val="28"/>
          <w:highlight w:val="yellow"/>
        </w:rPr>
        <w:t>шт.;</w:t>
      </w:r>
    </w:p>
    <w:p w:rsidR="00AA01E9" w:rsidRPr="00A60936" w:rsidRDefault="00AA01E9" w:rsidP="00BE7F00">
      <w:pPr>
        <w:shd w:val="clear" w:color="auto" w:fill="FFFFFF"/>
        <w:ind w:firstLine="900"/>
        <w:rPr>
          <w:szCs w:val="28"/>
          <w:highlight w:val="yellow"/>
        </w:rPr>
      </w:pPr>
      <w:r w:rsidRPr="00A60936">
        <w:rPr>
          <w:color w:val="000000"/>
          <w:szCs w:val="28"/>
          <w:highlight w:val="yellow"/>
        </w:rPr>
        <w:t>n - кількість найменувань видів виробів.</w:t>
      </w:r>
    </w:p>
    <w:p w:rsidR="00AA01E9" w:rsidRPr="00A60936" w:rsidRDefault="00AA01E9" w:rsidP="00BE7F00">
      <w:pPr>
        <w:shd w:val="clear" w:color="auto" w:fill="FFFFFF"/>
        <w:ind w:firstLine="900"/>
        <w:rPr>
          <w:color w:val="000000"/>
          <w:spacing w:val="-3"/>
          <w:szCs w:val="28"/>
          <w:highlight w:val="yellow"/>
        </w:rPr>
      </w:pPr>
      <w:r w:rsidRPr="00A60936">
        <w:rPr>
          <w:i/>
          <w:iCs/>
          <w:color w:val="000000"/>
          <w:szCs w:val="28"/>
          <w:highlight w:val="yellow"/>
        </w:rPr>
        <w:t xml:space="preserve">Витрати підприємства </w:t>
      </w:r>
      <w:r w:rsidRPr="00A60936">
        <w:rPr>
          <w:i/>
          <w:iCs/>
          <w:color w:val="000000"/>
          <w:position w:val="-10"/>
          <w:szCs w:val="28"/>
          <w:highlight w:val="yellow"/>
        </w:rPr>
        <w:object w:dxaOrig="320" w:dyaOrig="340">
          <v:shape id="_x0000_i1048" type="#_x0000_t75" style="width:15.75pt;height:17.25pt" o:ole="">
            <v:imagedata r:id="rId70" o:title=""/>
          </v:shape>
          <o:OLEObject Type="Embed" ProgID="Equation.3" ShapeID="_x0000_i1048" DrawAspect="Content" ObjectID="_1493157442" r:id="rId71"/>
        </w:object>
      </w:r>
      <w:r w:rsidRPr="00A60936">
        <w:rPr>
          <w:color w:val="000000"/>
          <w:szCs w:val="28"/>
          <w:highlight w:val="yellow"/>
        </w:rPr>
        <w:t xml:space="preserve"> за рік можна розрахувати за </w:t>
      </w:r>
      <w:r w:rsidRPr="00A60936">
        <w:rPr>
          <w:color w:val="000000"/>
          <w:spacing w:val="-3"/>
          <w:szCs w:val="28"/>
          <w:highlight w:val="yellow"/>
        </w:rPr>
        <w:t>формулою:</w:t>
      </w:r>
    </w:p>
    <w:p w:rsidR="00AA01E9" w:rsidRPr="00A60936" w:rsidRDefault="00AA01E9" w:rsidP="00BE7F00">
      <w:pPr>
        <w:shd w:val="clear" w:color="auto" w:fill="FFFFFF"/>
        <w:ind w:firstLine="900"/>
        <w:rPr>
          <w:szCs w:val="28"/>
          <w:highlight w:val="yellow"/>
        </w:rPr>
      </w:pPr>
      <w:r w:rsidRPr="00A60936">
        <w:rPr>
          <w:szCs w:val="28"/>
          <w:highlight w:val="yellow"/>
        </w:rPr>
        <w:t xml:space="preserve">                                </w:t>
      </w:r>
      <w:r w:rsidRPr="00A60936">
        <w:rPr>
          <w:position w:val="-12"/>
          <w:szCs w:val="28"/>
          <w:highlight w:val="yellow"/>
        </w:rPr>
        <w:object w:dxaOrig="1860" w:dyaOrig="360">
          <v:shape id="_x0000_i1049" type="#_x0000_t75" style="width:93pt;height:18pt" o:ole="">
            <v:imagedata r:id="rId72" o:title=""/>
          </v:shape>
          <o:OLEObject Type="Embed" ProgID="Equation.3" ShapeID="_x0000_i1049" DrawAspect="Content" ObjectID="_1493157443" r:id="rId73"/>
        </w:object>
      </w:r>
      <w:r w:rsidRPr="00A60936">
        <w:rPr>
          <w:szCs w:val="28"/>
          <w:highlight w:val="yellow"/>
        </w:rPr>
        <w:tab/>
      </w:r>
      <w:r w:rsidRPr="00A60936">
        <w:rPr>
          <w:szCs w:val="28"/>
          <w:highlight w:val="yellow"/>
        </w:rPr>
        <w:tab/>
      </w:r>
      <w:r w:rsidRPr="00A60936">
        <w:rPr>
          <w:szCs w:val="28"/>
          <w:highlight w:val="yellow"/>
        </w:rPr>
        <w:tab/>
      </w:r>
      <w:r w:rsidRPr="00A60936">
        <w:rPr>
          <w:szCs w:val="28"/>
          <w:highlight w:val="yellow"/>
        </w:rPr>
        <w:tab/>
        <w:t xml:space="preserve"> (4.3.4)</w:t>
      </w:r>
    </w:p>
    <w:p w:rsidR="00AA01E9" w:rsidRPr="00A60936" w:rsidRDefault="00AA01E9" w:rsidP="00BE7F00">
      <w:pPr>
        <w:shd w:val="clear" w:color="auto" w:fill="FFFFFF"/>
        <w:tabs>
          <w:tab w:val="left" w:pos="0"/>
        </w:tabs>
        <w:ind w:firstLine="900"/>
        <w:rPr>
          <w:bCs/>
          <w:color w:val="000000"/>
          <w:szCs w:val="28"/>
          <w:highlight w:val="yellow"/>
        </w:rPr>
      </w:pPr>
    </w:p>
    <w:p w:rsidR="00AA01E9" w:rsidRPr="00A60936" w:rsidRDefault="00AA01E9" w:rsidP="00BE7F00">
      <w:pPr>
        <w:shd w:val="clear" w:color="auto" w:fill="FFFFFF"/>
        <w:tabs>
          <w:tab w:val="left" w:pos="0"/>
        </w:tabs>
        <w:ind w:firstLine="900"/>
        <w:rPr>
          <w:color w:val="000000"/>
          <w:spacing w:val="6"/>
          <w:szCs w:val="28"/>
          <w:highlight w:val="yellow"/>
        </w:rPr>
      </w:pPr>
      <w:r w:rsidRPr="00A60936">
        <w:rPr>
          <w:bCs/>
          <w:color w:val="000000"/>
          <w:szCs w:val="28"/>
          <w:highlight w:val="yellow"/>
        </w:rPr>
        <w:t>Таблиця 4.3.1 – Аналіз доходу в залежності від кількості споживачів</w:t>
      </w:r>
    </w:p>
    <w:tbl>
      <w:tblPr>
        <w:tblW w:w="973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4"/>
        <w:gridCol w:w="3928"/>
        <w:gridCol w:w="2970"/>
      </w:tblGrid>
      <w:tr w:rsidR="00AA01E9" w:rsidRPr="00A60936" w:rsidTr="00FA7E31">
        <w:trPr>
          <w:trHeight w:val="517"/>
          <w:jc w:val="center"/>
        </w:trPr>
        <w:tc>
          <w:tcPr>
            <w:tcW w:w="2834" w:type="dxa"/>
            <w:vAlign w:val="center"/>
          </w:tcPr>
          <w:p w:rsidR="00AA01E9" w:rsidRPr="00A60936" w:rsidRDefault="00AA01E9" w:rsidP="00BE7F00">
            <w:pPr>
              <w:tabs>
                <w:tab w:val="left" w:pos="0"/>
              </w:tabs>
              <w:rPr>
                <w:szCs w:val="28"/>
                <w:highlight w:val="yellow"/>
              </w:rPr>
            </w:pPr>
            <w:r w:rsidRPr="00A60936">
              <w:rPr>
                <w:szCs w:val="28"/>
                <w:highlight w:val="yellow"/>
              </w:rPr>
              <w:t xml:space="preserve">№  п/п </w:t>
            </w:r>
          </w:p>
          <w:p w:rsidR="00AA01E9" w:rsidRPr="00A60936" w:rsidRDefault="00AA01E9" w:rsidP="00BE7F00">
            <w:pPr>
              <w:tabs>
                <w:tab w:val="left" w:pos="0"/>
              </w:tabs>
              <w:rPr>
                <w:szCs w:val="28"/>
                <w:highlight w:val="yellow"/>
              </w:rPr>
            </w:pPr>
            <w:r w:rsidRPr="00A60936">
              <w:rPr>
                <w:szCs w:val="28"/>
                <w:highlight w:val="yellow"/>
              </w:rPr>
              <w:t>року (місяця)</w:t>
            </w:r>
          </w:p>
        </w:tc>
        <w:tc>
          <w:tcPr>
            <w:tcW w:w="3928" w:type="dxa"/>
            <w:vAlign w:val="center"/>
          </w:tcPr>
          <w:p w:rsidR="00AA01E9" w:rsidRPr="00A60936" w:rsidRDefault="00AA01E9" w:rsidP="00BE7F00">
            <w:pPr>
              <w:tabs>
                <w:tab w:val="left" w:pos="0"/>
              </w:tabs>
              <w:ind w:firstLine="567"/>
              <w:rPr>
                <w:color w:val="000000"/>
                <w:spacing w:val="6"/>
                <w:szCs w:val="28"/>
                <w:highlight w:val="yellow"/>
              </w:rPr>
            </w:pPr>
            <w:r w:rsidRPr="00A60936">
              <w:rPr>
                <w:color w:val="000000"/>
                <w:spacing w:val="6"/>
                <w:szCs w:val="28"/>
                <w:highlight w:val="yellow"/>
              </w:rPr>
              <w:t>Кількість споживачів</w:t>
            </w:r>
          </w:p>
        </w:tc>
        <w:tc>
          <w:tcPr>
            <w:tcW w:w="2970" w:type="dxa"/>
            <w:vAlign w:val="center"/>
          </w:tcPr>
          <w:p w:rsidR="00AA01E9" w:rsidRPr="00A60936" w:rsidRDefault="00AA01E9" w:rsidP="00BE7F00">
            <w:pPr>
              <w:tabs>
                <w:tab w:val="left" w:pos="0"/>
              </w:tabs>
              <w:ind w:firstLine="567"/>
              <w:rPr>
                <w:color w:val="000000"/>
                <w:spacing w:val="6"/>
                <w:szCs w:val="28"/>
                <w:highlight w:val="yellow"/>
              </w:rPr>
            </w:pPr>
            <w:r w:rsidRPr="00A60936">
              <w:rPr>
                <w:color w:val="000000"/>
                <w:spacing w:val="6"/>
                <w:szCs w:val="28"/>
                <w:highlight w:val="yellow"/>
              </w:rPr>
              <w:t>Дохід, грн</w:t>
            </w:r>
          </w:p>
        </w:tc>
      </w:tr>
      <w:tr w:rsidR="00AA01E9" w:rsidRPr="00A60936" w:rsidTr="00FA7E31">
        <w:trPr>
          <w:jc w:val="center"/>
        </w:trPr>
        <w:tc>
          <w:tcPr>
            <w:tcW w:w="2834" w:type="dxa"/>
            <w:vAlign w:val="center"/>
          </w:tcPr>
          <w:p w:rsidR="00AA01E9" w:rsidRPr="00A60936" w:rsidRDefault="00AA01E9" w:rsidP="00BE7F00">
            <w:pPr>
              <w:tabs>
                <w:tab w:val="left" w:pos="0"/>
              </w:tabs>
              <w:ind w:firstLine="567"/>
              <w:rPr>
                <w:szCs w:val="28"/>
                <w:highlight w:val="yellow"/>
              </w:rPr>
            </w:pPr>
          </w:p>
        </w:tc>
        <w:tc>
          <w:tcPr>
            <w:tcW w:w="3928" w:type="dxa"/>
            <w:vAlign w:val="center"/>
          </w:tcPr>
          <w:p w:rsidR="00AA01E9" w:rsidRPr="00A60936" w:rsidRDefault="00AA01E9" w:rsidP="00BE7F00">
            <w:pPr>
              <w:tabs>
                <w:tab w:val="left" w:pos="0"/>
              </w:tabs>
              <w:ind w:firstLine="567"/>
              <w:rPr>
                <w:color w:val="000000"/>
                <w:spacing w:val="6"/>
                <w:szCs w:val="28"/>
                <w:highlight w:val="yellow"/>
              </w:rPr>
            </w:pPr>
          </w:p>
        </w:tc>
        <w:tc>
          <w:tcPr>
            <w:tcW w:w="2970" w:type="dxa"/>
            <w:vAlign w:val="center"/>
          </w:tcPr>
          <w:p w:rsidR="00AA01E9" w:rsidRPr="00A60936" w:rsidRDefault="00AA01E9" w:rsidP="00BE7F00">
            <w:pPr>
              <w:tabs>
                <w:tab w:val="left" w:pos="0"/>
              </w:tabs>
              <w:ind w:firstLine="567"/>
              <w:rPr>
                <w:color w:val="000000"/>
                <w:spacing w:val="6"/>
                <w:szCs w:val="28"/>
                <w:highlight w:val="yellow"/>
              </w:rPr>
            </w:pPr>
          </w:p>
        </w:tc>
      </w:tr>
    </w:tbl>
    <w:p w:rsidR="00AA01E9" w:rsidRPr="00A60936" w:rsidRDefault="00AA01E9" w:rsidP="00BE7F00">
      <w:pPr>
        <w:autoSpaceDE w:val="0"/>
        <w:autoSpaceDN w:val="0"/>
        <w:adjustRightInd w:val="0"/>
        <w:ind w:firstLine="567"/>
        <w:rPr>
          <w:b/>
          <w:bCs/>
          <w:color w:val="000000"/>
          <w:szCs w:val="28"/>
          <w:highlight w:val="yellow"/>
        </w:rPr>
      </w:pPr>
    </w:p>
    <w:p w:rsidR="00AA01E9" w:rsidRPr="00A60936" w:rsidRDefault="00AA01E9" w:rsidP="00BE7F00">
      <w:pPr>
        <w:shd w:val="clear" w:color="auto" w:fill="FFFFFF"/>
        <w:tabs>
          <w:tab w:val="left" w:pos="0"/>
        </w:tabs>
        <w:ind w:firstLine="567"/>
        <w:rPr>
          <w:bCs/>
          <w:i/>
          <w:iCs/>
          <w:color w:val="000000"/>
          <w:szCs w:val="28"/>
          <w:highlight w:val="yellow"/>
        </w:rPr>
      </w:pPr>
      <w:r w:rsidRPr="00A60936">
        <w:rPr>
          <w:i/>
          <w:iCs/>
          <w:szCs w:val="28"/>
          <w:highlight w:val="yellow"/>
        </w:rPr>
        <w:lastRenderedPageBreak/>
        <w:t>Якщо планується, що проект реалізовуватиметься як соціальний (неприбутковий), або вузькоспеціалізований, доцільно п</w:t>
      </w:r>
      <w:r w:rsidRPr="00A60936">
        <w:rPr>
          <w:bCs/>
          <w:i/>
          <w:iCs/>
          <w:color w:val="000000"/>
          <w:szCs w:val="28"/>
          <w:highlight w:val="yellow"/>
        </w:rPr>
        <w:t>ровести порівняльну характеристику затрат користувача до і після використання розробки і визначити його як величину прибутку.</w:t>
      </w:r>
    </w:p>
    <w:p w:rsidR="00AA01E9" w:rsidRPr="00A60936" w:rsidRDefault="00AA01E9" w:rsidP="00BE7F00">
      <w:pPr>
        <w:shd w:val="clear" w:color="auto" w:fill="FFFFFF"/>
        <w:tabs>
          <w:tab w:val="left" w:pos="0"/>
        </w:tabs>
        <w:ind w:firstLine="567"/>
        <w:rPr>
          <w:bCs/>
          <w:color w:val="000000"/>
          <w:szCs w:val="28"/>
          <w:highlight w:val="yellow"/>
        </w:rPr>
      </w:pPr>
    </w:p>
    <w:p w:rsidR="00AA01E9" w:rsidRPr="00A60936" w:rsidRDefault="00AA01E9" w:rsidP="00BE7F00">
      <w:pPr>
        <w:shd w:val="clear" w:color="auto" w:fill="FFFFFF"/>
        <w:tabs>
          <w:tab w:val="left" w:pos="0"/>
        </w:tabs>
        <w:ind w:firstLine="567"/>
        <w:rPr>
          <w:bCs/>
          <w:color w:val="000000"/>
          <w:szCs w:val="28"/>
          <w:highlight w:val="yellow"/>
        </w:rPr>
      </w:pPr>
    </w:p>
    <w:p w:rsidR="00AA01E9" w:rsidRPr="00A60936" w:rsidRDefault="00AA01E9" w:rsidP="00BE7F00">
      <w:pPr>
        <w:shd w:val="clear" w:color="auto" w:fill="FFFFFF"/>
        <w:tabs>
          <w:tab w:val="left" w:pos="0"/>
        </w:tabs>
        <w:ind w:firstLine="567"/>
        <w:rPr>
          <w:bCs/>
          <w:color w:val="000000"/>
          <w:szCs w:val="28"/>
          <w:highlight w:val="yellow"/>
        </w:rPr>
      </w:pPr>
    </w:p>
    <w:p w:rsidR="00AA01E9" w:rsidRPr="00A60936" w:rsidRDefault="00AA01E9" w:rsidP="00BE7F00">
      <w:pPr>
        <w:shd w:val="clear" w:color="auto" w:fill="FFFFFF"/>
        <w:tabs>
          <w:tab w:val="left" w:pos="0"/>
        </w:tabs>
        <w:ind w:firstLine="567"/>
        <w:rPr>
          <w:bCs/>
          <w:color w:val="000000"/>
          <w:szCs w:val="28"/>
          <w:highlight w:val="yellow"/>
        </w:rPr>
      </w:pPr>
      <w:r w:rsidRPr="00A60936">
        <w:rPr>
          <w:bCs/>
          <w:color w:val="000000"/>
          <w:szCs w:val="28"/>
          <w:highlight w:val="yellow"/>
        </w:rPr>
        <w:t>Таблиця 4.3.1 – Порівняння затрат користувача на виконання певних завдань (вказати яких) без використання розробки ( вказати якої) та після.</w:t>
      </w:r>
    </w:p>
    <w:p w:rsidR="00AA01E9" w:rsidRPr="00A60936" w:rsidRDefault="00AA01E9" w:rsidP="00BE7F00">
      <w:pPr>
        <w:shd w:val="clear" w:color="auto" w:fill="FFFFFF"/>
        <w:tabs>
          <w:tab w:val="left" w:pos="0"/>
        </w:tabs>
        <w:ind w:firstLine="567"/>
        <w:rPr>
          <w:bCs/>
          <w:color w:val="000000"/>
          <w:szCs w:val="28"/>
          <w:highlight w:val="yellow"/>
        </w:rPr>
      </w:pPr>
    </w:p>
    <w:p w:rsidR="00AA01E9" w:rsidRPr="00A60936" w:rsidRDefault="00AA01E9" w:rsidP="00BE7F00">
      <w:pPr>
        <w:shd w:val="clear" w:color="auto" w:fill="FFFFFF"/>
        <w:tabs>
          <w:tab w:val="left" w:pos="0"/>
        </w:tabs>
        <w:ind w:firstLine="567"/>
        <w:rPr>
          <w:bCs/>
          <w:color w:val="000000"/>
          <w:szCs w:val="28"/>
          <w:highlight w:val="yellow"/>
        </w:rPr>
      </w:pPr>
      <w:r w:rsidRPr="00A60936">
        <w:rPr>
          <w:bCs/>
          <w:color w:val="000000"/>
          <w:szCs w:val="28"/>
          <w:highlight w:val="yellow"/>
        </w:rPr>
        <w:t>Наприклад. Порівняння затрат фірми користувача на виконання 7 проектів за 1 рік з сталою заробітною платою (120грн/день).</w:t>
      </w:r>
    </w:p>
    <w:p w:rsidR="00AA01E9" w:rsidRPr="00A60936" w:rsidRDefault="00AA01E9" w:rsidP="00BE7F00">
      <w:pPr>
        <w:shd w:val="clear" w:color="auto" w:fill="FFFFFF"/>
        <w:tabs>
          <w:tab w:val="left" w:pos="0"/>
        </w:tabs>
        <w:ind w:firstLine="567"/>
        <w:rPr>
          <w:bCs/>
          <w:color w:val="000000"/>
          <w:szCs w:val="28"/>
          <w:highlight w:val="yellow"/>
        </w:rPr>
      </w:pPr>
    </w:p>
    <w:tbl>
      <w:tblPr>
        <w:tblW w:w="9355"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10"/>
        <w:gridCol w:w="2268"/>
        <w:gridCol w:w="3577"/>
      </w:tblGrid>
      <w:tr w:rsidR="00AA01E9" w:rsidRPr="00A60936" w:rsidTr="00FA7E31">
        <w:tc>
          <w:tcPr>
            <w:tcW w:w="3510" w:type="dxa"/>
            <w:vAlign w:val="center"/>
          </w:tcPr>
          <w:p w:rsidR="00AA01E9" w:rsidRPr="00A60936" w:rsidRDefault="00AA01E9" w:rsidP="00BE7F00">
            <w:pPr>
              <w:tabs>
                <w:tab w:val="left" w:pos="0"/>
              </w:tabs>
              <w:rPr>
                <w:bCs/>
                <w:color w:val="000000"/>
                <w:szCs w:val="28"/>
                <w:highlight w:val="yellow"/>
              </w:rPr>
            </w:pPr>
            <w:r w:rsidRPr="00A60936">
              <w:rPr>
                <w:bCs/>
                <w:color w:val="000000"/>
                <w:szCs w:val="28"/>
                <w:highlight w:val="yellow"/>
              </w:rPr>
              <w:t>Назва порівняльного параметру</w:t>
            </w:r>
          </w:p>
        </w:tc>
        <w:tc>
          <w:tcPr>
            <w:tcW w:w="2268" w:type="dxa"/>
            <w:vAlign w:val="center"/>
          </w:tcPr>
          <w:p w:rsidR="00AA01E9" w:rsidRPr="00A60936" w:rsidRDefault="00AA01E9" w:rsidP="00BE7F00">
            <w:pPr>
              <w:tabs>
                <w:tab w:val="left" w:pos="0"/>
              </w:tabs>
              <w:ind w:firstLine="67"/>
              <w:rPr>
                <w:bCs/>
                <w:color w:val="000000"/>
                <w:szCs w:val="28"/>
                <w:highlight w:val="yellow"/>
              </w:rPr>
            </w:pPr>
            <w:r w:rsidRPr="00A60936">
              <w:rPr>
                <w:bCs/>
                <w:color w:val="000000"/>
                <w:szCs w:val="28"/>
                <w:highlight w:val="yellow"/>
              </w:rPr>
              <w:t>Виконання робіт вручну</w:t>
            </w:r>
          </w:p>
        </w:tc>
        <w:tc>
          <w:tcPr>
            <w:tcW w:w="3577" w:type="dxa"/>
            <w:vAlign w:val="center"/>
          </w:tcPr>
          <w:p w:rsidR="00AA01E9" w:rsidRPr="00A60936" w:rsidRDefault="00AA01E9" w:rsidP="00BE7F00">
            <w:pPr>
              <w:tabs>
                <w:tab w:val="left" w:pos="0"/>
              </w:tabs>
              <w:ind w:firstLine="67"/>
              <w:rPr>
                <w:bCs/>
                <w:color w:val="000000"/>
                <w:szCs w:val="28"/>
                <w:highlight w:val="yellow"/>
              </w:rPr>
            </w:pPr>
            <w:r w:rsidRPr="00A60936">
              <w:rPr>
                <w:bCs/>
                <w:color w:val="000000"/>
                <w:szCs w:val="28"/>
                <w:highlight w:val="yellow"/>
              </w:rPr>
              <w:t>Виконання робіт з використанням створеної програми</w:t>
            </w:r>
          </w:p>
        </w:tc>
      </w:tr>
      <w:tr w:rsidR="00AA01E9" w:rsidRPr="00A60936" w:rsidTr="00FA7E31">
        <w:tc>
          <w:tcPr>
            <w:tcW w:w="3510" w:type="dxa"/>
            <w:vAlign w:val="center"/>
          </w:tcPr>
          <w:p w:rsidR="00AA01E9" w:rsidRPr="00A60936" w:rsidRDefault="00AA01E9" w:rsidP="00BE7F00">
            <w:pPr>
              <w:tabs>
                <w:tab w:val="left" w:pos="0"/>
              </w:tabs>
              <w:rPr>
                <w:bCs/>
                <w:color w:val="000000"/>
                <w:szCs w:val="28"/>
                <w:highlight w:val="yellow"/>
              </w:rPr>
            </w:pPr>
            <w:r w:rsidRPr="00A60936">
              <w:rPr>
                <w:bCs/>
                <w:color w:val="000000"/>
                <w:szCs w:val="28"/>
                <w:highlight w:val="yellow"/>
              </w:rPr>
              <w:t>Тривалість розробки проекту</w:t>
            </w:r>
          </w:p>
        </w:tc>
        <w:tc>
          <w:tcPr>
            <w:tcW w:w="2268" w:type="dxa"/>
            <w:vAlign w:val="center"/>
          </w:tcPr>
          <w:p w:rsidR="00AA01E9" w:rsidRPr="00A60936" w:rsidRDefault="00AA01E9" w:rsidP="00BE7F00">
            <w:pPr>
              <w:tabs>
                <w:tab w:val="left" w:pos="0"/>
              </w:tabs>
              <w:ind w:firstLine="67"/>
              <w:rPr>
                <w:bCs/>
                <w:color w:val="000000"/>
                <w:szCs w:val="28"/>
                <w:highlight w:val="yellow"/>
              </w:rPr>
            </w:pPr>
            <w:r w:rsidRPr="00A60936">
              <w:rPr>
                <w:bCs/>
                <w:color w:val="000000"/>
                <w:szCs w:val="28"/>
                <w:highlight w:val="yellow"/>
              </w:rPr>
              <w:t>40 днів</w:t>
            </w:r>
          </w:p>
        </w:tc>
        <w:tc>
          <w:tcPr>
            <w:tcW w:w="3577" w:type="dxa"/>
            <w:vAlign w:val="center"/>
          </w:tcPr>
          <w:p w:rsidR="00AA01E9" w:rsidRPr="00A60936" w:rsidRDefault="00AA01E9" w:rsidP="00BE7F00">
            <w:pPr>
              <w:tabs>
                <w:tab w:val="left" w:pos="0"/>
              </w:tabs>
              <w:ind w:firstLine="67"/>
              <w:rPr>
                <w:bCs/>
                <w:color w:val="000000"/>
                <w:szCs w:val="28"/>
                <w:highlight w:val="yellow"/>
              </w:rPr>
            </w:pPr>
            <w:r w:rsidRPr="00A60936">
              <w:rPr>
                <w:bCs/>
                <w:color w:val="000000"/>
                <w:szCs w:val="28"/>
                <w:highlight w:val="yellow"/>
              </w:rPr>
              <w:t>25 днів</w:t>
            </w:r>
          </w:p>
        </w:tc>
      </w:tr>
      <w:tr w:rsidR="00AA01E9" w:rsidRPr="00A60936" w:rsidTr="00FA7E31">
        <w:tc>
          <w:tcPr>
            <w:tcW w:w="3510" w:type="dxa"/>
            <w:vAlign w:val="center"/>
          </w:tcPr>
          <w:p w:rsidR="00AA01E9" w:rsidRPr="00A60936" w:rsidRDefault="00AA01E9" w:rsidP="00BE7F00">
            <w:pPr>
              <w:tabs>
                <w:tab w:val="left" w:pos="0"/>
              </w:tabs>
              <w:rPr>
                <w:bCs/>
                <w:color w:val="000000"/>
                <w:szCs w:val="28"/>
                <w:highlight w:val="yellow"/>
              </w:rPr>
            </w:pPr>
            <w:r w:rsidRPr="00A60936">
              <w:rPr>
                <w:bCs/>
                <w:color w:val="000000"/>
                <w:szCs w:val="28"/>
                <w:highlight w:val="yellow"/>
              </w:rPr>
              <w:t>Час на виконання 7 проектів</w:t>
            </w:r>
          </w:p>
        </w:tc>
        <w:tc>
          <w:tcPr>
            <w:tcW w:w="2268" w:type="dxa"/>
            <w:vAlign w:val="center"/>
          </w:tcPr>
          <w:p w:rsidR="00AA01E9" w:rsidRPr="00A60936" w:rsidRDefault="00AA01E9" w:rsidP="00BE7F00">
            <w:pPr>
              <w:tabs>
                <w:tab w:val="left" w:pos="0"/>
              </w:tabs>
              <w:ind w:firstLine="67"/>
              <w:rPr>
                <w:bCs/>
                <w:color w:val="000000"/>
                <w:szCs w:val="28"/>
                <w:highlight w:val="yellow"/>
              </w:rPr>
            </w:pPr>
            <w:r w:rsidRPr="00A60936">
              <w:rPr>
                <w:bCs/>
                <w:color w:val="000000"/>
                <w:szCs w:val="28"/>
                <w:highlight w:val="yellow"/>
              </w:rPr>
              <w:t>280 днів</w:t>
            </w:r>
          </w:p>
        </w:tc>
        <w:tc>
          <w:tcPr>
            <w:tcW w:w="3577" w:type="dxa"/>
            <w:vAlign w:val="center"/>
          </w:tcPr>
          <w:p w:rsidR="00AA01E9" w:rsidRPr="00A60936" w:rsidRDefault="00AA01E9" w:rsidP="00BE7F00">
            <w:pPr>
              <w:tabs>
                <w:tab w:val="left" w:pos="0"/>
              </w:tabs>
              <w:ind w:firstLine="67"/>
              <w:rPr>
                <w:bCs/>
                <w:color w:val="000000"/>
                <w:szCs w:val="28"/>
                <w:highlight w:val="yellow"/>
              </w:rPr>
            </w:pPr>
            <w:r w:rsidRPr="00A60936">
              <w:rPr>
                <w:bCs/>
                <w:color w:val="000000"/>
                <w:szCs w:val="28"/>
                <w:highlight w:val="yellow"/>
              </w:rPr>
              <w:t>175 днів</w:t>
            </w:r>
          </w:p>
        </w:tc>
      </w:tr>
      <w:tr w:rsidR="00AA01E9" w:rsidRPr="00A60936" w:rsidTr="00FA7E31">
        <w:tc>
          <w:tcPr>
            <w:tcW w:w="3510" w:type="dxa"/>
            <w:vAlign w:val="center"/>
          </w:tcPr>
          <w:p w:rsidR="00AA01E9" w:rsidRPr="00A60936" w:rsidRDefault="00AA01E9" w:rsidP="00BE7F00">
            <w:pPr>
              <w:tabs>
                <w:tab w:val="left" w:pos="0"/>
              </w:tabs>
              <w:rPr>
                <w:bCs/>
                <w:color w:val="000000"/>
                <w:szCs w:val="28"/>
                <w:highlight w:val="yellow"/>
              </w:rPr>
            </w:pPr>
            <w:r w:rsidRPr="00A60936">
              <w:rPr>
                <w:bCs/>
                <w:color w:val="000000"/>
                <w:szCs w:val="28"/>
                <w:highlight w:val="yellow"/>
              </w:rPr>
              <w:t>Витрати на оплату праці</w:t>
            </w:r>
          </w:p>
        </w:tc>
        <w:tc>
          <w:tcPr>
            <w:tcW w:w="2268" w:type="dxa"/>
            <w:vAlign w:val="center"/>
          </w:tcPr>
          <w:p w:rsidR="00AA01E9" w:rsidRPr="00A60936" w:rsidRDefault="00AA01E9" w:rsidP="00BE7F00">
            <w:pPr>
              <w:tabs>
                <w:tab w:val="left" w:pos="0"/>
              </w:tabs>
              <w:ind w:firstLine="67"/>
              <w:rPr>
                <w:bCs/>
                <w:color w:val="000000"/>
                <w:szCs w:val="28"/>
                <w:highlight w:val="yellow"/>
              </w:rPr>
            </w:pPr>
            <w:r w:rsidRPr="00A60936">
              <w:rPr>
                <w:bCs/>
                <w:color w:val="000000"/>
                <w:szCs w:val="28"/>
                <w:highlight w:val="yellow"/>
              </w:rPr>
              <w:t>33600 грн.</w:t>
            </w:r>
          </w:p>
        </w:tc>
        <w:tc>
          <w:tcPr>
            <w:tcW w:w="3577" w:type="dxa"/>
            <w:vAlign w:val="center"/>
          </w:tcPr>
          <w:p w:rsidR="00AA01E9" w:rsidRPr="00A60936" w:rsidRDefault="00AA01E9" w:rsidP="00BE7F00">
            <w:pPr>
              <w:tabs>
                <w:tab w:val="left" w:pos="0"/>
              </w:tabs>
              <w:ind w:firstLine="67"/>
              <w:rPr>
                <w:bCs/>
                <w:color w:val="000000"/>
                <w:szCs w:val="28"/>
                <w:highlight w:val="yellow"/>
              </w:rPr>
            </w:pPr>
            <w:r w:rsidRPr="00A60936">
              <w:rPr>
                <w:bCs/>
                <w:color w:val="000000"/>
                <w:szCs w:val="28"/>
                <w:highlight w:val="yellow"/>
              </w:rPr>
              <w:t>21000 грн.</w:t>
            </w:r>
          </w:p>
        </w:tc>
      </w:tr>
      <w:tr w:rsidR="00AA01E9" w:rsidRPr="00A60936" w:rsidTr="00FA7E31">
        <w:tc>
          <w:tcPr>
            <w:tcW w:w="3510" w:type="dxa"/>
            <w:vAlign w:val="center"/>
          </w:tcPr>
          <w:p w:rsidR="00AA01E9" w:rsidRPr="00A60936" w:rsidRDefault="00AA01E9" w:rsidP="00BE7F00">
            <w:pPr>
              <w:tabs>
                <w:tab w:val="left" w:pos="0"/>
              </w:tabs>
              <w:rPr>
                <w:bCs/>
                <w:color w:val="000000"/>
                <w:szCs w:val="28"/>
                <w:highlight w:val="yellow"/>
              </w:rPr>
            </w:pPr>
            <w:r w:rsidRPr="00A60936">
              <w:rPr>
                <w:bCs/>
                <w:color w:val="000000"/>
                <w:szCs w:val="28"/>
                <w:highlight w:val="yellow"/>
              </w:rPr>
              <w:t>Експлуатаційні витрати</w:t>
            </w:r>
          </w:p>
        </w:tc>
        <w:tc>
          <w:tcPr>
            <w:tcW w:w="2268" w:type="dxa"/>
            <w:vAlign w:val="center"/>
          </w:tcPr>
          <w:p w:rsidR="00AA01E9" w:rsidRPr="00A60936" w:rsidRDefault="00AA01E9" w:rsidP="00BE7F00">
            <w:pPr>
              <w:tabs>
                <w:tab w:val="left" w:pos="0"/>
              </w:tabs>
              <w:ind w:firstLine="67"/>
              <w:rPr>
                <w:bCs/>
                <w:color w:val="000000"/>
                <w:szCs w:val="28"/>
                <w:highlight w:val="yellow"/>
              </w:rPr>
            </w:pPr>
            <w:r w:rsidRPr="00A60936">
              <w:rPr>
                <w:bCs/>
                <w:color w:val="000000"/>
                <w:szCs w:val="28"/>
                <w:highlight w:val="yellow"/>
              </w:rPr>
              <w:t>956,48грн.</w:t>
            </w:r>
          </w:p>
        </w:tc>
        <w:tc>
          <w:tcPr>
            <w:tcW w:w="3577" w:type="dxa"/>
            <w:vAlign w:val="center"/>
          </w:tcPr>
          <w:p w:rsidR="00AA01E9" w:rsidRPr="00A60936" w:rsidRDefault="00AA01E9" w:rsidP="00BE7F00">
            <w:pPr>
              <w:tabs>
                <w:tab w:val="left" w:pos="0"/>
              </w:tabs>
              <w:ind w:firstLine="67"/>
              <w:rPr>
                <w:bCs/>
                <w:color w:val="000000"/>
                <w:szCs w:val="28"/>
                <w:highlight w:val="yellow"/>
              </w:rPr>
            </w:pPr>
            <w:r w:rsidRPr="00A60936">
              <w:rPr>
                <w:bCs/>
                <w:color w:val="000000"/>
                <w:szCs w:val="28"/>
                <w:highlight w:val="yellow"/>
              </w:rPr>
              <w:t>597,8грн.</w:t>
            </w:r>
          </w:p>
        </w:tc>
      </w:tr>
      <w:tr w:rsidR="00AA01E9" w:rsidRPr="00A60936" w:rsidTr="00FA7E31">
        <w:tc>
          <w:tcPr>
            <w:tcW w:w="3510" w:type="dxa"/>
            <w:vAlign w:val="center"/>
          </w:tcPr>
          <w:p w:rsidR="00AA01E9" w:rsidRPr="00A60936" w:rsidRDefault="00AA01E9" w:rsidP="00BE7F00">
            <w:pPr>
              <w:tabs>
                <w:tab w:val="left" w:pos="0"/>
              </w:tabs>
              <w:rPr>
                <w:bCs/>
                <w:color w:val="000000"/>
                <w:szCs w:val="28"/>
                <w:highlight w:val="yellow"/>
              </w:rPr>
            </w:pPr>
            <w:r w:rsidRPr="00A60936">
              <w:rPr>
                <w:bCs/>
                <w:color w:val="000000"/>
                <w:szCs w:val="28"/>
                <w:highlight w:val="yellow"/>
              </w:rPr>
              <w:t>Загальна сума фінансових витрат</w:t>
            </w:r>
          </w:p>
        </w:tc>
        <w:tc>
          <w:tcPr>
            <w:tcW w:w="2268" w:type="dxa"/>
            <w:vAlign w:val="center"/>
          </w:tcPr>
          <w:p w:rsidR="00AA01E9" w:rsidRPr="00A60936" w:rsidRDefault="00AA01E9" w:rsidP="00BE7F00">
            <w:pPr>
              <w:tabs>
                <w:tab w:val="left" w:pos="0"/>
              </w:tabs>
              <w:ind w:firstLine="67"/>
              <w:rPr>
                <w:bCs/>
                <w:color w:val="000000"/>
                <w:szCs w:val="28"/>
                <w:highlight w:val="yellow"/>
              </w:rPr>
            </w:pPr>
            <w:r w:rsidRPr="00A60936">
              <w:rPr>
                <w:bCs/>
                <w:color w:val="000000"/>
                <w:szCs w:val="28"/>
                <w:highlight w:val="yellow"/>
              </w:rPr>
              <w:t>34556,48 грн.</w:t>
            </w:r>
          </w:p>
        </w:tc>
        <w:tc>
          <w:tcPr>
            <w:tcW w:w="3577" w:type="dxa"/>
            <w:vAlign w:val="center"/>
          </w:tcPr>
          <w:p w:rsidR="00AA01E9" w:rsidRPr="00A60936" w:rsidRDefault="00AA01E9" w:rsidP="00BE7F00">
            <w:pPr>
              <w:tabs>
                <w:tab w:val="left" w:pos="0"/>
              </w:tabs>
              <w:ind w:firstLine="67"/>
              <w:rPr>
                <w:bCs/>
                <w:color w:val="000000"/>
                <w:szCs w:val="28"/>
                <w:highlight w:val="yellow"/>
              </w:rPr>
            </w:pPr>
            <w:r w:rsidRPr="00A60936">
              <w:rPr>
                <w:bCs/>
                <w:color w:val="000000"/>
                <w:szCs w:val="28"/>
                <w:highlight w:val="yellow"/>
              </w:rPr>
              <w:t>21597,8грн.</w:t>
            </w:r>
          </w:p>
        </w:tc>
      </w:tr>
    </w:tbl>
    <w:p w:rsidR="00AA01E9" w:rsidRPr="00A60936" w:rsidRDefault="00AA01E9" w:rsidP="00BE7F00">
      <w:pPr>
        <w:shd w:val="clear" w:color="auto" w:fill="FFFFFF"/>
        <w:tabs>
          <w:tab w:val="left" w:pos="0"/>
        </w:tabs>
        <w:ind w:firstLine="567"/>
        <w:rPr>
          <w:b/>
          <w:bCs/>
          <w:color w:val="000000"/>
          <w:szCs w:val="28"/>
          <w:highlight w:val="yellow"/>
        </w:rPr>
      </w:pPr>
    </w:p>
    <w:p w:rsidR="00AA01E9" w:rsidRPr="00A60936" w:rsidRDefault="00AA01E9" w:rsidP="00BE7F00">
      <w:pPr>
        <w:shd w:val="clear" w:color="auto" w:fill="FFFFFF"/>
        <w:tabs>
          <w:tab w:val="left" w:pos="0"/>
        </w:tabs>
        <w:ind w:firstLine="567"/>
        <w:rPr>
          <w:color w:val="000000"/>
          <w:spacing w:val="2"/>
          <w:szCs w:val="28"/>
          <w:highlight w:val="yellow"/>
        </w:rPr>
      </w:pPr>
      <w:r w:rsidRPr="00A60936">
        <w:rPr>
          <w:color w:val="000000"/>
          <w:spacing w:val="2"/>
          <w:szCs w:val="28"/>
          <w:highlight w:val="yellow"/>
        </w:rPr>
        <w:t>Очікуваний річний прибуток в результаті автоматизації ручної роботи визначимо за формулою:</w:t>
      </w:r>
    </w:p>
    <w:p w:rsidR="00AA01E9" w:rsidRPr="00A60936" w:rsidRDefault="00AA01E9" w:rsidP="00BE7F00">
      <w:pPr>
        <w:tabs>
          <w:tab w:val="left" w:pos="0"/>
        </w:tabs>
        <w:ind w:firstLine="567"/>
        <w:contextualSpacing/>
        <w:rPr>
          <w:i/>
          <w:szCs w:val="28"/>
          <w:highlight w:val="yellow"/>
        </w:rPr>
      </w:pPr>
      <w:r w:rsidRPr="00A60936">
        <w:rPr>
          <w:i/>
          <w:szCs w:val="28"/>
          <w:highlight w:val="yellow"/>
        </w:rPr>
        <w:t>П</w:t>
      </w:r>
      <w:r w:rsidRPr="00A60936">
        <w:rPr>
          <w:i/>
          <w:szCs w:val="28"/>
          <w:highlight w:val="yellow"/>
          <w:vertAlign w:val="subscript"/>
        </w:rPr>
        <w:t>У</w:t>
      </w:r>
      <w:r w:rsidRPr="00A60936">
        <w:rPr>
          <w:i/>
          <w:szCs w:val="28"/>
          <w:highlight w:val="yellow"/>
        </w:rPr>
        <w:t xml:space="preserve"> = (З</w:t>
      </w:r>
      <w:r w:rsidRPr="00A60936">
        <w:rPr>
          <w:i/>
          <w:szCs w:val="28"/>
          <w:highlight w:val="yellow"/>
          <w:vertAlign w:val="subscript"/>
        </w:rPr>
        <w:t>Р</w:t>
      </w:r>
      <w:r w:rsidRPr="00A60936">
        <w:rPr>
          <w:i/>
          <w:szCs w:val="28"/>
          <w:highlight w:val="yellow"/>
        </w:rPr>
        <w:t xml:space="preserve"> – З</w:t>
      </w:r>
      <w:r w:rsidRPr="00A60936">
        <w:rPr>
          <w:i/>
          <w:szCs w:val="28"/>
          <w:highlight w:val="yellow"/>
          <w:vertAlign w:val="subscript"/>
        </w:rPr>
        <w:t>Т</w:t>
      </w:r>
      <w:r w:rsidRPr="00A60936">
        <w:rPr>
          <w:i/>
          <w:szCs w:val="28"/>
          <w:highlight w:val="yellow"/>
        </w:rPr>
        <w:t>) × (1 –П</w:t>
      </w:r>
      <w:r w:rsidRPr="00A60936">
        <w:rPr>
          <w:i/>
          <w:szCs w:val="28"/>
          <w:highlight w:val="yellow"/>
          <w:vertAlign w:val="subscript"/>
        </w:rPr>
        <w:t>П</w:t>
      </w:r>
      <w:r w:rsidRPr="00A60936">
        <w:rPr>
          <w:i/>
          <w:szCs w:val="28"/>
          <w:highlight w:val="yellow"/>
        </w:rPr>
        <w:t xml:space="preserve">),   </w:t>
      </w:r>
      <w:r w:rsidRPr="00A60936">
        <w:rPr>
          <w:szCs w:val="28"/>
          <w:highlight w:val="yellow"/>
        </w:rPr>
        <w:t>грн.</w:t>
      </w:r>
      <w:r w:rsidRPr="00A60936">
        <w:rPr>
          <w:i/>
          <w:szCs w:val="28"/>
          <w:highlight w:val="yellow"/>
        </w:rPr>
        <w:t xml:space="preserve">        (4.3.5)                                    </w:t>
      </w:r>
      <w:r w:rsidRPr="00A60936">
        <w:rPr>
          <w:szCs w:val="28"/>
          <w:highlight w:val="yellow"/>
        </w:rPr>
        <w:t xml:space="preserve"> (4.3.1)</w:t>
      </w:r>
    </w:p>
    <w:p w:rsidR="00AA01E9" w:rsidRPr="00A60936" w:rsidRDefault="00AA01E9" w:rsidP="00BE7F00">
      <w:pPr>
        <w:tabs>
          <w:tab w:val="left" w:pos="0"/>
        </w:tabs>
        <w:ind w:firstLine="567"/>
        <w:contextualSpacing/>
        <w:rPr>
          <w:szCs w:val="28"/>
          <w:highlight w:val="yellow"/>
        </w:rPr>
      </w:pPr>
      <w:r w:rsidRPr="00A60936">
        <w:rPr>
          <w:szCs w:val="28"/>
          <w:highlight w:val="yellow"/>
        </w:rPr>
        <w:t>де  З</w:t>
      </w:r>
      <w:r w:rsidRPr="00A60936">
        <w:rPr>
          <w:szCs w:val="28"/>
          <w:highlight w:val="yellow"/>
          <w:vertAlign w:val="subscript"/>
        </w:rPr>
        <w:t>Р</w:t>
      </w:r>
      <w:r w:rsidRPr="00A60936">
        <w:rPr>
          <w:szCs w:val="28"/>
          <w:highlight w:val="yellow"/>
        </w:rPr>
        <w:t> – річні експлуатаційні затрати при ручній обробці, грн.</w:t>
      </w:r>
    </w:p>
    <w:p w:rsidR="00AA01E9" w:rsidRPr="00A60936" w:rsidRDefault="00AA01E9" w:rsidP="00BE7F00">
      <w:pPr>
        <w:tabs>
          <w:tab w:val="left" w:pos="0"/>
        </w:tabs>
        <w:ind w:firstLine="567"/>
        <w:contextualSpacing/>
        <w:rPr>
          <w:szCs w:val="28"/>
          <w:highlight w:val="yellow"/>
        </w:rPr>
      </w:pPr>
      <w:r w:rsidRPr="00A60936">
        <w:rPr>
          <w:szCs w:val="28"/>
          <w:highlight w:val="yellow"/>
        </w:rPr>
        <w:t>З</w:t>
      </w:r>
      <w:r w:rsidRPr="00A60936">
        <w:rPr>
          <w:szCs w:val="28"/>
          <w:highlight w:val="yellow"/>
          <w:vertAlign w:val="subscript"/>
        </w:rPr>
        <w:t>Т</w:t>
      </w:r>
      <w:r w:rsidRPr="00A60936">
        <w:rPr>
          <w:szCs w:val="28"/>
          <w:highlight w:val="yellow"/>
        </w:rPr>
        <w:t> – річні поточні затрати, пов’язані з експлуатацією програми, грн..</w:t>
      </w:r>
    </w:p>
    <w:p w:rsidR="00AA01E9" w:rsidRPr="00A60936" w:rsidRDefault="00AA01E9" w:rsidP="00BE7F00">
      <w:pPr>
        <w:tabs>
          <w:tab w:val="left" w:pos="0"/>
        </w:tabs>
        <w:ind w:firstLine="567"/>
        <w:contextualSpacing/>
        <w:rPr>
          <w:szCs w:val="28"/>
          <w:highlight w:val="yellow"/>
        </w:rPr>
      </w:pPr>
      <w:r w:rsidRPr="00A60936">
        <w:rPr>
          <w:szCs w:val="28"/>
          <w:highlight w:val="yellow"/>
        </w:rPr>
        <w:lastRenderedPageBreak/>
        <w:t>П</w:t>
      </w:r>
      <w:r w:rsidRPr="00A60936">
        <w:rPr>
          <w:szCs w:val="28"/>
          <w:highlight w:val="yellow"/>
          <w:vertAlign w:val="subscript"/>
        </w:rPr>
        <w:t>П</w:t>
      </w:r>
      <w:r w:rsidRPr="00A60936">
        <w:rPr>
          <w:szCs w:val="28"/>
          <w:highlight w:val="yellow"/>
        </w:rPr>
        <w:t> – податок на прибуток, %</w:t>
      </w:r>
    </w:p>
    <w:p w:rsidR="00AA01E9" w:rsidRPr="00A60936" w:rsidRDefault="00AA01E9" w:rsidP="00BE7F00">
      <w:pPr>
        <w:tabs>
          <w:tab w:val="left" w:pos="0"/>
        </w:tabs>
        <w:ind w:firstLine="567"/>
        <w:contextualSpacing/>
        <w:rPr>
          <w:szCs w:val="28"/>
          <w:highlight w:val="yellow"/>
        </w:rPr>
      </w:pPr>
      <w:r w:rsidRPr="00A60936">
        <w:rPr>
          <w:szCs w:val="28"/>
          <w:highlight w:val="yellow"/>
        </w:rPr>
        <w:t>Пу = (</w:t>
      </w:r>
      <w:r w:rsidRPr="00A60936">
        <w:rPr>
          <w:bCs/>
          <w:color w:val="000000"/>
          <w:szCs w:val="28"/>
          <w:highlight w:val="yellow"/>
        </w:rPr>
        <w:t xml:space="preserve">34556,48 </w:t>
      </w:r>
      <w:r w:rsidRPr="00A60936">
        <w:rPr>
          <w:szCs w:val="28"/>
          <w:highlight w:val="yellow"/>
        </w:rPr>
        <w:t>-</w:t>
      </w:r>
      <w:r w:rsidRPr="00A60936">
        <w:rPr>
          <w:bCs/>
          <w:color w:val="000000"/>
          <w:szCs w:val="28"/>
          <w:highlight w:val="yellow"/>
        </w:rPr>
        <w:t>21597,8</w:t>
      </w:r>
      <w:r w:rsidRPr="00A60936">
        <w:rPr>
          <w:szCs w:val="28"/>
          <w:highlight w:val="yellow"/>
        </w:rPr>
        <w:t>)∙(1-0,19)= 10496,53грн.</w:t>
      </w:r>
    </w:p>
    <w:p w:rsidR="00AA01E9" w:rsidRPr="00A60936" w:rsidRDefault="00AA01E9" w:rsidP="00BE7F00">
      <w:pPr>
        <w:tabs>
          <w:tab w:val="left" w:pos="0"/>
        </w:tabs>
        <w:ind w:firstLine="567"/>
        <w:contextualSpacing/>
        <w:rPr>
          <w:szCs w:val="28"/>
          <w:highlight w:val="yellow"/>
        </w:rPr>
      </w:pPr>
      <w:r w:rsidRPr="00A60936">
        <w:rPr>
          <w:szCs w:val="28"/>
          <w:highlight w:val="yellow"/>
        </w:rPr>
        <w:t>Економія часу на виконання 7 проектів – 105днів.</w:t>
      </w:r>
    </w:p>
    <w:p w:rsidR="00AA01E9" w:rsidRPr="00A60936" w:rsidRDefault="00AA01E9" w:rsidP="00BE7F00">
      <w:pPr>
        <w:tabs>
          <w:tab w:val="left" w:pos="0"/>
        </w:tabs>
        <w:ind w:firstLine="567"/>
        <w:contextualSpacing/>
        <w:rPr>
          <w:szCs w:val="28"/>
          <w:highlight w:val="yellow"/>
        </w:rPr>
      </w:pPr>
      <w:r w:rsidRPr="00A60936">
        <w:rPr>
          <w:szCs w:val="28"/>
          <w:highlight w:val="yellow"/>
        </w:rPr>
        <w:t>За результатами вище проведених розрахунків проведемо розрахунок т</w:t>
      </w:r>
      <w:r w:rsidRPr="00A60936">
        <w:rPr>
          <w:color w:val="000000"/>
          <w:spacing w:val="1"/>
          <w:szCs w:val="28"/>
          <w:highlight w:val="yellow"/>
        </w:rPr>
        <w:t xml:space="preserve">ерміну   окупності розробки за формулою:   </w:t>
      </w:r>
    </w:p>
    <w:p w:rsidR="00AA01E9" w:rsidRPr="00A60936" w:rsidRDefault="00AA01E9" w:rsidP="00BE7F00">
      <w:pPr>
        <w:shd w:val="clear" w:color="auto" w:fill="FFFFFF"/>
        <w:tabs>
          <w:tab w:val="left" w:pos="0"/>
        </w:tabs>
        <w:ind w:firstLine="567"/>
        <w:rPr>
          <w:szCs w:val="28"/>
          <w:highlight w:val="yellow"/>
        </w:rPr>
      </w:pPr>
      <w:r w:rsidRPr="00A60936">
        <w:rPr>
          <w:szCs w:val="28"/>
          <w:highlight w:val="yellow"/>
        </w:rPr>
        <w:t xml:space="preserve">                                            Т</w:t>
      </w:r>
      <w:r w:rsidRPr="00A60936">
        <w:rPr>
          <w:szCs w:val="28"/>
          <w:highlight w:val="yellow"/>
          <w:vertAlign w:val="subscript"/>
        </w:rPr>
        <w:t>о</w:t>
      </w:r>
      <w:r w:rsidRPr="00A60936">
        <w:rPr>
          <w:szCs w:val="28"/>
          <w:highlight w:val="yellow"/>
        </w:rPr>
        <w:t xml:space="preserve"> = </w:t>
      </w:r>
      <w:r w:rsidRPr="00A60936">
        <w:rPr>
          <w:position w:val="-24"/>
          <w:szCs w:val="28"/>
          <w:highlight w:val="yellow"/>
        </w:rPr>
        <w:object w:dxaOrig="320" w:dyaOrig="620">
          <v:shape id="_x0000_i1050" type="#_x0000_t75" style="width:16.5pt;height:30.75pt" o:ole="">
            <v:imagedata r:id="rId74" o:title=""/>
          </v:shape>
          <o:OLEObject Type="Embed" ProgID="Equation.3" ShapeID="_x0000_i1050" DrawAspect="Content" ObjectID="_1493157444" r:id="rId75"/>
        </w:object>
      </w:r>
      <w:r w:rsidRPr="00A60936">
        <w:rPr>
          <w:szCs w:val="28"/>
          <w:highlight w:val="yellow"/>
        </w:rPr>
        <w:t xml:space="preserve">, років      (4.3.6)                                            </w:t>
      </w:r>
    </w:p>
    <w:p w:rsidR="00AA01E9" w:rsidRPr="00A60936" w:rsidRDefault="00AA01E9" w:rsidP="00BE7F00">
      <w:pPr>
        <w:tabs>
          <w:tab w:val="left" w:pos="0"/>
        </w:tabs>
        <w:ind w:firstLine="567"/>
        <w:rPr>
          <w:szCs w:val="28"/>
          <w:highlight w:val="yellow"/>
        </w:rPr>
      </w:pPr>
      <w:r w:rsidRPr="00A60936">
        <w:rPr>
          <w:szCs w:val="28"/>
          <w:highlight w:val="yellow"/>
        </w:rPr>
        <w:t>де  То – термін окупності розробки;</w:t>
      </w:r>
    </w:p>
    <w:p w:rsidR="00AA01E9" w:rsidRPr="00A60936" w:rsidRDefault="00AA01E9" w:rsidP="00BE7F00">
      <w:pPr>
        <w:tabs>
          <w:tab w:val="left" w:pos="0"/>
        </w:tabs>
        <w:ind w:firstLine="567"/>
        <w:rPr>
          <w:szCs w:val="28"/>
          <w:highlight w:val="yellow"/>
        </w:rPr>
      </w:pPr>
      <w:r w:rsidRPr="00A60936">
        <w:rPr>
          <w:szCs w:val="28"/>
          <w:highlight w:val="yellow"/>
        </w:rPr>
        <w:t>П – значення прибутку, отриманого в результаті реалізації розробки, грн.;</w:t>
      </w:r>
    </w:p>
    <w:p w:rsidR="00AA01E9" w:rsidRPr="00A60936" w:rsidRDefault="00AA01E9" w:rsidP="00BE7F00">
      <w:pPr>
        <w:tabs>
          <w:tab w:val="left" w:pos="0"/>
        </w:tabs>
        <w:ind w:firstLine="567"/>
        <w:rPr>
          <w:szCs w:val="28"/>
          <w:highlight w:val="yellow"/>
        </w:rPr>
      </w:pPr>
      <w:r w:rsidRPr="00A60936">
        <w:rPr>
          <w:szCs w:val="28"/>
          <w:highlight w:val="yellow"/>
        </w:rPr>
        <w:t>І – розмір інвестицій (витрат), необхідних для реалізації розробки, грн.</w:t>
      </w:r>
    </w:p>
    <w:p w:rsidR="00AA01E9" w:rsidRPr="00A60936" w:rsidRDefault="00AA01E9" w:rsidP="00BE7F00">
      <w:pPr>
        <w:tabs>
          <w:tab w:val="left" w:pos="975"/>
        </w:tabs>
        <w:autoSpaceDE w:val="0"/>
        <w:autoSpaceDN w:val="0"/>
        <w:adjustRightInd w:val="0"/>
        <w:spacing w:before="182" w:after="200"/>
        <w:ind w:firstLine="900"/>
        <w:rPr>
          <w:color w:val="000000"/>
          <w:szCs w:val="28"/>
          <w:highlight w:val="yellow"/>
        </w:rPr>
      </w:pPr>
      <w:r w:rsidRPr="00A60936">
        <w:rPr>
          <w:color w:val="000000"/>
          <w:szCs w:val="28"/>
          <w:highlight w:val="yellow"/>
        </w:rPr>
        <w:t>4. За результатами розрахунків формуються висновки.</w:t>
      </w:r>
    </w:p>
    <w:p w:rsidR="00B801F9" w:rsidRPr="00A60936" w:rsidRDefault="00B801F9" w:rsidP="0084662A">
      <w:pPr>
        <w:tabs>
          <w:tab w:val="left" w:pos="975"/>
        </w:tabs>
        <w:autoSpaceDE w:val="0"/>
        <w:autoSpaceDN w:val="0"/>
        <w:adjustRightInd w:val="0"/>
        <w:ind w:firstLine="900"/>
        <w:rPr>
          <w:color w:val="000000"/>
          <w:szCs w:val="28"/>
          <w:highlight w:val="lightGray"/>
        </w:rPr>
      </w:pPr>
    </w:p>
    <w:p w:rsidR="00AA01E9" w:rsidRPr="00A60936" w:rsidRDefault="00AA01E9" w:rsidP="0084662A">
      <w:pPr>
        <w:pStyle w:val="2"/>
      </w:pPr>
      <w:bookmarkStart w:id="40" w:name="_Toc419402201"/>
      <w:r w:rsidRPr="00A60936">
        <w:t xml:space="preserve">4.4 . Аналіз </w:t>
      </w:r>
      <w:r w:rsidR="00EF551E" w:rsidRPr="00A60936">
        <w:t>конкурентоспроможності</w:t>
      </w:r>
      <w:r w:rsidRPr="00A60936">
        <w:t xml:space="preserve"> розробки (вказати розробку)</w:t>
      </w:r>
      <w:bookmarkEnd w:id="40"/>
    </w:p>
    <w:p w:rsidR="00B801F9" w:rsidRPr="00A60936" w:rsidRDefault="00B801F9" w:rsidP="0084662A">
      <w:pPr>
        <w:rPr>
          <w:szCs w:val="28"/>
        </w:rPr>
      </w:pPr>
    </w:p>
    <w:p w:rsidR="00AA01E9" w:rsidRPr="00A60936" w:rsidRDefault="00AA01E9" w:rsidP="00BE7F00">
      <w:pPr>
        <w:autoSpaceDE w:val="0"/>
        <w:autoSpaceDN w:val="0"/>
        <w:adjustRightInd w:val="0"/>
        <w:rPr>
          <w:i/>
          <w:iCs/>
          <w:szCs w:val="28"/>
          <w:highlight w:val="yellow"/>
        </w:rPr>
      </w:pPr>
      <w:r w:rsidRPr="00A60936">
        <w:rPr>
          <w:i/>
          <w:iCs/>
          <w:szCs w:val="28"/>
          <w:highlight w:val="yellow"/>
        </w:rPr>
        <w:t>В даному параграфі дипломної роботи:</w:t>
      </w:r>
    </w:p>
    <w:p w:rsidR="00AA01E9" w:rsidRPr="00A60936" w:rsidRDefault="00AA01E9" w:rsidP="00BE7F00">
      <w:pPr>
        <w:autoSpaceDE w:val="0"/>
        <w:autoSpaceDN w:val="0"/>
        <w:adjustRightInd w:val="0"/>
        <w:ind w:firstLine="709"/>
        <w:rPr>
          <w:szCs w:val="28"/>
          <w:highlight w:val="yellow"/>
        </w:rPr>
      </w:pPr>
      <w:r w:rsidRPr="00A60936">
        <w:rPr>
          <w:szCs w:val="28"/>
          <w:highlight w:val="yellow"/>
        </w:rPr>
        <w:t>1. Провести порівняльну характеристику програмних продуктів.</w:t>
      </w:r>
    </w:p>
    <w:p w:rsidR="00AA01E9" w:rsidRPr="00A60936" w:rsidRDefault="00AA01E9" w:rsidP="00BE7F00">
      <w:pPr>
        <w:autoSpaceDE w:val="0"/>
        <w:autoSpaceDN w:val="0"/>
        <w:adjustRightInd w:val="0"/>
        <w:ind w:firstLine="709"/>
        <w:rPr>
          <w:szCs w:val="28"/>
          <w:highlight w:val="yellow"/>
        </w:rPr>
      </w:pPr>
      <w:r w:rsidRPr="00A60936">
        <w:rPr>
          <w:szCs w:val="28"/>
          <w:highlight w:val="yellow"/>
          <w:u w:val="single"/>
        </w:rPr>
        <w:t>Наприклад.</w:t>
      </w:r>
      <w:r w:rsidRPr="00A60936">
        <w:rPr>
          <w:szCs w:val="28"/>
          <w:highlight w:val="yellow"/>
        </w:rPr>
        <w:t xml:space="preserve"> Серед найбільш поширених розробок, що забезпечують схожий принцип роботи розробленого продукту можна віднести (вказати розробки, проаналізовані у параграфі 4.1)</w:t>
      </w:r>
    </w:p>
    <w:p w:rsidR="00AA01E9" w:rsidRPr="00A60936" w:rsidRDefault="00AA01E9" w:rsidP="00BE7F00">
      <w:pPr>
        <w:autoSpaceDE w:val="0"/>
        <w:autoSpaceDN w:val="0"/>
        <w:adjustRightInd w:val="0"/>
        <w:ind w:firstLine="709"/>
        <w:rPr>
          <w:szCs w:val="28"/>
          <w:highlight w:val="yellow"/>
        </w:rPr>
      </w:pPr>
      <w:r w:rsidRPr="00A60936">
        <w:rPr>
          <w:szCs w:val="28"/>
          <w:highlight w:val="yellow"/>
        </w:rPr>
        <w:t>Порівняльна характеристика за основними показниками даного програмного продукту і аналогів (продуктів) наводиться в таблиці 4.4.1 (Приклад)</w:t>
      </w:r>
    </w:p>
    <w:p w:rsidR="00AA01E9" w:rsidRPr="00A60936" w:rsidRDefault="00AA01E9" w:rsidP="00BE7F00">
      <w:pPr>
        <w:pStyle w:val="af3"/>
        <w:rPr>
          <w:szCs w:val="28"/>
          <w:highlight w:val="yellow"/>
        </w:rPr>
      </w:pPr>
      <w:r w:rsidRPr="00A60936">
        <w:rPr>
          <w:szCs w:val="28"/>
          <w:highlight w:val="yellow"/>
        </w:rPr>
        <w:t xml:space="preserve"> </w:t>
      </w:r>
    </w:p>
    <w:p w:rsidR="00AA01E9" w:rsidRPr="00A60936" w:rsidRDefault="00AA01E9" w:rsidP="00BE7F00">
      <w:pPr>
        <w:pStyle w:val="af3"/>
        <w:rPr>
          <w:szCs w:val="28"/>
          <w:highlight w:val="yellow"/>
        </w:rPr>
      </w:pPr>
      <w:r w:rsidRPr="00A60936">
        <w:rPr>
          <w:szCs w:val="28"/>
          <w:highlight w:val="yellow"/>
        </w:rPr>
        <w:t>Таблиця 4.4.1 -  Порівняльна характеристика програмних продуктів</w:t>
      </w:r>
    </w:p>
    <w:tbl>
      <w:tblPr>
        <w:tblW w:w="0" w:type="auto"/>
        <w:jc w:val="center"/>
        <w:tblLayout w:type="fixed"/>
        <w:tblLook w:val="0000" w:firstRow="0" w:lastRow="0" w:firstColumn="0" w:lastColumn="0" w:noHBand="0" w:noVBand="0"/>
      </w:tblPr>
      <w:tblGrid>
        <w:gridCol w:w="2707"/>
        <w:gridCol w:w="1929"/>
        <w:gridCol w:w="2158"/>
        <w:gridCol w:w="2494"/>
      </w:tblGrid>
      <w:tr w:rsidR="00AA01E9" w:rsidRPr="00A60936" w:rsidTr="00FA7E31">
        <w:trPr>
          <w:trHeight w:val="413"/>
          <w:jc w:val="center"/>
        </w:trPr>
        <w:tc>
          <w:tcPr>
            <w:tcW w:w="2705" w:type="dxa"/>
            <w:vMerge w:val="restart"/>
            <w:tcBorders>
              <w:top w:val="single" w:sz="3" w:space="0" w:color="000000"/>
              <w:left w:val="single" w:sz="3" w:space="0" w:color="000000"/>
              <w:bottom w:val="single" w:sz="3" w:space="0" w:color="000000"/>
              <w:right w:val="single" w:sz="3" w:space="0" w:color="000000"/>
            </w:tcBorders>
            <w:shd w:val="clear" w:color="000000" w:fill="FFFFFF"/>
          </w:tcPr>
          <w:p w:rsidR="00AA01E9" w:rsidRPr="00A60936" w:rsidRDefault="00AA01E9" w:rsidP="00BE7F00">
            <w:pPr>
              <w:autoSpaceDE w:val="0"/>
              <w:autoSpaceDN w:val="0"/>
              <w:adjustRightInd w:val="0"/>
              <w:spacing w:after="100" w:afterAutospacing="1"/>
              <w:rPr>
                <w:szCs w:val="28"/>
                <w:highlight w:val="yellow"/>
              </w:rPr>
            </w:pPr>
            <w:r w:rsidRPr="00A60936">
              <w:rPr>
                <w:szCs w:val="28"/>
                <w:highlight w:val="yellow"/>
              </w:rPr>
              <w:t>Назва показника</w:t>
            </w:r>
          </w:p>
        </w:tc>
        <w:tc>
          <w:tcPr>
            <w:tcW w:w="1929" w:type="dxa"/>
            <w:vMerge w:val="restart"/>
            <w:tcBorders>
              <w:top w:val="single" w:sz="3" w:space="0" w:color="000000"/>
              <w:left w:val="single" w:sz="3" w:space="0" w:color="000000"/>
              <w:bottom w:val="single" w:sz="3" w:space="0" w:color="000000"/>
              <w:right w:val="single" w:sz="3" w:space="0" w:color="000000"/>
            </w:tcBorders>
            <w:shd w:val="clear" w:color="000000" w:fill="FFFFFF"/>
          </w:tcPr>
          <w:p w:rsidR="00AA01E9" w:rsidRPr="00A60936" w:rsidRDefault="00AA01E9" w:rsidP="00BE7F00">
            <w:pPr>
              <w:autoSpaceDE w:val="0"/>
              <w:autoSpaceDN w:val="0"/>
              <w:adjustRightInd w:val="0"/>
              <w:spacing w:after="100" w:afterAutospacing="1"/>
              <w:rPr>
                <w:szCs w:val="28"/>
                <w:highlight w:val="yellow"/>
              </w:rPr>
            </w:pPr>
            <w:r w:rsidRPr="00A60936">
              <w:rPr>
                <w:szCs w:val="28"/>
                <w:highlight w:val="yellow"/>
              </w:rPr>
              <w:t xml:space="preserve">Коефіцієнт вагомості, </w:t>
            </w:r>
            <w:r w:rsidRPr="00A60936">
              <w:rPr>
                <w:szCs w:val="28"/>
                <w:highlight w:val="yellow"/>
              </w:rPr>
              <w:object w:dxaOrig="263" w:dyaOrig="385">
                <v:shape id="_x0000_i1051" type="#_x0000_t75" style="width:13.5pt;height:19.5pt" o:ole="">
                  <v:imagedata r:id="rId76" o:title=""/>
                </v:shape>
                <o:OLEObject Type="Embed" ProgID="Equation.3" ShapeID="_x0000_i1051" DrawAspect="Content" ObjectID="_1493157445" r:id="rId77"/>
              </w:object>
            </w:r>
          </w:p>
        </w:tc>
        <w:tc>
          <w:tcPr>
            <w:tcW w:w="4652" w:type="dxa"/>
            <w:gridSpan w:val="2"/>
            <w:tcBorders>
              <w:top w:val="single" w:sz="3" w:space="0" w:color="000000"/>
              <w:left w:val="single" w:sz="3" w:space="0" w:color="000000"/>
              <w:bottom w:val="single" w:sz="3" w:space="0" w:color="000000"/>
              <w:right w:val="single" w:sz="3" w:space="0" w:color="000000"/>
            </w:tcBorders>
            <w:shd w:val="clear" w:color="000000" w:fill="FFFFFF"/>
          </w:tcPr>
          <w:p w:rsidR="00AA01E9" w:rsidRPr="00A60936" w:rsidRDefault="00AA01E9" w:rsidP="00BE7F00">
            <w:pPr>
              <w:autoSpaceDE w:val="0"/>
              <w:autoSpaceDN w:val="0"/>
              <w:adjustRightInd w:val="0"/>
              <w:spacing w:after="100" w:afterAutospacing="1"/>
              <w:rPr>
                <w:szCs w:val="28"/>
                <w:highlight w:val="yellow"/>
              </w:rPr>
            </w:pPr>
            <w:r w:rsidRPr="00A60936">
              <w:rPr>
                <w:szCs w:val="28"/>
                <w:highlight w:val="yellow"/>
              </w:rPr>
              <w:t xml:space="preserve">Кількість балів, </w:t>
            </w:r>
            <w:r w:rsidRPr="00A60936">
              <w:rPr>
                <w:szCs w:val="28"/>
                <w:highlight w:val="yellow"/>
              </w:rPr>
              <w:object w:dxaOrig="344" w:dyaOrig="385">
                <v:shape id="_x0000_i1052" type="#_x0000_t75" style="width:17.25pt;height:19.5pt" o:ole="">
                  <v:imagedata r:id="rId78" o:title=""/>
                </v:shape>
                <o:OLEObject Type="Embed" ProgID="Equation.3" ShapeID="_x0000_i1052" DrawAspect="Content" ObjectID="_1493157446" r:id="rId79"/>
              </w:object>
            </w:r>
          </w:p>
        </w:tc>
      </w:tr>
      <w:tr w:rsidR="00AA01E9" w:rsidRPr="00A60936" w:rsidTr="00FA7E31">
        <w:trPr>
          <w:trHeight w:val="744"/>
          <w:jc w:val="center"/>
        </w:trPr>
        <w:tc>
          <w:tcPr>
            <w:tcW w:w="2705" w:type="dxa"/>
            <w:vMerge/>
            <w:tcBorders>
              <w:top w:val="single" w:sz="3" w:space="0" w:color="000000"/>
              <w:left w:val="single" w:sz="3" w:space="0" w:color="000000"/>
              <w:bottom w:val="single" w:sz="3" w:space="0" w:color="000000"/>
              <w:right w:val="single" w:sz="3" w:space="0" w:color="000000"/>
            </w:tcBorders>
            <w:shd w:val="clear" w:color="000000" w:fill="FFFFFF"/>
          </w:tcPr>
          <w:p w:rsidR="00AA01E9" w:rsidRPr="00A60936" w:rsidRDefault="00AA01E9" w:rsidP="00BE7F00">
            <w:pPr>
              <w:autoSpaceDE w:val="0"/>
              <w:autoSpaceDN w:val="0"/>
              <w:adjustRightInd w:val="0"/>
              <w:spacing w:after="100" w:afterAutospacing="1"/>
              <w:rPr>
                <w:szCs w:val="28"/>
                <w:highlight w:val="yellow"/>
              </w:rPr>
            </w:pPr>
          </w:p>
        </w:tc>
        <w:tc>
          <w:tcPr>
            <w:tcW w:w="1929" w:type="dxa"/>
            <w:vMerge/>
            <w:tcBorders>
              <w:top w:val="single" w:sz="3" w:space="0" w:color="000000"/>
              <w:left w:val="single" w:sz="3" w:space="0" w:color="000000"/>
              <w:bottom w:val="single" w:sz="3" w:space="0" w:color="000000"/>
              <w:right w:val="single" w:sz="3" w:space="0" w:color="000000"/>
            </w:tcBorders>
            <w:shd w:val="clear" w:color="000000" w:fill="FFFFFF"/>
          </w:tcPr>
          <w:p w:rsidR="00AA01E9" w:rsidRPr="00A60936" w:rsidRDefault="00AA01E9" w:rsidP="00BE7F00">
            <w:pPr>
              <w:autoSpaceDE w:val="0"/>
              <w:autoSpaceDN w:val="0"/>
              <w:adjustRightInd w:val="0"/>
              <w:spacing w:after="100" w:afterAutospacing="1"/>
              <w:rPr>
                <w:szCs w:val="28"/>
                <w:highlight w:val="yellow"/>
              </w:rPr>
            </w:pPr>
          </w:p>
        </w:tc>
        <w:tc>
          <w:tcPr>
            <w:tcW w:w="2158" w:type="dxa"/>
            <w:tcBorders>
              <w:top w:val="single" w:sz="3" w:space="0" w:color="000000"/>
              <w:left w:val="single" w:sz="3" w:space="0" w:color="000000"/>
              <w:bottom w:val="single" w:sz="3" w:space="0" w:color="000000"/>
              <w:right w:val="single" w:sz="3" w:space="0" w:color="000000"/>
            </w:tcBorders>
            <w:shd w:val="clear" w:color="000000" w:fill="FFFFFF"/>
          </w:tcPr>
          <w:p w:rsidR="00AA01E9" w:rsidRPr="00A60936" w:rsidRDefault="00AA01E9" w:rsidP="00BE7F00">
            <w:pPr>
              <w:autoSpaceDE w:val="0"/>
              <w:autoSpaceDN w:val="0"/>
              <w:adjustRightInd w:val="0"/>
              <w:spacing w:after="100" w:afterAutospacing="1"/>
              <w:rPr>
                <w:szCs w:val="28"/>
                <w:highlight w:val="yellow"/>
              </w:rPr>
            </w:pPr>
            <w:r w:rsidRPr="00A60936">
              <w:rPr>
                <w:szCs w:val="28"/>
                <w:highlight w:val="yellow"/>
              </w:rPr>
              <w:t>Вказати назву аналога (прототипу)</w:t>
            </w:r>
          </w:p>
        </w:tc>
        <w:tc>
          <w:tcPr>
            <w:tcW w:w="2494" w:type="dxa"/>
            <w:tcBorders>
              <w:top w:val="single" w:sz="3" w:space="0" w:color="000000"/>
              <w:left w:val="single" w:sz="3" w:space="0" w:color="000000"/>
              <w:bottom w:val="single" w:sz="3" w:space="0" w:color="000000"/>
              <w:right w:val="single" w:sz="3" w:space="0" w:color="000000"/>
            </w:tcBorders>
            <w:shd w:val="clear" w:color="000000" w:fill="FFFFFF"/>
          </w:tcPr>
          <w:p w:rsidR="00AA01E9" w:rsidRPr="00A60936" w:rsidRDefault="00AA01E9" w:rsidP="00BE7F00">
            <w:pPr>
              <w:autoSpaceDE w:val="0"/>
              <w:autoSpaceDN w:val="0"/>
              <w:adjustRightInd w:val="0"/>
              <w:spacing w:after="100" w:afterAutospacing="1"/>
              <w:rPr>
                <w:szCs w:val="28"/>
                <w:highlight w:val="yellow"/>
              </w:rPr>
            </w:pPr>
            <w:r w:rsidRPr="00A60936">
              <w:rPr>
                <w:szCs w:val="28"/>
                <w:highlight w:val="yellow"/>
              </w:rPr>
              <w:t>Розроблена система</w:t>
            </w:r>
          </w:p>
        </w:tc>
      </w:tr>
      <w:tr w:rsidR="00AA01E9" w:rsidRPr="00A60936" w:rsidTr="00FA7E31">
        <w:trPr>
          <w:trHeight w:val="1"/>
          <w:jc w:val="center"/>
        </w:trPr>
        <w:tc>
          <w:tcPr>
            <w:tcW w:w="2707" w:type="dxa"/>
            <w:tcBorders>
              <w:top w:val="single" w:sz="3" w:space="0" w:color="000000"/>
              <w:left w:val="single" w:sz="3" w:space="0" w:color="000000"/>
              <w:bottom w:val="single" w:sz="3" w:space="0" w:color="000000"/>
              <w:right w:val="single" w:sz="3" w:space="0" w:color="000000"/>
            </w:tcBorders>
            <w:shd w:val="clear" w:color="000000" w:fill="FFFFFF"/>
          </w:tcPr>
          <w:p w:rsidR="00AA01E9" w:rsidRPr="00A60936" w:rsidRDefault="00AA01E9" w:rsidP="00BE7F00">
            <w:pPr>
              <w:autoSpaceDE w:val="0"/>
              <w:autoSpaceDN w:val="0"/>
              <w:adjustRightInd w:val="0"/>
              <w:rPr>
                <w:szCs w:val="28"/>
                <w:highlight w:val="yellow"/>
              </w:rPr>
            </w:pPr>
            <w:r w:rsidRPr="00A60936">
              <w:rPr>
                <w:szCs w:val="28"/>
                <w:highlight w:val="yellow"/>
              </w:rPr>
              <w:lastRenderedPageBreak/>
              <w:t>1. Технічні показники:</w:t>
            </w:r>
          </w:p>
          <w:p w:rsidR="00AA01E9" w:rsidRPr="00A60936" w:rsidRDefault="00AA01E9" w:rsidP="00BE7F00">
            <w:pPr>
              <w:autoSpaceDE w:val="0"/>
              <w:autoSpaceDN w:val="0"/>
              <w:adjustRightInd w:val="0"/>
              <w:rPr>
                <w:szCs w:val="28"/>
                <w:highlight w:val="yellow"/>
              </w:rPr>
            </w:pPr>
            <w:r w:rsidRPr="00A60936">
              <w:rPr>
                <w:szCs w:val="28"/>
                <w:highlight w:val="yellow"/>
              </w:rPr>
              <w:t>1. Якість товару</w:t>
            </w:r>
          </w:p>
        </w:tc>
        <w:tc>
          <w:tcPr>
            <w:tcW w:w="1929" w:type="dxa"/>
            <w:tcBorders>
              <w:top w:val="single" w:sz="3" w:space="0" w:color="000000"/>
              <w:left w:val="single" w:sz="3" w:space="0" w:color="000000"/>
              <w:bottom w:val="single" w:sz="3" w:space="0" w:color="000000"/>
              <w:right w:val="single" w:sz="3" w:space="0" w:color="000000"/>
            </w:tcBorders>
            <w:shd w:val="clear" w:color="000000" w:fill="FFFFFF"/>
          </w:tcPr>
          <w:p w:rsidR="00AA01E9" w:rsidRPr="00A60936" w:rsidRDefault="00AA01E9" w:rsidP="00BE7F00">
            <w:pPr>
              <w:autoSpaceDE w:val="0"/>
              <w:autoSpaceDN w:val="0"/>
              <w:adjustRightInd w:val="0"/>
              <w:spacing w:after="100" w:afterAutospacing="1"/>
              <w:rPr>
                <w:szCs w:val="28"/>
                <w:highlight w:val="yellow"/>
              </w:rPr>
            </w:pPr>
          </w:p>
        </w:tc>
        <w:tc>
          <w:tcPr>
            <w:tcW w:w="2158" w:type="dxa"/>
            <w:tcBorders>
              <w:top w:val="single" w:sz="3" w:space="0" w:color="000000"/>
              <w:left w:val="single" w:sz="3" w:space="0" w:color="000000"/>
              <w:bottom w:val="single" w:sz="3" w:space="0" w:color="000000"/>
              <w:right w:val="single" w:sz="3" w:space="0" w:color="000000"/>
            </w:tcBorders>
            <w:shd w:val="clear" w:color="000000" w:fill="FFFFFF"/>
          </w:tcPr>
          <w:p w:rsidR="00AA01E9" w:rsidRPr="00A60936" w:rsidRDefault="00AA01E9" w:rsidP="00BE7F00">
            <w:pPr>
              <w:autoSpaceDE w:val="0"/>
              <w:autoSpaceDN w:val="0"/>
              <w:adjustRightInd w:val="0"/>
              <w:spacing w:after="100" w:afterAutospacing="1"/>
              <w:rPr>
                <w:szCs w:val="28"/>
                <w:highlight w:val="yellow"/>
              </w:rPr>
            </w:pPr>
          </w:p>
        </w:tc>
        <w:tc>
          <w:tcPr>
            <w:tcW w:w="2494" w:type="dxa"/>
            <w:tcBorders>
              <w:top w:val="single" w:sz="3" w:space="0" w:color="000000"/>
              <w:left w:val="single" w:sz="3" w:space="0" w:color="000000"/>
              <w:bottom w:val="single" w:sz="3" w:space="0" w:color="000000"/>
              <w:right w:val="single" w:sz="3" w:space="0" w:color="000000"/>
            </w:tcBorders>
            <w:shd w:val="clear" w:color="000000" w:fill="FFFFFF"/>
          </w:tcPr>
          <w:p w:rsidR="00AA01E9" w:rsidRPr="00A60936" w:rsidRDefault="00AA01E9" w:rsidP="00BE7F00">
            <w:pPr>
              <w:autoSpaceDE w:val="0"/>
              <w:autoSpaceDN w:val="0"/>
              <w:adjustRightInd w:val="0"/>
              <w:spacing w:after="100" w:afterAutospacing="1"/>
              <w:rPr>
                <w:szCs w:val="28"/>
                <w:highlight w:val="yellow"/>
              </w:rPr>
            </w:pPr>
          </w:p>
        </w:tc>
      </w:tr>
      <w:tr w:rsidR="00AA01E9" w:rsidRPr="00A60936" w:rsidTr="00FA7E31">
        <w:trPr>
          <w:trHeight w:val="1"/>
          <w:jc w:val="center"/>
        </w:trPr>
        <w:tc>
          <w:tcPr>
            <w:tcW w:w="2707" w:type="dxa"/>
            <w:tcBorders>
              <w:top w:val="single" w:sz="3" w:space="0" w:color="000000"/>
              <w:left w:val="single" w:sz="3" w:space="0" w:color="000000"/>
              <w:bottom w:val="single" w:sz="3" w:space="0" w:color="000000"/>
              <w:right w:val="single" w:sz="3" w:space="0" w:color="000000"/>
            </w:tcBorders>
            <w:shd w:val="clear" w:color="000000" w:fill="FFFFFF"/>
          </w:tcPr>
          <w:p w:rsidR="00AA01E9" w:rsidRPr="00A60936" w:rsidRDefault="00AA01E9" w:rsidP="00BE7F00">
            <w:pPr>
              <w:autoSpaceDE w:val="0"/>
              <w:autoSpaceDN w:val="0"/>
              <w:adjustRightInd w:val="0"/>
              <w:rPr>
                <w:szCs w:val="28"/>
                <w:highlight w:val="yellow"/>
              </w:rPr>
            </w:pPr>
            <w:r w:rsidRPr="00A60936">
              <w:rPr>
                <w:szCs w:val="28"/>
                <w:highlight w:val="yellow"/>
              </w:rPr>
              <w:t>1.1. Надійність</w:t>
            </w:r>
          </w:p>
        </w:tc>
        <w:tc>
          <w:tcPr>
            <w:tcW w:w="1929" w:type="dxa"/>
            <w:tcBorders>
              <w:top w:val="single" w:sz="3" w:space="0" w:color="000000"/>
              <w:left w:val="single" w:sz="3" w:space="0" w:color="000000"/>
              <w:bottom w:val="single" w:sz="3" w:space="0" w:color="000000"/>
              <w:right w:val="single" w:sz="3" w:space="0" w:color="000000"/>
            </w:tcBorders>
            <w:shd w:val="clear" w:color="000000" w:fill="FFFFFF"/>
          </w:tcPr>
          <w:p w:rsidR="00AA01E9" w:rsidRPr="00A60936" w:rsidRDefault="00AA01E9" w:rsidP="00BE7F00">
            <w:pPr>
              <w:autoSpaceDE w:val="0"/>
              <w:autoSpaceDN w:val="0"/>
              <w:adjustRightInd w:val="0"/>
              <w:spacing w:after="100" w:afterAutospacing="1"/>
              <w:rPr>
                <w:szCs w:val="28"/>
                <w:highlight w:val="yellow"/>
              </w:rPr>
            </w:pPr>
          </w:p>
        </w:tc>
        <w:tc>
          <w:tcPr>
            <w:tcW w:w="2158" w:type="dxa"/>
            <w:tcBorders>
              <w:top w:val="single" w:sz="3" w:space="0" w:color="000000"/>
              <w:left w:val="single" w:sz="3" w:space="0" w:color="000000"/>
              <w:bottom w:val="single" w:sz="3" w:space="0" w:color="000000"/>
              <w:right w:val="single" w:sz="3" w:space="0" w:color="000000"/>
            </w:tcBorders>
            <w:shd w:val="clear" w:color="000000" w:fill="FFFFFF"/>
          </w:tcPr>
          <w:p w:rsidR="00AA01E9" w:rsidRPr="00A60936" w:rsidRDefault="00AA01E9" w:rsidP="00BE7F00">
            <w:pPr>
              <w:autoSpaceDE w:val="0"/>
              <w:autoSpaceDN w:val="0"/>
              <w:adjustRightInd w:val="0"/>
              <w:spacing w:after="100" w:afterAutospacing="1"/>
              <w:rPr>
                <w:szCs w:val="28"/>
                <w:highlight w:val="yellow"/>
              </w:rPr>
            </w:pPr>
          </w:p>
        </w:tc>
        <w:tc>
          <w:tcPr>
            <w:tcW w:w="2494" w:type="dxa"/>
            <w:tcBorders>
              <w:top w:val="single" w:sz="3" w:space="0" w:color="000000"/>
              <w:left w:val="single" w:sz="3" w:space="0" w:color="000000"/>
              <w:bottom w:val="single" w:sz="3" w:space="0" w:color="000000"/>
              <w:right w:val="single" w:sz="3" w:space="0" w:color="000000"/>
            </w:tcBorders>
            <w:shd w:val="clear" w:color="000000" w:fill="FFFFFF"/>
          </w:tcPr>
          <w:p w:rsidR="00AA01E9" w:rsidRPr="00A60936" w:rsidRDefault="00AA01E9" w:rsidP="00BE7F00">
            <w:pPr>
              <w:autoSpaceDE w:val="0"/>
              <w:autoSpaceDN w:val="0"/>
              <w:adjustRightInd w:val="0"/>
              <w:spacing w:after="100" w:afterAutospacing="1"/>
              <w:rPr>
                <w:szCs w:val="28"/>
                <w:highlight w:val="yellow"/>
              </w:rPr>
            </w:pPr>
          </w:p>
        </w:tc>
      </w:tr>
      <w:tr w:rsidR="00AA01E9" w:rsidRPr="00A60936" w:rsidTr="00FA7E31">
        <w:trPr>
          <w:trHeight w:val="1"/>
          <w:jc w:val="center"/>
        </w:trPr>
        <w:tc>
          <w:tcPr>
            <w:tcW w:w="2707" w:type="dxa"/>
            <w:tcBorders>
              <w:top w:val="single" w:sz="3" w:space="0" w:color="000000"/>
              <w:left w:val="single" w:sz="3" w:space="0" w:color="000000"/>
              <w:bottom w:val="single" w:sz="3" w:space="0" w:color="000000"/>
              <w:right w:val="single" w:sz="3" w:space="0" w:color="000000"/>
            </w:tcBorders>
            <w:shd w:val="clear" w:color="000000" w:fill="FFFFFF"/>
          </w:tcPr>
          <w:p w:rsidR="00AA01E9" w:rsidRPr="00A60936" w:rsidRDefault="00AA01E9" w:rsidP="00BE7F00">
            <w:pPr>
              <w:autoSpaceDE w:val="0"/>
              <w:autoSpaceDN w:val="0"/>
              <w:adjustRightInd w:val="0"/>
              <w:rPr>
                <w:szCs w:val="28"/>
                <w:highlight w:val="yellow"/>
              </w:rPr>
            </w:pPr>
            <w:r w:rsidRPr="00A60936">
              <w:rPr>
                <w:szCs w:val="28"/>
                <w:highlight w:val="yellow"/>
              </w:rPr>
              <w:t>1.2. Зручність</w:t>
            </w:r>
          </w:p>
        </w:tc>
        <w:tc>
          <w:tcPr>
            <w:tcW w:w="1929" w:type="dxa"/>
            <w:tcBorders>
              <w:top w:val="single" w:sz="3" w:space="0" w:color="000000"/>
              <w:left w:val="single" w:sz="3" w:space="0" w:color="000000"/>
              <w:bottom w:val="single" w:sz="3" w:space="0" w:color="000000"/>
              <w:right w:val="single" w:sz="3" w:space="0" w:color="000000"/>
            </w:tcBorders>
            <w:shd w:val="clear" w:color="000000" w:fill="FFFFFF"/>
          </w:tcPr>
          <w:p w:rsidR="00AA01E9" w:rsidRPr="00A60936" w:rsidRDefault="00AA01E9" w:rsidP="00BE7F00">
            <w:pPr>
              <w:autoSpaceDE w:val="0"/>
              <w:autoSpaceDN w:val="0"/>
              <w:adjustRightInd w:val="0"/>
              <w:spacing w:after="100" w:afterAutospacing="1"/>
              <w:rPr>
                <w:szCs w:val="28"/>
                <w:highlight w:val="yellow"/>
              </w:rPr>
            </w:pPr>
          </w:p>
        </w:tc>
        <w:tc>
          <w:tcPr>
            <w:tcW w:w="2158" w:type="dxa"/>
            <w:tcBorders>
              <w:top w:val="single" w:sz="3" w:space="0" w:color="000000"/>
              <w:left w:val="single" w:sz="3" w:space="0" w:color="000000"/>
              <w:bottom w:val="single" w:sz="3" w:space="0" w:color="000000"/>
              <w:right w:val="single" w:sz="3" w:space="0" w:color="000000"/>
            </w:tcBorders>
            <w:shd w:val="clear" w:color="000000" w:fill="FFFFFF"/>
          </w:tcPr>
          <w:p w:rsidR="00AA01E9" w:rsidRPr="00A60936" w:rsidRDefault="00AA01E9" w:rsidP="00BE7F00">
            <w:pPr>
              <w:autoSpaceDE w:val="0"/>
              <w:autoSpaceDN w:val="0"/>
              <w:adjustRightInd w:val="0"/>
              <w:spacing w:after="100" w:afterAutospacing="1"/>
              <w:rPr>
                <w:szCs w:val="28"/>
                <w:highlight w:val="yellow"/>
              </w:rPr>
            </w:pPr>
          </w:p>
        </w:tc>
        <w:tc>
          <w:tcPr>
            <w:tcW w:w="2494" w:type="dxa"/>
            <w:tcBorders>
              <w:top w:val="single" w:sz="3" w:space="0" w:color="000000"/>
              <w:left w:val="single" w:sz="3" w:space="0" w:color="000000"/>
              <w:bottom w:val="single" w:sz="3" w:space="0" w:color="000000"/>
              <w:right w:val="single" w:sz="3" w:space="0" w:color="000000"/>
            </w:tcBorders>
            <w:shd w:val="clear" w:color="000000" w:fill="FFFFFF"/>
          </w:tcPr>
          <w:p w:rsidR="00AA01E9" w:rsidRPr="00A60936" w:rsidRDefault="00AA01E9" w:rsidP="00BE7F00">
            <w:pPr>
              <w:autoSpaceDE w:val="0"/>
              <w:autoSpaceDN w:val="0"/>
              <w:adjustRightInd w:val="0"/>
              <w:spacing w:after="100" w:afterAutospacing="1"/>
              <w:rPr>
                <w:szCs w:val="28"/>
                <w:highlight w:val="yellow"/>
              </w:rPr>
            </w:pPr>
          </w:p>
        </w:tc>
      </w:tr>
      <w:tr w:rsidR="00AA01E9" w:rsidRPr="00A60936" w:rsidTr="00FA7E31">
        <w:trPr>
          <w:trHeight w:val="1"/>
          <w:jc w:val="center"/>
        </w:trPr>
        <w:tc>
          <w:tcPr>
            <w:tcW w:w="2707" w:type="dxa"/>
            <w:tcBorders>
              <w:top w:val="single" w:sz="3" w:space="0" w:color="000000"/>
              <w:left w:val="single" w:sz="3" w:space="0" w:color="000000"/>
              <w:bottom w:val="single" w:sz="3" w:space="0" w:color="000000"/>
              <w:right w:val="single" w:sz="3" w:space="0" w:color="000000"/>
            </w:tcBorders>
            <w:shd w:val="clear" w:color="000000" w:fill="FFFFFF"/>
          </w:tcPr>
          <w:p w:rsidR="00AA01E9" w:rsidRPr="00A60936" w:rsidRDefault="00AA01E9" w:rsidP="00BE7F00">
            <w:pPr>
              <w:autoSpaceDE w:val="0"/>
              <w:autoSpaceDN w:val="0"/>
              <w:adjustRightInd w:val="0"/>
              <w:rPr>
                <w:szCs w:val="28"/>
                <w:highlight w:val="yellow"/>
              </w:rPr>
            </w:pPr>
            <w:r w:rsidRPr="00A60936">
              <w:rPr>
                <w:szCs w:val="28"/>
                <w:highlight w:val="yellow"/>
              </w:rPr>
              <w:t>1.3. Інтерфейс</w:t>
            </w:r>
          </w:p>
          <w:p w:rsidR="00AA01E9" w:rsidRPr="00A60936" w:rsidRDefault="00AA01E9" w:rsidP="00BE7F00">
            <w:pPr>
              <w:autoSpaceDE w:val="0"/>
              <w:autoSpaceDN w:val="0"/>
              <w:adjustRightInd w:val="0"/>
              <w:rPr>
                <w:szCs w:val="28"/>
                <w:highlight w:val="yellow"/>
              </w:rPr>
            </w:pPr>
            <w:r w:rsidRPr="00A60936">
              <w:rPr>
                <w:szCs w:val="28"/>
                <w:highlight w:val="yellow"/>
              </w:rPr>
              <w:t>.......</w:t>
            </w:r>
          </w:p>
        </w:tc>
        <w:tc>
          <w:tcPr>
            <w:tcW w:w="1929" w:type="dxa"/>
            <w:tcBorders>
              <w:top w:val="single" w:sz="3" w:space="0" w:color="000000"/>
              <w:left w:val="single" w:sz="3" w:space="0" w:color="000000"/>
              <w:bottom w:val="single" w:sz="3" w:space="0" w:color="000000"/>
              <w:right w:val="single" w:sz="3" w:space="0" w:color="000000"/>
            </w:tcBorders>
            <w:shd w:val="clear" w:color="000000" w:fill="FFFFFF"/>
          </w:tcPr>
          <w:p w:rsidR="00AA01E9" w:rsidRPr="00A60936" w:rsidRDefault="00AA01E9" w:rsidP="00BE7F00">
            <w:pPr>
              <w:autoSpaceDE w:val="0"/>
              <w:autoSpaceDN w:val="0"/>
              <w:adjustRightInd w:val="0"/>
              <w:spacing w:after="100" w:afterAutospacing="1"/>
              <w:rPr>
                <w:szCs w:val="28"/>
                <w:highlight w:val="yellow"/>
              </w:rPr>
            </w:pPr>
          </w:p>
        </w:tc>
        <w:tc>
          <w:tcPr>
            <w:tcW w:w="2158" w:type="dxa"/>
            <w:tcBorders>
              <w:top w:val="single" w:sz="3" w:space="0" w:color="000000"/>
              <w:left w:val="single" w:sz="3" w:space="0" w:color="000000"/>
              <w:bottom w:val="single" w:sz="3" w:space="0" w:color="000000"/>
              <w:right w:val="single" w:sz="3" w:space="0" w:color="000000"/>
            </w:tcBorders>
            <w:shd w:val="clear" w:color="000000" w:fill="FFFFFF"/>
          </w:tcPr>
          <w:p w:rsidR="00AA01E9" w:rsidRPr="00A60936" w:rsidRDefault="00AA01E9" w:rsidP="00BE7F00">
            <w:pPr>
              <w:autoSpaceDE w:val="0"/>
              <w:autoSpaceDN w:val="0"/>
              <w:adjustRightInd w:val="0"/>
              <w:spacing w:after="100" w:afterAutospacing="1"/>
              <w:rPr>
                <w:szCs w:val="28"/>
                <w:highlight w:val="yellow"/>
              </w:rPr>
            </w:pPr>
          </w:p>
        </w:tc>
        <w:tc>
          <w:tcPr>
            <w:tcW w:w="2494" w:type="dxa"/>
            <w:tcBorders>
              <w:top w:val="single" w:sz="3" w:space="0" w:color="000000"/>
              <w:left w:val="single" w:sz="3" w:space="0" w:color="000000"/>
              <w:bottom w:val="single" w:sz="3" w:space="0" w:color="000000"/>
              <w:right w:val="single" w:sz="3" w:space="0" w:color="000000"/>
            </w:tcBorders>
            <w:shd w:val="clear" w:color="000000" w:fill="FFFFFF"/>
          </w:tcPr>
          <w:p w:rsidR="00AA01E9" w:rsidRPr="00A60936" w:rsidRDefault="00AA01E9" w:rsidP="00BE7F00">
            <w:pPr>
              <w:autoSpaceDE w:val="0"/>
              <w:autoSpaceDN w:val="0"/>
              <w:adjustRightInd w:val="0"/>
              <w:spacing w:after="100" w:afterAutospacing="1"/>
              <w:rPr>
                <w:szCs w:val="28"/>
                <w:highlight w:val="yellow"/>
              </w:rPr>
            </w:pPr>
          </w:p>
        </w:tc>
      </w:tr>
      <w:tr w:rsidR="00AA01E9" w:rsidRPr="00A60936" w:rsidTr="00FA7E31">
        <w:trPr>
          <w:trHeight w:val="1"/>
          <w:jc w:val="center"/>
        </w:trPr>
        <w:tc>
          <w:tcPr>
            <w:tcW w:w="2707" w:type="dxa"/>
            <w:tcBorders>
              <w:top w:val="single" w:sz="3" w:space="0" w:color="000000"/>
              <w:left w:val="single" w:sz="3" w:space="0" w:color="000000"/>
              <w:bottom w:val="single" w:sz="3" w:space="0" w:color="000000"/>
              <w:right w:val="single" w:sz="3" w:space="0" w:color="000000"/>
            </w:tcBorders>
            <w:shd w:val="clear" w:color="000000" w:fill="FFFFFF"/>
          </w:tcPr>
          <w:p w:rsidR="00AA01E9" w:rsidRPr="00A60936" w:rsidRDefault="00AA01E9" w:rsidP="00BE7F00">
            <w:pPr>
              <w:autoSpaceDE w:val="0"/>
              <w:autoSpaceDN w:val="0"/>
              <w:adjustRightInd w:val="0"/>
              <w:rPr>
                <w:szCs w:val="28"/>
                <w:highlight w:val="yellow"/>
              </w:rPr>
            </w:pPr>
            <w:r w:rsidRPr="00A60936">
              <w:rPr>
                <w:szCs w:val="28"/>
                <w:highlight w:val="yellow"/>
              </w:rPr>
              <w:t>2. Економічні показники:</w:t>
            </w:r>
          </w:p>
          <w:p w:rsidR="00AA01E9" w:rsidRPr="00A60936" w:rsidRDefault="00AA01E9" w:rsidP="00BE7F00">
            <w:pPr>
              <w:autoSpaceDE w:val="0"/>
              <w:autoSpaceDN w:val="0"/>
              <w:adjustRightInd w:val="0"/>
              <w:rPr>
                <w:szCs w:val="28"/>
                <w:highlight w:val="yellow"/>
              </w:rPr>
            </w:pPr>
            <w:r w:rsidRPr="00A60936">
              <w:rPr>
                <w:szCs w:val="28"/>
                <w:highlight w:val="yellow"/>
              </w:rPr>
              <w:t>2.1. Ціна, грн..</w:t>
            </w:r>
          </w:p>
          <w:p w:rsidR="00AA01E9" w:rsidRPr="00A60936" w:rsidRDefault="00AA01E9" w:rsidP="00BE7F00">
            <w:pPr>
              <w:autoSpaceDE w:val="0"/>
              <w:autoSpaceDN w:val="0"/>
              <w:adjustRightInd w:val="0"/>
              <w:rPr>
                <w:szCs w:val="28"/>
                <w:highlight w:val="yellow"/>
              </w:rPr>
            </w:pPr>
            <w:r w:rsidRPr="00A60936">
              <w:rPr>
                <w:szCs w:val="28"/>
                <w:highlight w:val="yellow"/>
              </w:rPr>
              <w:t>2.2. Витрати, пов’язані з використанням, грн.</w:t>
            </w:r>
          </w:p>
          <w:p w:rsidR="00AA01E9" w:rsidRPr="00A60936" w:rsidRDefault="00AA01E9" w:rsidP="00BE7F00">
            <w:pPr>
              <w:autoSpaceDE w:val="0"/>
              <w:autoSpaceDN w:val="0"/>
              <w:adjustRightInd w:val="0"/>
              <w:rPr>
                <w:szCs w:val="28"/>
                <w:highlight w:val="yellow"/>
              </w:rPr>
            </w:pPr>
            <w:r w:rsidRPr="00A60936">
              <w:rPr>
                <w:szCs w:val="28"/>
                <w:highlight w:val="yellow"/>
              </w:rPr>
              <w:t>2.3. .....</w:t>
            </w:r>
          </w:p>
        </w:tc>
        <w:tc>
          <w:tcPr>
            <w:tcW w:w="1929" w:type="dxa"/>
            <w:tcBorders>
              <w:top w:val="single" w:sz="3" w:space="0" w:color="000000"/>
              <w:left w:val="single" w:sz="3" w:space="0" w:color="000000"/>
              <w:bottom w:val="single" w:sz="4" w:space="0" w:color="000000"/>
              <w:right w:val="single" w:sz="3" w:space="0" w:color="000000"/>
            </w:tcBorders>
            <w:shd w:val="clear" w:color="000000" w:fill="FFFFFF"/>
          </w:tcPr>
          <w:p w:rsidR="00AA01E9" w:rsidRPr="00A60936" w:rsidRDefault="00AA01E9" w:rsidP="00BE7F00">
            <w:pPr>
              <w:autoSpaceDE w:val="0"/>
              <w:autoSpaceDN w:val="0"/>
              <w:adjustRightInd w:val="0"/>
              <w:spacing w:after="100" w:afterAutospacing="1"/>
              <w:rPr>
                <w:szCs w:val="28"/>
                <w:highlight w:val="yellow"/>
              </w:rPr>
            </w:pPr>
          </w:p>
        </w:tc>
        <w:tc>
          <w:tcPr>
            <w:tcW w:w="2158" w:type="dxa"/>
            <w:tcBorders>
              <w:top w:val="single" w:sz="3" w:space="0" w:color="000000"/>
              <w:left w:val="single" w:sz="3" w:space="0" w:color="000000"/>
              <w:bottom w:val="single" w:sz="3" w:space="0" w:color="000000"/>
              <w:right w:val="single" w:sz="3" w:space="0" w:color="000000"/>
            </w:tcBorders>
            <w:shd w:val="clear" w:color="000000" w:fill="FFFFFF"/>
          </w:tcPr>
          <w:p w:rsidR="00AA01E9" w:rsidRPr="00A60936" w:rsidRDefault="00AA01E9" w:rsidP="00BE7F00">
            <w:pPr>
              <w:autoSpaceDE w:val="0"/>
              <w:autoSpaceDN w:val="0"/>
              <w:adjustRightInd w:val="0"/>
              <w:spacing w:after="100" w:afterAutospacing="1"/>
              <w:rPr>
                <w:szCs w:val="28"/>
                <w:highlight w:val="yellow"/>
              </w:rPr>
            </w:pPr>
          </w:p>
        </w:tc>
        <w:tc>
          <w:tcPr>
            <w:tcW w:w="2494" w:type="dxa"/>
            <w:tcBorders>
              <w:top w:val="single" w:sz="3" w:space="0" w:color="000000"/>
              <w:left w:val="single" w:sz="3" w:space="0" w:color="000000"/>
              <w:bottom w:val="single" w:sz="3" w:space="0" w:color="000000"/>
              <w:right w:val="single" w:sz="3" w:space="0" w:color="000000"/>
            </w:tcBorders>
            <w:shd w:val="clear" w:color="000000" w:fill="FFFFFF"/>
          </w:tcPr>
          <w:p w:rsidR="00AA01E9" w:rsidRPr="00A60936" w:rsidRDefault="00AA01E9" w:rsidP="00BE7F00">
            <w:pPr>
              <w:autoSpaceDE w:val="0"/>
              <w:autoSpaceDN w:val="0"/>
              <w:adjustRightInd w:val="0"/>
              <w:spacing w:after="100" w:afterAutospacing="1"/>
              <w:rPr>
                <w:szCs w:val="28"/>
                <w:highlight w:val="yellow"/>
              </w:rPr>
            </w:pPr>
          </w:p>
        </w:tc>
      </w:tr>
    </w:tbl>
    <w:p w:rsidR="00AA01E9" w:rsidRPr="00A60936" w:rsidRDefault="00AA01E9" w:rsidP="00BE7F00">
      <w:pPr>
        <w:autoSpaceDE w:val="0"/>
        <w:autoSpaceDN w:val="0"/>
        <w:adjustRightInd w:val="0"/>
        <w:spacing w:after="200"/>
        <w:ind w:left="720"/>
        <w:rPr>
          <w:szCs w:val="28"/>
          <w:highlight w:val="yellow"/>
        </w:rPr>
      </w:pPr>
    </w:p>
    <w:p w:rsidR="00AA01E9" w:rsidRPr="00A60936" w:rsidRDefault="00AA01E9" w:rsidP="00BE7F00">
      <w:pPr>
        <w:autoSpaceDE w:val="0"/>
        <w:autoSpaceDN w:val="0"/>
        <w:adjustRightInd w:val="0"/>
        <w:spacing w:after="200"/>
        <w:ind w:firstLine="720"/>
        <w:rPr>
          <w:color w:val="000000"/>
          <w:szCs w:val="28"/>
          <w:highlight w:val="yellow"/>
        </w:rPr>
      </w:pPr>
      <w:r w:rsidRPr="00A60936">
        <w:rPr>
          <w:szCs w:val="28"/>
          <w:highlight w:val="yellow"/>
        </w:rPr>
        <w:t xml:space="preserve">2. За результатами порівняльних характеристик провести аналіз конкурентоспроможності </w:t>
      </w:r>
      <w:r w:rsidRPr="00A60936">
        <w:rPr>
          <w:color w:val="000000"/>
          <w:szCs w:val="28"/>
          <w:highlight w:val="yellow"/>
        </w:rPr>
        <w:t>розробки із використанням</w:t>
      </w:r>
      <w:r w:rsidRPr="00A60936">
        <w:rPr>
          <w:b/>
          <w:bCs/>
          <w:color w:val="000000"/>
          <w:szCs w:val="28"/>
          <w:highlight w:val="yellow"/>
        </w:rPr>
        <w:t xml:space="preserve"> </w:t>
      </w:r>
      <w:r w:rsidRPr="00A60936">
        <w:rPr>
          <w:color w:val="000000"/>
          <w:szCs w:val="28"/>
          <w:highlight w:val="yellow"/>
        </w:rPr>
        <w:t>коефіцієнта конкурентоспроможності за обраною методикою.</w:t>
      </w:r>
    </w:p>
    <w:p w:rsidR="00AA01E9" w:rsidRPr="00A60936" w:rsidRDefault="00AA01E9" w:rsidP="00BE7F00">
      <w:pPr>
        <w:autoSpaceDE w:val="0"/>
        <w:autoSpaceDN w:val="0"/>
        <w:adjustRightInd w:val="0"/>
        <w:spacing w:after="200"/>
        <w:ind w:firstLine="720"/>
        <w:rPr>
          <w:color w:val="000000"/>
          <w:szCs w:val="28"/>
          <w:highlight w:val="yellow"/>
        </w:rPr>
      </w:pPr>
      <w:r w:rsidRPr="00A60936">
        <w:rPr>
          <w:color w:val="000000"/>
          <w:szCs w:val="28"/>
          <w:highlight w:val="yellow"/>
        </w:rPr>
        <w:t xml:space="preserve">3.Підвести підсумки по параграфу </w:t>
      </w:r>
    </w:p>
    <w:p w:rsidR="00AA01E9" w:rsidRPr="00A60936" w:rsidRDefault="00AA01E9" w:rsidP="00BE7F00">
      <w:pPr>
        <w:autoSpaceDE w:val="0"/>
        <w:autoSpaceDN w:val="0"/>
        <w:adjustRightInd w:val="0"/>
        <w:spacing w:after="200"/>
        <w:ind w:firstLine="720"/>
        <w:rPr>
          <w:color w:val="000000"/>
          <w:szCs w:val="28"/>
          <w:highlight w:val="yellow"/>
        </w:rPr>
      </w:pPr>
      <w:r w:rsidRPr="00A60936">
        <w:rPr>
          <w:color w:val="000000"/>
          <w:szCs w:val="28"/>
          <w:highlight w:val="yellow"/>
        </w:rPr>
        <w:t>Висновки по  розділу вцілому.</w:t>
      </w:r>
    </w:p>
    <w:p w:rsidR="00AA01E9" w:rsidRPr="00A60936" w:rsidRDefault="00AA01E9" w:rsidP="00BE7F00">
      <w:pPr>
        <w:shd w:val="clear" w:color="auto" w:fill="FFFFFF"/>
        <w:tabs>
          <w:tab w:val="left" w:pos="0"/>
        </w:tabs>
        <w:ind w:firstLine="720"/>
        <w:rPr>
          <w:color w:val="000000"/>
          <w:szCs w:val="28"/>
          <w:highlight w:val="yellow"/>
        </w:rPr>
      </w:pPr>
      <w:r w:rsidRPr="00A60936">
        <w:rPr>
          <w:color w:val="000000"/>
          <w:szCs w:val="28"/>
          <w:highlight w:val="yellow"/>
        </w:rPr>
        <w:t>Таблиця - Зведені техніко-економічні показники розробки та реалізації (вказати назву розробки)</w:t>
      </w:r>
    </w:p>
    <w:tbl>
      <w:tblPr>
        <w:tblW w:w="9639" w:type="dxa"/>
        <w:tblInd w:w="40" w:type="dxa"/>
        <w:tblLayout w:type="fixed"/>
        <w:tblCellMar>
          <w:left w:w="40" w:type="dxa"/>
          <w:right w:w="40" w:type="dxa"/>
        </w:tblCellMar>
        <w:tblLook w:val="0000" w:firstRow="0" w:lastRow="0" w:firstColumn="0" w:lastColumn="0" w:noHBand="0" w:noVBand="0"/>
      </w:tblPr>
      <w:tblGrid>
        <w:gridCol w:w="6379"/>
        <w:gridCol w:w="1701"/>
        <w:gridCol w:w="1559"/>
      </w:tblGrid>
      <w:tr w:rsidR="00AA01E9" w:rsidRPr="00A60936" w:rsidTr="00FA7E31">
        <w:trPr>
          <w:trHeight w:hRule="exact" w:val="494"/>
        </w:trPr>
        <w:tc>
          <w:tcPr>
            <w:tcW w:w="6379" w:type="dxa"/>
            <w:tcBorders>
              <w:top w:val="single" w:sz="6" w:space="0" w:color="auto"/>
              <w:left w:val="single" w:sz="6" w:space="0" w:color="auto"/>
              <w:bottom w:val="single" w:sz="6" w:space="0" w:color="auto"/>
              <w:right w:val="single" w:sz="6" w:space="0" w:color="auto"/>
            </w:tcBorders>
            <w:shd w:val="clear" w:color="auto" w:fill="FFFFFF"/>
            <w:vAlign w:val="center"/>
          </w:tcPr>
          <w:p w:rsidR="00AA01E9" w:rsidRPr="00A60936" w:rsidRDefault="00AA01E9" w:rsidP="00BE7F00">
            <w:pPr>
              <w:tabs>
                <w:tab w:val="left" w:pos="0"/>
              </w:tabs>
              <w:rPr>
                <w:b/>
                <w:szCs w:val="28"/>
                <w:highlight w:val="yellow"/>
              </w:rPr>
            </w:pPr>
            <w:r w:rsidRPr="00A60936">
              <w:rPr>
                <w:b/>
                <w:szCs w:val="28"/>
                <w:highlight w:val="yellow"/>
              </w:rPr>
              <w:t>Показник</w:t>
            </w:r>
          </w:p>
        </w:tc>
        <w:tc>
          <w:tcPr>
            <w:tcW w:w="1701" w:type="dxa"/>
            <w:tcBorders>
              <w:top w:val="single" w:sz="6" w:space="0" w:color="auto"/>
              <w:left w:val="single" w:sz="6" w:space="0" w:color="auto"/>
              <w:bottom w:val="single" w:sz="6" w:space="0" w:color="auto"/>
              <w:right w:val="single" w:sz="6" w:space="0" w:color="auto"/>
            </w:tcBorders>
            <w:shd w:val="clear" w:color="auto" w:fill="FFFFFF"/>
            <w:vAlign w:val="center"/>
          </w:tcPr>
          <w:p w:rsidR="00AA01E9" w:rsidRPr="00A60936" w:rsidRDefault="00AA01E9" w:rsidP="00BE7F00">
            <w:pPr>
              <w:tabs>
                <w:tab w:val="left" w:pos="0"/>
              </w:tabs>
              <w:rPr>
                <w:b/>
                <w:szCs w:val="28"/>
                <w:highlight w:val="yellow"/>
              </w:rPr>
            </w:pPr>
            <w:r w:rsidRPr="00A60936">
              <w:rPr>
                <w:b/>
                <w:szCs w:val="28"/>
                <w:highlight w:val="yellow"/>
              </w:rPr>
              <w:t>Розмірність</w:t>
            </w:r>
          </w:p>
        </w:tc>
        <w:tc>
          <w:tcPr>
            <w:tcW w:w="1559" w:type="dxa"/>
            <w:tcBorders>
              <w:top w:val="single" w:sz="6" w:space="0" w:color="auto"/>
              <w:left w:val="single" w:sz="6" w:space="0" w:color="auto"/>
              <w:bottom w:val="single" w:sz="6" w:space="0" w:color="auto"/>
              <w:right w:val="single" w:sz="6" w:space="0" w:color="auto"/>
            </w:tcBorders>
            <w:shd w:val="clear" w:color="auto" w:fill="FFFFFF"/>
            <w:vAlign w:val="center"/>
          </w:tcPr>
          <w:p w:rsidR="00AA01E9" w:rsidRPr="00A60936" w:rsidRDefault="00AA01E9" w:rsidP="00BE7F00">
            <w:pPr>
              <w:tabs>
                <w:tab w:val="left" w:pos="0"/>
              </w:tabs>
              <w:rPr>
                <w:b/>
                <w:szCs w:val="28"/>
                <w:highlight w:val="yellow"/>
              </w:rPr>
            </w:pPr>
            <w:r w:rsidRPr="00A60936">
              <w:rPr>
                <w:b/>
                <w:szCs w:val="28"/>
                <w:highlight w:val="yellow"/>
              </w:rPr>
              <w:t>Значення</w:t>
            </w:r>
          </w:p>
        </w:tc>
      </w:tr>
      <w:tr w:rsidR="00AA01E9" w:rsidRPr="00A60936" w:rsidTr="00FA7E31">
        <w:trPr>
          <w:trHeight w:hRule="exact" w:val="3408"/>
        </w:trPr>
        <w:tc>
          <w:tcPr>
            <w:tcW w:w="6379" w:type="dxa"/>
            <w:tcBorders>
              <w:top w:val="single" w:sz="6" w:space="0" w:color="auto"/>
              <w:left w:val="single" w:sz="6" w:space="0" w:color="auto"/>
              <w:bottom w:val="single" w:sz="6" w:space="0" w:color="auto"/>
              <w:right w:val="single" w:sz="6" w:space="0" w:color="auto"/>
            </w:tcBorders>
            <w:shd w:val="clear" w:color="auto" w:fill="FFFFFF"/>
          </w:tcPr>
          <w:p w:rsidR="00AA01E9" w:rsidRPr="00A60936" w:rsidRDefault="00AA01E9" w:rsidP="00BE7F00">
            <w:pPr>
              <w:tabs>
                <w:tab w:val="left" w:pos="0"/>
              </w:tabs>
              <w:rPr>
                <w:szCs w:val="28"/>
                <w:highlight w:val="yellow"/>
              </w:rPr>
            </w:pPr>
            <w:r w:rsidRPr="00A60936">
              <w:rPr>
                <w:szCs w:val="28"/>
                <w:highlight w:val="yellow"/>
              </w:rPr>
              <w:lastRenderedPageBreak/>
              <w:t>Витрати на:</w:t>
            </w:r>
          </w:p>
          <w:p w:rsidR="00AA01E9" w:rsidRPr="00A60936" w:rsidRDefault="00AA01E9" w:rsidP="00E72EC3">
            <w:pPr>
              <w:numPr>
                <w:ilvl w:val="0"/>
                <w:numId w:val="2"/>
              </w:numPr>
              <w:tabs>
                <w:tab w:val="left" w:pos="0"/>
              </w:tabs>
              <w:rPr>
                <w:szCs w:val="28"/>
                <w:highlight w:val="yellow"/>
              </w:rPr>
            </w:pPr>
            <w:r w:rsidRPr="00A60936">
              <w:rPr>
                <w:szCs w:val="28"/>
                <w:highlight w:val="yellow"/>
              </w:rPr>
              <w:t xml:space="preserve">розробку програмного забезпечення </w:t>
            </w:r>
          </w:p>
          <w:p w:rsidR="00AA01E9" w:rsidRPr="00A60936" w:rsidRDefault="00AA01E9" w:rsidP="00E72EC3">
            <w:pPr>
              <w:numPr>
                <w:ilvl w:val="0"/>
                <w:numId w:val="2"/>
              </w:numPr>
              <w:tabs>
                <w:tab w:val="left" w:pos="0"/>
              </w:tabs>
              <w:rPr>
                <w:szCs w:val="28"/>
                <w:highlight w:val="yellow"/>
              </w:rPr>
            </w:pPr>
            <w:r w:rsidRPr="00A60936">
              <w:rPr>
                <w:szCs w:val="28"/>
                <w:highlight w:val="yellow"/>
              </w:rPr>
              <w:t>реалізацію  розробки</w:t>
            </w:r>
          </w:p>
          <w:p w:rsidR="00AA01E9" w:rsidRPr="00A60936" w:rsidRDefault="00AA01E9" w:rsidP="00E72EC3">
            <w:pPr>
              <w:numPr>
                <w:ilvl w:val="0"/>
                <w:numId w:val="2"/>
              </w:numPr>
              <w:tabs>
                <w:tab w:val="left" w:pos="0"/>
              </w:tabs>
              <w:rPr>
                <w:szCs w:val="28"/>
                <w:highlight w:val="yellow"/>
              </w:rPr>
            </w:pPr>
            <w:r w:rsidRPr="00A60936">
              <w:rPr>
                <w:szCs w:val="28"/>
                <w:highlight w:val="yellow"/>
              </w:rPr>
              <w:t>….</w:t>
            </w:r>
          </w:p>
          <w:p w:rsidR="00AA01E9" w:rsidRPr="00A60936" w:rsidRDefault="00AA01E9" w:rsidP="00BE7F00">
            <w:pPr>
              <w:tabs>
                <w:tab w:val="left" w:pos="0"/>
              </w:tabs>
              <w:rPr>
                <w:szCs w:val="28"/>
                <w:highlight w:val="yellow"/>
              </w:rPr>
            </w:pPr>
            <w:r w:rsidRPr="00A60936">
              <w:rPr>
                <w:szCs w:val="28"/>
                <w:highlight w:val="yellow"/>
              </w:rPr>
              <w:t>Податок...</w:t>
            </w:r>
          </w:p>
          <w:p w:rsidR="00AA01E9" w:rsidRPr="00A60936" w:rsidRDefault="00AA01E9" w:rsidP="00BE7F00">
            <w:pPr>
              <w:tabs>
                <w:tab w:val="left" w:pos="0"/>
              </w:tabs>
              <w:rPr>
                <w:szCs w:val="28"/>
                <w:highlight w:val="yellow"/>
              </w:rPr>
            </w:pPr>
            <w:r w:rsidRPr="00A60936">
              <w:rPr>
                <w:szCs w:val="28"/>
                <w:highlight w:val="yellow"/>
              </w:rPr>
              <w:t>....</w:t>
            </w:r>
          </w:p>
          <w:p w:rsidR="00AA01E9" w:rsidRPr="00A60936" w:rsidRDefault="00AA01E9" w:rsidP="00BE7F00">
            <w:pPr>
              <w:tabs>
                <w:tab w:val="left" w:pos="0"/>
              </w:tabs>
              <w:rPr>
                <w:szCs w:val="28"/>
                <w:highlight w:val="yellow"/>
              </w:rPr>
            </w:pPr>
            <w:r w:rsidRPr="00A60936">
              <w:rPr>
                <w:szCs w:val="28"/>
                <w:highlight w:val="yellow"/>
              </w:rPr>
              <w:t>Дохід</w:t>
            </w:r>
          </w:p>
          <w:p w:rsidR="00AA01E9" w:rsidRPr="00A60936" w:rsidRDefault="00AA01E9" w:rsidP="00BE7F00">
            <w:pPr>
              <w:tabs>
                <w:tab w:val="left" w:pos="0"/>
              </w:tabs>
              <w:rPr>
                <w:szCs w:val="28"/>
                <w:highlight w:val="yellow"/>
              </w:rPr>
            </w:pPr>
            <w:r w:rsidRPr="00A60936">
              <w:rPr>
                <w:szCs w:val="28"/>
                <w:highlight w:val="yellow"/>
              </w:rPr>
              <w:t>Прибуток</w:t>
            </w:r>
          </w:p>
          <w:p w:rsidR="00AA01E9" w:rsidRPr="00A60936" w:rsidRDefault="00AA01E9" w:rsidP="00BE7F00">
            <w:pPr>
              <w:tabs>
                <w:tab w:val="left" w:pos="0"/>
              </w:tabs>
              <w:rPr>
                <w:szCs w:val="28"/>
                <w:highlight w:val="yellow"/>
              </w:rPr>
            </w:pPr>
            <w:r w:rsidRPr="00A60936">
              <w:rPr>
                <w:szCs w:val="28"/>
                <w:highlight w:val="yellow"/>
              </w:rPr>
              <w:t xml:space="preserve">Термін окупності </w:t>
            </w:r>
          </w:p>
          <w:p w:rsidR="00AA01E9" w:rsidRPr="00A60936" w:rsidRDefault="00AA01E9" w:rsidP="00BE7F00">
            <w:pPr>
              <w:tabs>
                <w:tab w:val="left" w:pos="0"/>
              </w:tabs>
              <w:rPr>
                <w:szCs w:val="28"/>
              </w:rPr>
            </w:pPr>
            <w:r w:rsidRPr="00A60936">
              <w:rPr>
                <w:szCs w:val="28"/>
                <w:highlight w:val="yellow"/>
              </w:rPr>
              <w:t>Індекс конкурентоспроможності</w:t>
            </w:r>
          </w:p>
        </w:tc>
        <w:tc>
          <w:tcPr>
            <w:tcW w:w="1701" w:type="dxa"/>
            <w:tcBorders>
              <w:top w:val="single" w:sz="6" w:space="0" w:color="auto"/>
              <w:left w:val="single" w:sz="6" w:space="0" w:color="auto"/>
              <w:bottom w:val="single" w:sz="6" w:space="0" w:color="auto"/>
              <w:right w:val="single" w:sz="6" w:space="0" w:color="auto"/>
            </w:tcBorders>
            <w:shd w:val="clear" w:color="auto" w:fill="FFFFFF"/>
          </w:tcPr>
          <w:p w:rsidR="00AA01E9" w:rsidRPr="00A60936" w:rsidRDefault="00AA01E9" w:rsidP="00BE7F00">
            <w:pPr>
              <w:tabs>
                <w:tab w:val="left" w:pos="0"/>
              </w:tabs>
              <w:rPr>
                <w:szCs w:val="28"/>
              </w:rPr>
            </w:pPr>
          </w:p>
        </w:tc>
        <w:tc>
          <w:tcPr>
            <w:tcW w:w="1559" w:type="dxa"/>
            <w:tcBorders>
              <w:top w:val="single" w:sz="6" w:space="0" w:color="auto"/>
              <w:left w:val="single" w:sz="6" w:space="0" w:color="auto"/>
              <w:bottom w:val="single" w:sz="6" w:space="0" w:color="auto"/>
              <w:right w:val="single" w:sz="6" w:space="0" w:color="auto"/>
            </w:tcBorders>
            <w:shd w:val="clear" w:color="auto" w:fill="FFFFFF"/>
          </w:tcPr>
          <w:p w:rsidR="00AA01E9" w:rsidRPr="00A60936" w:rsidRDefault="00AA01E9" w:rsidP="00BE7F00">
            <w:pPr>
              <w:tabs>
                <w:tab w:val="left" w:pos="0"/>
              </w:tabs>
              <w:rPr>
                <w:szCs w:val="28"/>
              </w:rPr>
            </w:pPr>
          </w:p>
        </w:tc>
      </w:tr>
    </w:tbl>
    <w:p w:rsidR="00AA01E9" w:rsidRPr="00A60936" w:rsidRDefault="00AA01E9" w:rsidP="00BE7F00">
      <w:pPr>
        <w:rPr>
          <w:szCs w:val="28"/>
        </w:rPr>
      </w:pPr>
      <w:bookmarkStart w:id="41" w:name="_Toc419309664"/>
      <w:bookmarkEnd w:id="41"/>
    </w:p>
    <w:p w:rsidR="00AE5756" w:rsidRPr="00A60936" w:rsidRDefault="00AE5756">
      <w:pPr>
        <w:spacing w:after="200" w:line="276" w:lineRule="auto"/>
        <w:jc w:val="left"/>
        <w:rPr>
          <w:rFonts w:eastAsiaTheme="majorEastAsia"/>
          <w:b/>
          <w:bCs/>
          <w:kern w:val="32"/>
          <w:szCs w:val="28"/>
        </w:rPr>
      </w:pPr>
      <w:bookmarkStart w:id="42" w:name="_Toc419309665"/>
      <w:bookmarkStart w:id="43" w:name="_Toc419402202"/>
      <w:r w:rsidRPr="00A60936">
        <w:rPr>
          <w:szCs w:val="28"/>
        </w:rPr>
        <w:br w:type="page"/>
      </w:r>
    </w:p>
    <w:p w:rsidR="00A71FDE" w:rsidRPr="00A60936" w:rsidRDefault="00EF62FC" w:rsidP="00BE7F00">
      <w:pPr>
        <w:pStyle w:val="1"/>
        <w:rPr>
          <w:szCs w:val="28"/>
        </w:rPr>
      </w:pPr>
      <w:r w:rsidRPr="00A60936">
        <w:rPr>
          <w:szCs w:val="28"/>
        </w:rPr>
        <w:lastRenderedPageBreak/>
        <w:t>5 ОХОРОНА ПРАЦІ</w:t>
      </w:r>
      <w:bookmarkEnd w:id="42"/>
      <w:bookmarkEnd w:id="43"/>
    </w:p>
    <w:p w:rsidR="00A71FDE" w:rsidRPr="00A60936" w:rsidRDefault="00A71FDE" w:rsidP="00BE7F00">
      <w:pPr>
        <w:rPr>
          <w:szCs w:val="28"/>
        </w:rPr>
      </w:pPr>
    </w:p>
    <w:p w:rsidR="00DA0C8E" w:rsidRPr="00A60936" w:rsidRDefault="004A2490" w:rsidP="00DB319B">
      <w:pPr>
        <w:pStyle w:val="2"/>
      </w:pPr>
      <w:bookmarkStart w:id="44" w:name="_Toc419402203"/>
      <w:r w:rsidRPr="00A60936">
        <w:t xml:space="preserve">5.1 </w:t>
      </w:r>
      <w:r w:rsidR="00DA0C8E" w:rsidRPr="00A60936">
        <w:t>Значення охорони праці для користувачів ПК</w:t>
      </w:r>
      <w:bookmarkEnd w:id="37"/>
      <w:bookmarkEnd w:id="44"/>
    </w:p>
    <w:p w:rsidR="00AE5756" w:rsidRPr="00A60936" w:rsidRDefault="00AE5756" w:rsidP="00BE7F00">
      <w:pPr>
        <w:pStyle w:val="62"/>
        <w:shd w:val="clear" w:color="auto" w:fill="auto"/>
        <w:tabs>
          <w:tab w:val="left" w:pos="0"/>
          <w:tab w:val="left" w:pos="1843"/>
        </w:tabs>
        <w:spacing w:before="0" w:line="360" w:lineRule="auto"/>
        <w:ind w:firstLine="709"/>
      </w:pPr>
    </w:p>
    <w:p w:rsidR="00DA0C8E" w:rsidRPr="00A60936" w:rsidRDefault="00DA0C8E" w:rsidP="00BE7F00">
      <w:pPr>
        <w:pStyle w:val="62"/>
        <w:shd w:val="clear" w:color="auto" w:fill="auto"/>
        <w:tabs>
          <w:tab w:val="left" w:pos="0"/>
          <w:tab w:val="left" w:pos="1843"/>
        </w:tabs>
        <w:spacing w:before="0" w:line="360" w:lineRule="auto"/>
        <w:ind w:firstLine="709"/>
      </w:pPr>
      <w:r w:rsidRPr="00A60936">
        <w:t>Науково-технічний процес призводить до корінної зміни характеру і засобів праці. Цей процес створює для людини велику кількість благ:</w:t>
      </w:r>
    </w:p>
    <w:p w:rsidR="00DA0C8E" w:rsidRPr="00A60936" w:rsidRDefault="00DA0C8E" w:rsidP="00E72EC3">
      <w:pPr>
        <w:pStyle w:val="62"/>
        <w:numPr>
          <w:ilvl w:val="0"/>
          <w:numId w:val="5"/>
        </w:numPr>
        <w:shd w:val="clear" w:color="auto" w:fill="auto"/>
        <w:tabs>
          <w:tab w:val="left" w:pos="709"/>
          <w:tab w:val="left" w:pos="744"/>
          <w:tab w:val="left" w:pos="1843"/>
        </w:tabs>
        <w:spacing w:before="0" w:after="6" w:line="360" w:lineRule="auto"/>
        <w:ind w:left="709" w:hanging="283"/>
      </w:pPr>
      <w:r w:rsidRPr="00A60936">
        <w:t>зменшує фізичне навантаження;</w:t>
      </w:r>
    </w:p>
    <w:p w:rsidR="00DA0C8E" w:rsidRPr="00A60936" w:rsidRDefault="00DA0C8E" w:rsidP="00E72EC3">
      <w:pPr>
        <w:pStyle w:val="62"/>
        <w:numPr>
          <w:ilvl w:val="0"/>
          <w:numId w:val="5"/>
        </w:numPr>
        <w:shd w:val="clear" w:color="auto" w:fill="auto"/>
        <w:tabs>
          <w:tab w:val="left" w:pos="709"/>
          <w:tab w:val="left" w:pos="744"/>
          <w:tab w:val="left" w:pos="1843"/>
        </w:tabs>
        <w:spacing w:before="0" w:line="360" w:lineRule="auto"/>
        <w:ind w:left="709" w:hanging="283"/>
      </w:pPr>
      <w:r w:rsidRPr="00A60936">
        <w:t>робить працю інтелектуальною, цікавою, різноманітною;</w:t>
      </w:r>
    </w:p>
    <w:p w:rsidR="00DA0C8E" w:rsidRPr="00A60936" w:rsidRDefault="00DA0C8E" w:rsidP="00E72EC3">
      <w:pPr>
        <w:pStyle w:val="62"/>
        <w:numPr>
          <w:ilvl w:val="0"/>
          <w:numId w:val="5"/>
        </w:numPr>
        <w:shd w:val="clear" w:color="auto" w:fill="auto"/>
        <w:tabs>
          <w:tab w:val="left" w:pos="709"/>
          <w:tab w:val="left" w:pos="744"/>
          <w:tab w:val="left" w:pos="1843"/>
        </w:tabs>
        <w:spacing w:before="0" w:line="360" w:lineRule="auto"/>
        <w:ind w:left="709" w:hanging="283"/>
      </w:pPr>
      <w:r w:rsidRPr="00A60936">
        <w:t>розвиває творчі здібності людини.</w:t>
      </w:r>
    </w:p>
    <w:p w:rsidR="00DA0C8E" w:rsidRPr="00A60936" w:rsidRDefault="00DA0C8E" w:rsidP="00BE7F00">
      <w:pPr>
        <w:pStyle w:val="62"/>
        <w:shd w:val="clear" w:color="auto" w:fill="auto"/>
        <w:tabs>
          <w:tab w:val="left" w:pos="0"/>
          <w:tab w:val="left" w:pos="1843"/>
        </w:tabs>
        <w:spacing w:before="0" w:line="360" w:lineRule="auto"/>
        <w:ind w:firstLine="709"/>
      </w:pPr>
      <w:r w:rsidRPr="00A60936">
        <w:t>Широке впровадження комп'ютерної техніки істотно підвищує продуктивність праці.</w:t>
      </w:r>
    </w:p>
    <w:p w:rsidR="00DA0C8E" w:rsidRPr="00A60936" w:rsidRDefault="00DA0C8E" w:rsidP="00BE7F00">
      <w:pPr>
        <w:pStyle w:val="62"/>
        <w:shd w:val="clear" w:color="auto" w:fill="auto"/>
        <w:tabs>
          <w:tab w:val="left" w:pos="0"/>
          <w:tab w:val="left" w:pos="1843"/>
        </w:tabs>
        <w:spacing w:before="0" w:line="360" w:lineRule="auto"/>
        <w:ind w:firstLine="709"/>
      </w:pPr>
      <w:r w:rsidRPr="00A60936">
        <w:t>Збереження здоров'я користувачів, персональних ПК, всіх працюючих, підтримання ефективності та надійності їх праці на належному рівні є одним із аспектів застосування дисципліни - охорона праці.</w:t>
      </w:r>
    </w:p>
    <w:p w:rsidR="00DA0C8E" w:rsidRPr="00A60936" w:rsidRDefault="00DA0C8E" w:rsidP="00BE7F00">
      <w:pPr>
        <w:pStyle w:val="62"/>
        <w:shd w:val="clear" w:color="auto" w:fill="auto"/>
        <w:tabs>
          <w:tab w:val="left" w:pos="0"/>
          <w:tab w:val="left" w:pos="1843"/>
        </w:tabs>
        <w:spacing w:before="0" w:line="360" w:lineRule="auto"/>
        <w:ind w:firstLine="709"/>
      </w:pPr>
      <w:r w:rsidRPr="00A60936">
        <w:t>Широкомасштабні заходи, спрямовані на поліпшення здоров'я людей, повинні здійснюватись на кожному підприємстві у встановленому законодавчому порядку. Суворе додержання умов гігієни та фізіології праці є не тільки особистою справою людини, але й колективу, оскільки порушення принципів гігієни позначається не тільки на здоров'ї порушника, але й інших членів колективу.</w:t>
      </w:r>
    </w:p>
    <w:p w:rsidR="00DA0C8E" w:rsidRPr="00A60936" w:rsidRDefault="00DA0C8E" w:rsidP="00BE7F00">
      <w:pPr>
        <w:pStyle w:val="62"/>
        <w:shd w:val="clear" w:color="auto" w:fill="auto"/>
        <w:tabs>
          <w:tab w:val="left" w:pos="0"/>
          <w:tab w:val="left" w:pos="1843"/>
        </w:tabs>
        <w:spacing w:before="0" w:line="360" w:lineRule="auto"/>
        <w:ind w:firstLine="709"/>
      </w:pPr>
      <w:r w:rsidRPr="00A60936">
        <w:t>Комплекс організаційних заходів і технічних засобів захисту, накопичений досвід роботи показує, що є реальна можливість добитися успіхів щодо усунення впливу небезпечних і шкідливих факторів на працюючих з комп'ютерами. Проте, особи, допущені до роботи з комп'ютерною технікою, все ще зазнають впливу небезпечних і шкідливих виробничих факторів, таких як монотонність, підвищена температура зовнішнього середовища, відсутність або недостатня освітленість робочої зони, електричний струм, статистична електрика та інших.</w:t>
      </w:r>
    </w:p>
    <w:p w:rsidR="00DA0C8E" w:rsidRPr="00A60936" w:rsidRDefault="00DA0C8E" w:rsidP="00BE7F00">
      <w:pPr>
        <w:pStyle w:val="62"/>
        <w:shd w:val="clear" w:color="auto" w:fill="auto"/>
        <w:tabs>
          <w:tab w:val="left" w:pos="0"/>
          <w:tab w:val="left" w:pos="1843"/>
        </w:tabs>
        <w:spacing w:before="0" w:line="360" w:lineRule="auto"/>
        <w:ind w:firstLine="709"/>
      </w:pPr>
      <w:r w:rsidRPr="00A60936">
        <w:t>Праця багатьох працівників пов'язана з впливом психофізичних факторів, таких як розумове перевантаження, перенапруження зорових і слухових аналізаторів, емоційні перевантаження.</w:t>
      </w:r>
    </w:p>
    <w:p w:rsidR="00DA0C8E" w:rsidRPr="00A60936" w:rsidRDefault="00DA0C8E" w:rsidP="00BE7F00">
      <w:pPr>
        <w:pStyle w:val="62"/>
        <w:shd w:val="clear" w:color="auto" w:fill="auto"/>
        <w:tabs>
          <w:tab w:val="left" w:pos="0"/>
          <w:tab w:val="left" w:pos="1843"/>
        </w:tabs>
        <w:spacing w:before="0" w:line="360" w:lineRule="auto"/>
        <w:ind w:firstLine="709"/>
      </w:pPr>
      <w:r w:rsidRPr="00A60936">
        <w:lastRenderedPageBreak/>
        <w:t>Нещасні випадки під час роботи за комп’ютерами можуть статися внаслідок дій фізично-небезпечних виробничих факторів при підключенні периферійних пристроїв зі знятим кожухом корпусу системного блока, при ураженні електричним струмом, виконанні працівниками невластивих для них робіт. Електричні установки становлять потенційну небезпеку для людини як у процесі експлуатації, так і під час проведення профілактичних робіт.</w:t>
      </w:r>
    </w:p>
    <w:p w:rsidR="00DA0C8E" w:rsidRPr="00A60936" w:rsidRDefault="00DA0C8E" w:rsidP="00BE7F00">
      <w:pPr>
        <w:pStyle w:val="62"/>
        <w:shd w:val="clear" w:color="auto" w:fill="auto"/>
        <w:tabs>
          <w:tab w:val="left" w:pos="0"/>
          <w:tab w:val="left" w:pos="1843"/>
        </w:tabs>
        <w:spacing w:before="0" w:line="360" w:lineRule="auto"/>
        <w:ind w:firstLine="709"/>
      </w:pPr>
      <w:r w:rsidRPr="00A60936">
        <w:t>Дослідження, проведені фахівцями Всесвітньої організації охорони здоров'я (ВООЗ) показали, що у професійних операторів та канцелярських службовців, які у своїй діяльності використовують монітор, частіше зустрічаються порушення органів зору, опорно-рухового апарату центральної нервової, серцево-судинної, імунної та статевої систем, захворювання шкіри.</w:t>
      </w:r>
    </w:p>
    <w:p w:rsidR="00DA0C8E" w:rsidRPr="00A60936" w:rsidRDefault="00DA0C8E" w:rsidP="00BE7F00">
      <w:pPr>
        <w:pStyle w:val="62"/>
        <w:shd w:val="clear" w:color="auto" w:fill="auto"/>
        <w:tabs>
          <w:tab w:val="left" w:pos="0"/>
          <w:tab w:val="left" w:pos="1843"/>
        </w:tabs>
        <w:spacing w:before="0" w:line="360" w:lineRule="auto"/>
        <w:ind w:firstLine="709"/>
      </w:pPr>
      <w:r w:rsidRPr="00A60936">
        <w:t>Дослідження медиків-гігієністів, психологів, світлотехніків та фахівців з охорони праці та ергономіки показали, що сучасна професія користувача монітор належить до розумової праці, яка характеризується: високою напруженістю зорових функцій; одноманітною позою; великою кількістю стереотипних високо координованих рухів, що виконуються лише м'язами кистей рух на фоні малої загальної рухової активності; значним нервово-емоційним компонентом, особливо в умовах дефіциту часу; роботою з великими масивами інформації, що викликає активізацію уваги та інших вищих психічних функцій. Крім того, при роботі з дисплеями на електронно-променевих трубках виникає вплив на користувача цілої низки факторів фізичної природи - електростатичні поля, радіочастотне та рентгенівське випромінювання тощо.</w:t>
      </w:r>
    </w:p>
    <w:p w:rsidR="00DA0C8E" w:rsidRPr="00A60936" w:rsidRDefault="00DA0C8E" w:rsidP="00BE7F00">
      <w:pPr>
        <w:pStyle w:val="62"/>
        <w:shd w:val="clear" w:color="auto" w:fill="auto"/>
        <w:tabs>
          <w:tab w:val="left" w:pos="0"/>
          <w:tab w:val="left" w:pos="1843"/>
        </w:tabs>
        <w:spacing w:before="0" w:line="360" w:lineRule="auto"/>
        <w:ind w:right="140" w:firstLine="709"/>
      </w:pPr>
      <w:r w:rsidRPr="00A60936">
        <w:t xml:space="preserve">Встановлено, що стан організму користувача значно залежить від типу роботи з монітор та умов її виконання. В загальному усі користувачі комп'ютерів поділяються на професіоналів та непрофесіоналів. </w:t>
      </w:r>
    </w:p>
    <w:p w:rsidR="00DA0C8E" w:rsidRPr="00A60936" w:rsidRDefault="00DA0C8E" w:rsidP="00BE7F00">
      <w:pPr>
        <w:pStyle w:val="62"/>
        <w:shd w:val="clear" w:color="auto" w:fill="auto"/>
        <w:tabs>
          <w:tab w:val="left" w:pos="284"/>
        </w:tabs>
        <w:spacing w:before="0" w:line="360" w:lineRule="auto"/>
        <w:ind w:right="140"/>
      </w:pPr>
      <w:r w:rsidRPr="00A60936">
        <w:t>Для кожної категорії користувачів комп'ютерів характерні свої особливості впливу комплексу несприятливих факторів трудового процесу та умов праці.</w:t>
      </w:r>
    </w:p>
    <w:p w:rsidR="00DA0C8E" w:rsidRPr="00A60936" w:rsidRDefault="00DA0C8E" w:rsidP="00BE7F00">
      <w:pPr>
        <w:pStyle w:val="62"/>
        <w:shd w:val="clear" w:color="auto" w:fill="auto"/>
        <w:tabs>
          <w:tab w:val="left" w:pos="0"/>
          <w:tab w:val="left" w:pos="1843"/>
        </w:tabs>
        <w:spacing w:before="0" w:line="360" w:lineRule="auto"/>
        <w:ind w:right="140" w:firstLine="709"/>
      </w:pPr>
      <w:r w:rsidRPr="00A60936">
        <w:t>Основним потенційним джерелом небезпеки для людини в ОЦ є електричні установки, до яких відноситься практично все обладнання ПК, так як в процесі експлуатації або проведенні профілактичних робіт людина може тор</w:t>
      </w:r>
      <w:r w:rsidRPr="00A60936">
        <w:lastRenderedPageBreak/>
        <w:t>катись частин установок, що знаходяться під напругою.</w:t>
      </w:r>
    </w:p>
    <w:p w:rsidR="00DA0C8E" w:rsidRPr="00A60936" w:rsidRDefault="00DA0C8E" w:rsidP="00BE7F00">
      <w:pPr>
        <w:pStyle w:val="62"/>
        <w:shd w:val="clear" w:color="auto" w:fill="auto"/>
        <w:tabs>
          <w:tab w:val="left" w:pos="0"/>
          <w:tab w:val="left" w:pos="1843"/>
        </w:tabs>
        <w:spacing w:before="0" w:line="360" w:lineRule="auto"/>
        <w:ind w:right="140" w:firstLine="709"/>
      </w:pPr>
      <w:r w:rsidRPr="00A60936">
        <w:t>Специфічна небезпека електроустановок в ОЦ: провідники під струмом, корпуси настільної ПК та іншого обладнання, що знаходиться під напругою в результат пошкодження (пробою) ізоляції не подають ніяких сигналів, що попереджують людину про небезпеку. Реакція людини на електричний струм виникає лише при протіканні його через тіло людини.</w:t>
      </w:r>
    </w:p>
    <w:p w:rsidR="00DA0C8E" w:rsidRPr="00A60936" w:rsidRDefault="00DA0C8E" w:rsidP="00BE7F00">
      <w:pPr>
        <w:pStyle w:val="62"/>
        <w:shd w:val="clear" w:color="auto" w:fill="auto"/>
        <w:tabs>
          <w:tab w:val="left" w:pos="0"/>
          <w:tab w:val="left" w:pos="1843"/>
        </w:tabs>
        <w:spacing w:before="0" w:line="360" w:lineRule="auto"/>
        <w:ind w:right="320" w:firstLine="709"/>
      </w:pPr>
      <w:r w:rsidRPr="00A60936">
        <w:t>Небезпека електричного струму на відміну від інших небезпек полягає в тому, що людина не в стані без спеціальних приладів виявити напругу дистанційно, як, наприклад, рухомі предмети чи механізми, розпечені об'єкти, відкриті люки, необгороджені краї майданчиків, які знаходяться на висоті, і т.п. Небезпека виявляється занадто пізно - коли людина вже уражена.</w:t>
      </w:r>
    </w:p>
    <w:p w:rsidR="00DA0C8E" w:rsidRPr="00A60936" w:rsidRDefault="00DA0C8E" w:rsidP="00BE7F00">
      <w:pPr>
        <w:pStyle w:val="62"/>
        <w:shd w:val="clear" w:color="auto" w:fill="auto"/>
        <w:tabs>
          <w:tab w:val="left" w:pos="0"/>
          <w:tab w:val="left" w:pos="1843"/>
        </w:tabs>
        <w:spacing w:before="0" w:line="360" w:lineRule="auto"/>
        <w:ind w:right="320" w:firstLine="709"/>
      </w:pPr>
      <w:r w:rsidRPr="00A60936">
        <w:t xml:space="preserve">Електротравматизм людини можливий, коли при експлуатації електроустановок не виконуються необхідні технічні умови, коли електроустановка експлуатується на низькому технічному рівні, коли не виконуються вимога ПУЕ і ПТБ (Правила улаштування електроустановок і Правила техніки безпеки). Електротравматизм - це результат порушення вимог правил техніки безпеки та інструктажів, відсутності технагляду та аварійного режиму роботи електроустановок. Це наслідок незадовільної ізоляції струмопровідних частин, перехід </w:t>
      </w:r>
      <w:r w:rsidR="00075A2E" w:rsidRPr="00A60936">
        <w:t>напруги</w:t>
      </w:r>
      <w:r w:rsidRPr="00A60936">
        <w:t xml:space="preserve"> на корпус електроустановок, обрив проводів (і як наслідок - крокова напруга, напруга дотику). Причиною електротравматизму в багатьох випадках є непродумані, помилкові дії оперативного обслуговуючого персоналу.</w:t>
      </w:r>
    </w:p>
    <w:p w:rsidR="00DA0C8E" w:rsidRPr="00A60936" w:rsidRDefault="00DA0C8E" w:rsidP="00BE7F00">
      <w:pPr>
        <w:pStyle w:val="62"/>
        <w:shd w:val="clear" w:color="auto" w:fill="auto"/>
        <w:tabs>
          <w:tab w:val="left" w:pos="0"/>
          <w:tab w:val="left" w:pos="1843"/>
        </w:tabs>
        <w:spacing w:before="0" w:line="360" w:lineRule="auto"/>
        <w:ind w:right="320" w:firstLine="709"/>
      </w:pPr>
      <w:r w:rsidRPr="00A60936">
        <w:t xml:space="preserve">Одним з найсуттєвіших факторів впливу на людину є випромінювання моніторів комп'ютерів. Види електромагнітних </w:t>
      </w:r>
      <w:r w:rsidR="00075A2E" w:rsidRPr="00A60936">
        <w:t xml:space="preserve">випромінювань </w:t>
      </w:r>
      <w:r w:rsidRPr="00A60936">
        <w:t>електронно- променевих трубок (ЕПТ), що використовуються в моніторах ПК, середні дані замірів</w:t>
      </w:r>
      <w:r w:rsidR="00914BC5" w:rsidRPr="00A60936">
        <w:t xml:space="preserve"> </w:t>
      </w:r>
      <w:r w:rsidR="00914BC5" w:rsidRPr="00A60936">
        <w:rPr>
          <w:highlight w:val="yellow"/>
        </w:rPr>
        <w:t>[</w:t>
      </w:r>
      <w:r w:rsidR="007B645E" w:rsidRPr="00A60936">
        <w:rPr>
          <w:highlight w:val="yellow"/>
        </w:rPr>
        <w:t>7</w:t>
      </w:r>
      <w:r w:rsidR="00914BC5" w:rsidRPr="00A60936">
        <w:rPr>
          <w:highlight w:val="yellow"/>
        </w:rPr>
        <w:t>]</w:t>
      </w:r>
      <w:r w:rsidRPr="00A60936">
        <w:rPr>
          <w:highlight w:val="yellow"/>
        </w:rPr>
        <w:t>,</w:t>
      </w:r>
      <w:r w:rsidRPr="00A60936">
        <w:t xml:space="preserve"> нормовані значення та їх діапазон наведені в таблиці 5.1.</w:t>
      </w:r>
    </w:p>
    <w:p w:rsidR="00DA0C8E" w:rsidRPr="00A60936" w:rsidRDefault="00DA0C8E" w:rsidP="00BE7F00">
      <w:pPr>
        <w:pStyle w:val="25"/>
        <w:shd w:val="clear" w:color="auto" w:fill="auto"/>
        <w:tabs>
          <w:tab w:val="left" w:pos="0"/>
          <w:tab w:val="left" w:pos="1843"/>
        </w:tabs>
        <w:spacing w:line="360" w:lineRule="auto"/>
        <w:ind w:firstLine="709"/>
        <w:jc w:val="both"/>
      </w:pPr>
    </w:p>
    <w:p w:rsidR="001D184E" w:rsidRPr="00A60936" w:rsidRDefault="001D184E" w:rsidP="00BE7F00">
      <w:pPr>
        <w:pStyle w:val="25"/>
        <w:shd w:val="clear" w:color="auto" w:fill="auto"/>
        <w:tabs>
          <w:tab w:val="left" w:pos="0"/>
          <w:tab w:val="left" w:pos="1843"/>
        </w:tabs>
        <w:spacing w:line="360" w:lineRule="auto"/>
        <w:ind w:firstLine="709"/>
      </w:pPr>
    </w:p>
    <w:p w:rsidR="001D184E" w:rsidRPr="00A60936" w:rsidRDefault="001D184E" w:rsidP="00BE7F00">
      <w:pPr>
        <w:pStyle w:val="25"/>
        <w:shd w:val="clear" w:color="auto" w:fill="auto"/>
        <w:tabs>
          <w:tab w:val="left" w:pos="0"/>
          <w:tab w:val="left" w:pos="1843"/>
        </w:tabs>
        <w:spacing w:line="360" w:lineRule="auto"/>
        <w:ind w:firstLine="709"/>
      </w:pPr>
    </w:p>
    <w:p w:rsidR="00DA0C8E" w:rsidRPr="00A60936" w:rsidRDefault="00DA0C8E" w:rsidP="00BE7F00">
      <w:pPr>
        <w:pStyle w:val="25"/>
        <w:shd w:val="clear" w:color="auto" w:fill="auto"/>
        <w:tabs>
          <w:tab w:val="left" w:pos="0"/>
          <w:tab w:val="left" w:pos="1843"/>
        </w:tabs>
        <w:spacing w:line="360" w:lineRule="auto"/>
        <w:ind w:firstLine="709"/>
      </w:pPr>
      <w:r w:rsidRPr="00A60936">
        <w:t>Таблиця 5.1 - Види електромагнітних випромінювань ЕПТ</w:t>
      </w:r>
    </w:p>
    <w:tbl>
      <w:tblPr>
        <w:tblOverlap w:val="neve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0" w:type="dxa"/>
          <w:right w:w="10" w:type="dxa"/>
        </w:tblCellMar>
        <w:tblLook w:val="0000" w:firstRow="0" w:lastRow="0" w:firstColumn="0" w:lastColumn="0" w:noHBand="0" w:noVBand="0"/>
      </w:tblPr>
      <w:tblGrid>
        <w:gridCol w:w="2923"/>
        <w:gridCol w:w="1726"/>
        <w:gridCol w:w="2440"/>
        <w:gridCol w:w="2486"/>
      </w:tblGrid>
      <w:tr w:rsidR="00DA0C8E" w:rsidRPr="00A60936" w:rsidTr="00FA7E31">
        <w:trPr>
          <w:trHeight w:hRule="exact" w:val="1080"/>
          <w:jc w:val="center"/>
        </w:trPr>
        <w:tc>
          <w:tcPr>
            <w:tcW w:w="2923" w:type="dxa"/>
            <w:shd w:val="clear" w:color="auto" w:fill="FFFFFF"/>
          </w:tcPr>
          <w:p w:rsidR="00DA0C8E" w:rsidRPr="00A60936" w:rsidRDefault="00DA0C8E" w:rsidP="00BE7F00">
            <w:pPr>
              <w:pStyle w:val="27"/>
              <w:shd w:val="clear" w:color="auto" w:fill="auto"/>
              <w:tabs>
                <w:tab w:val="left" w:pos="0"/>
                <w:tab w:val="left" w:pos="1843"/>
              </w:tabs>
              <w:spacing w:before="0" w:line="360" w:lineRule="auto"/>
              <w:ind w:hanging="39"/>
              <w:jc w:val="center"/>
            </w:pPr>
            <w:r w:rsidRPr="00A60936">
              <w:rPr>
                <w:rStyle w:val="2115pt"/>
                <w:b w:val="0"/>
                <w:sz w:val="28"/>
                <w:szCs w:val="28"/>
              </w:rPr>
              <w:lastRenderedPageBreak/>
              <w:t>Види випромінювань</w:t>
            </w:r>
          </w:p>
        </w:tc>
        <w:tc>
          <w:tcPr>
            <w:tcW w:w="1726" w:type="dxa"/>
            <w:shd w:val="clear" w:color="auto" w:fill="FFFFFF"/>
          </w:tcPr>
          <w:p w:rsidR="00DA0C8E" w:rsidRPr="00A60936" w:rsidRDefault="00DA0C8E" w:rsidP="00BE7F00">
            <w:pPr>
              <w:pStyle w:val="27"/>
              <w:shd w:val="clear" w:color="auto" w:fill="auto"/>
              <w:tabs>
                <w:tab w:val="left" w:pos="0"/>
                <w:tab w:val="left" w:pos="1843"/>
              </w:tabs>
              <w:spacing w:before="0" w:line="360" w:lineRule="auto"/>
              <w:ind w:firstLine="15"/>
              <w:jc w:val="center"/>
            </w:pPr>
            <w:r w:rsidRPr="00A60936">
              <w:rPr>
                <w:rStyle w:val="2115pt"/>
                <w:b w:val="0"/>
                <w:sz w:val="28"/>
                <w:szCs w:val="28"/>
              </w:rPr>
              <w:t>Діапазон</w:t>
            </w:r>
          </w:p>
        </w:tc>
        <w:tc>
          <w:tcPr>
            <w:tcW w:w="2440" w:type="dxa"/>
            <w:shd w:val="clear" w:color="auto" w:fill="FFFFFF"/>
          </w:tcPr>
          <w:p w:rsidR="00DA0C8E" w:rsidRPr="00A60936" w:rsidRDefault="00DA0C8E" w:rsidP="00BE7F00">
            <w:pPr>
              <w:pStyle w:val="27"/>
              <w:shd w:val="clear" w:color="auto" w:fill="auto"/>
              <w:tabs>
                <w:tab w:val="left" w:pos="0"/>
                <w:tab w:val="left" w:pos="1843"/>
              </w:tabs>
              <w:spacing w:before="0" w:line="360" w:lineRule="auto"/>
              <w:ind w:firstLine="0"/>
              <w:jc w:val="center"/>
            </w:pPr>
            <w:r w:rsidRPr="00A60936">
              <w:rPr>
                <w:rStyle w:val="2115pt"/>
                <w:b w:val="0"/>
                <w:sz w:val="28"/>
                <w:szCs w:val="28"/>
              </w:rPr>
              <w:t>Фактичні (середні) дані замірів</w:t>
            </w:r>
          </w:p>
        </w:tc>
        <w:tc>
          <w:tcPr>
            <w:tcW w:w="2486" w:type="dxa"/>
            <w:shd w:val="clear" w:color="auto" w:fill="FFFFFF"/>
          </w:tcPr>
          <w:p w:rsidR="00DA0C8E" w:rsidRPr="00A60936" w:rsidRDefault="00DA0C8E" w:rsidP="00BE7F00">
            <w:pPr>
              <w:pStyle w:val="27"/>
              <w:shd w:val="clear" w:color="auto" w:fill="auto"/>
              <w:tabs>
                <w:tab w:val="left" w:pos="0"/>
                <w:tab w:val="left" w:pos="1843"/>
              </w:tabs>
              <w:spacing w:before="0" w:line="360" w:lineRule="auto"/>
              <w:ind w:firstLine="0"/>
              <w:jc w:val="center"/>
            </w:pPr>
            <w:r w:rsidRPr="00A60936">
              <w:rPr>
                <w:rStyle w:val="2115pt"/>
                <w:b w:val="0"/>
                <w:sz w:val="28"/>
                <w:szCs w:val="28"/>
              </w:rPr>
              <w:t>Нормовані значення</w:t>
            </w:r>
          </w:p>
        </w:tc>
      </w:tr>
      <w:tr w:rsidR="00DA0C8E" w:rsidRPr="00A60936" w:rsidTr="00FA7E31">
        <w:trPr>
          <w:trHeight w:hRule="exact" w:val="418"/>
          <w:jc w:val="center"/>
        </w:trPr>
        <w:tc>
          <w:tcPr>
            <w:tcW w:w="2923" w:type="dxa"/>
            <w:shd w:val="clear" w:color="auto" w:fill="FFFFFF"/>
          </w:tcPr>
          <w:p w:rsidR="00DA0C8E" w:rsidRPr="00A60936" w:rsidRDefault="00DA0C8E" w:rsidP="00BE7F00">
            <w:pPr>
              <w:pStyle w:val="27"/>
              <w:shd w:val="clear" w:color="auto" w:fill="auto"/>
              <w:tabs>
                <w:tab w:val="left" w:pos="0"/>
                <w:tab w:val="left" w:pos="387"/>
              </w:tabs>
              <w:spacing w:before="0" w:line="360" w:lineRule="auto"/>
              <w:ind w:firstLine="0"/>
            </w:pPr>
            <w:r w:rsidRPr="00A60936">
              <w:rPr>
                <w:rStyle w:val="2115pt"/>
                <w:b w:val="0"/>
                <w:sz w:val="28"/>
                <w:szCs w:val="28"/>
              </w:rPr>
              <w:t>Ультрафіолетове</w:t>
            </w:r>
          </w:p>
        </w:tc>
        <w:tc>
          <w:tcPr>
            <w:tcW w:w="1726" w:type="dxa"/>
            <w:shd w:val="clear" w:color="auto" w:fill="FFFFFF"/>
          </w:tcPr>
          <w:p w:rsidR="00DA0C8E" w:rsidRPr="00A60936" w:rsidRDefault="00DA0C8E" w:rsidP="00BE7F00">
            <w:pPr>
              <w:pStyle w:val="27"/>
              <w:shd w:val="clear" w:color="auto" w:fill="auto"/>
              <w:tabs>
                <w:tab w:val="left" w:pos="0"/>
                <w:tab w:val="left" w:pos="1843"/>
              </w:tabs>
              <w:spacing w:before="0" w:line="360" w:lineRule="auto"/>
              <w:ind w:firstLine="0"/>
            </w:pPr>
            <w:r w:rsidRPr="00A60936">
              <w:rPr>
                <w:rStyle w:val="2115pt"/>
                <w:b w:val="0"/>
                <w:sz w:val="28"/>
                <w:szCs w:val="28"/>
              </w:rPr>
              <w:t>220-280нм</w:t>
            </w:r>
          </w:p>
        </w:tc>
        <w:tc>
          <w:tcPr>
            <w:tcW w:w="2440" w:type="dxa"/>
            <w:shd w:val="clear" w:color="auto" w:fill="FFFFFF"/>
          </w:tcPr>
          <w:p w:rsidR="00DA0C8E" w:rsidRPr="00A60936" w:rsidRDefault="00DA0C8E" w:rsidP="00BE7F00">
            <w:pPr>
              <w:pStyle w:val="27"/>
              <w:shd w:val="clear" w:color="auto" w:fill="auto"/>
              <w:tabs>
                <w:tab w:val="left" w:pos="0"/>
                <w:tab w:val="left" w:pos="1843"/>
              </w:tabs>
              <w:spacing w:before="0" w:line="360" w:lineRule="auto"/>
              <w:ind w:right="400" w:firstLine="0"/>
            </w:pPr>
            <w:r w:rsidRPr="00A60936">
              <w:rPr>
                <w:rStyle w:val="2115pt"/>
                <w:b w:val="0"/>
                <w:sz w:val="28"/>
                <w:szCs w:val="28"/>
              </w:rPr>
              <w:t>0 0-0.01 Вт/м</w:t>
            </w:r>
            <w:r w:rsidRPr="00A60936">
              <w:rPr>
                <w:rStyle w:val="2115pt"/>
                <w:b w:val="0"/>
                <w:sz w:val="28"/>
                <w:szCs w:val="28"/>
                <w:vertAlign w:val="superscript"/>
              </w:rPr>
              <w:t>2</w:t>
            </w:r>
          </w:p>
        </w:tc>
        <w:tc>
          <w:tcPr>
            <w:tcW w:w="2486" w:type="dxa"/>
            <w:shd w:val="clear" w:color="auto" w:fill="FFFFFF"/>
          </w:tcPr>
          <w:p w:rsidR="00DA0C8E" w:rsidRPr="00A60936" w:rsidRDefault="00DA0C8E" w:rsidP="00BE7F00">
            <w:pPr>
              <w:pStyle w:val="27"/>
              <w:shd w:val="clear" w:color="auto" w:fill="auto"/>
              <w:tabs>
                <w:tab w:val="left" w:pos="0"/>
                <w:tab w:val="left" w:pos="1843"/>
              </w:tabs>
              <w:spacing w:before="0" w:line="360" w:lineRule="auto"/>
              <w:ind w:firstLine="0"/>
            </w:pPr>
            <w:r w:rsidRPr="00A60936">
              <w:rPr>
                <w:rStyle w:val="2115pt"/>
                <w:b w:val="0"/>
                <w:sz w:val="28"/>
                <w:szCs w:val="28"/>
              </w:rPr>
              <w:t>0.01 Вт/м</w:t>
            </w:r>
            <w:r w:rsidRPr="00A60936">
              <w:rPr>
                <w:rStyle w:val="2115pt"/>
                <w:b w:val="0"/>
                <w:sz w:val="28"/>
                <w:szCs w:val="28"/>
                <w:vertAlign w:val="superscript"/>
              </w:rPr>
              <w:t>2</w:t>
            </w:r>
          </w:p>
        </w:tc>
      </w:tr>
      <w:tr w:rsidR="00DA0C8E" w:rsidRPr="00A60936" w:rsidTr="00FA7E31">
        <w:trPr>
          <w:trHeight w:hRule="exact" w:val="422"/>
          <w:jc w:val="center"/>
        </w:trPr>
        <w:tc>
          <w:tcPr>
            <w:tcW w:w="2923" w:type="dxa"/>
            <w:shd w:val="clear" w:color="auto" w:fill="FFFFFF"/>
          </w:tcPr>
          <w:p w:rsidR="00DA0C8E" w:rsidRPr="00A60936" w:rsidRDefault="00DA0C8E" w:rsidP="00BE7F00">
            <w:pPr>
              <w:pStyle w:val="27"/>
              <w:shd w:val="clear" w:color="auto" w:fill="auto"/>
              <w:tabs>
                <w:tab w:val="left" w:pos="0"/>
                <w:tab w:val="left" w:pos="387"/>
              </w:tabs>
              <w:spacing w:before="0" w:line="360" w:lineRule="auto"/>
              <w:ind w:firstLine="0"/>
            </w:pPr>
            <w:r w:rsidRPr="00A60936">
              <w:rPr>
                <w:rStyle w:val="2115pt"/>
                <w:b w:val="0"/>
                <w:sz w:val="28"/>
                <w:szCs w:val="28"/>
              </w:rPr>
              <w:t>ІЧ-випромінювання</w:t>
            </w:r>
          </w:p>
        </w:tc>
        <w:tc>
          <w:tcPr>
            <w:tcW w:w="1726" w:type="dxa"/>
            <w:shd w:val="clear" w:color="auto" w:fill="FFFFFF"/>
          </w:tcPr>
          <w:p w:rsidR="00DA0C8E" w:rsidRPr="00A60936" w:rsidRDefault="00DA0C8E" w:rsidP="00BE7F00">
            <w:pPr>
              <w:pStyle w:val="27"/>
              <w:shd w:val="clear" w:color="auto" w:fill="auto"/>
              <w:tabs>
                <w:tab w:val="left" w:pos="0"/>
                <w:tab w:val="left" w:pos="1843"/>
              </w:tabs>
              <w:spacing w:before="0" w:line="360" w:lineRule="auto"/>
              <w:ind w:firstLine="0"/>
            </w:pPr>
            <w:r w:rsidRPr="00A60936">
              <w:rPr>
                <w:rStyle w:val="2115pt"/>
                <w:b w:val="0"/>
                <w:sz w:val="28"/>
                <w:szCs w:val="28"/>
              </w:rPr>
              <w:t>320-400нм</w:t>
            </w:r>
          </w:p>
        </w:tc>
        <w:tc>
          <w:tcPr>
            <w:tcW w:w="2440" w:type="dxa"/>
            <w:shd w:val="clear" w:color="auto" w:fill="FFFFFF"/>
          </w:tcPr>
          <w:p w:rsidR="00DA0C8E" w:rsidRPr="00A60936" w:rsidRDefault="00DA0C8E" w:rsidP="00BE7F00">
            <w:pPr>
              <w:pStyle w:val="27"/>
              <w:shd w:val="clear" w:color="auto" w:fill="auto"/>
              <w:tabs>
                <w:tab w:val="left" w:pos="0"/>
                <w:tab w:val="left" w:pos="1843"/>
              </w:tabs>
              <w:spacing w:before="0" w:line="360" w:lineRule="auto"/>
              <w:ind w:right="400" w:firstLine="0"/>
            </w:pPr>
            <w:r w:rsidRPr="00A60936">
              <w:rPr>
                <w:rStyle w:val="2115pt"/>
                <w:b w:val="0"/>
                <w:sz w:val="28"/>
                <w:szCs w:val="28"/>
              </w:rPr>
              <w:t>3,5-6,0 Вт/м</w:t>
            </w:r>
            <w:r w:rsidRPr="00A60936">
              <w:rPr>
                <w:rStyle w:val="2115pt"/>
                <w:b w:val="0"/>
                <w:sz w:val="28"/>
                <w:szCs w:val="28"/>
                <w:vertAlign w:val="superscript"/>
              </w:rPr>
              <w:t>2</w:t>
            </w:r>
          </w:p>
        </w:tc>
        <w:tc>
          <w:tcPr>
            <w:tcW w:w="2486" w:type="dxa"/>
            <w:shd w:val="clear" w:color="auto" w:fill="FFFFFF"/>
          </w:tcPr>
          <w:p w:rsidR="00DA0C8E" w:rsidRPr="00A60936" w:rsidRDefault="00DA0C8E" w:rsidP="00BE7F00">
            <w:pPr>
              <w:pStyle w:val="27"/>
              <w:shd w:val="clear" w:color="auto" w:fill="auto"/>
              <w:tabs>
                <w:tab w:val="left" w:pos="0"/>
                <w:tab w:val="left" w:pos="1843"/>
              </w:tabs>
              <w:spacing w:before="0" w:line="360" w:lineRule="auto"/>
              <w:ind w:firstLine="0"/>
            </w:pPr>
            <w:r w:rsidRPr="00A60936">
              <w:rPr>
                <w:rStyle w:val="2115pt"/>
                <w:b w:val="0"/>
                <w:sz w:val="28"/>
                <w:szCs w:val="28"/>
              </w:rPr>
              <w:t>10 Вт/м</w:t>
            </w:r>
            <w:r w:rsidRPr="00A60936">
              <w:rPr>
                <w:rStyle w:val="2115pt"/>
                <w:b w:val="0"/>
                <w:sz w:val="28"/>
                <w:szCs w:val="28"/>
                <w:vertAlign w:val="superscript"/>
              </w:rPr>
              <w:t>2</w:t>
            </w:r>
          </w:p>
        </w:tc>
      </w:tr>
      <w:tr w:rsidR="00DA0C8E" w:rsidRPr="00A60936" w:rsidTr="00FA7E31">
        <w:trPr>
          <w:trHeight w:hRule="exact" w:val="408"/>
          <w:jc w:val="center"/>
        </w:trPr>
        <w:tc>
          <w:tcPr>
            <w:tcW w:w="2923" w:type="dxa"/>
            <w:shd w:val="clear" w:color="auto" w:fill="FFFFFF"/>
          </w:tcPr>
          <w:p w:rsidR="00DA0C8E" w:rsidRPr="00A60936" w:rsidRDefault="00DA0C8E" w:rsidP="00BE7F00">
            <w:pPr>
              <w:pStyle w:val="27"/>
              <w:shd w:val="clear" w:color="auto" w:fill="auto"/>
              <w:tabs>
                <w:tab w:val="left" w:pos="0"/>
                <w:tab w:val="left" w:pos="387"/>
              </w:tabs>
              <w:spacing w:before="0" w:line="360" w:lineRule="auto"/>
              <w:ind w:firstLine="0"/>
            </w:pPr>
            <w:r w:rsidRPr="00A60936">
              <w:rPr>
                <w:rStyle w:val="2115pt"/>
                <w:b w:val="0"/>
                <w:sz w:val="28"/>
                <w:szCs w:val="28"/>
              </w:rPr>
              <w:t>Електростатичне поле</w:t>
            </w:r>
          </w:p>
        </w:tc>
        <w:tc>
          <w:tcPr>
            <w:tcW w:w="1726" w:type="dxa"/>
            <w:shd w:val="clear" w:color="auto" w:fill="FFFFFF"/>
          </w:tcPr>
          <w:p w:rsidR="00DA0C8E" w:rsidRPr="00A60936" w:rsidRDefault="00DA0C8E" w:rsidP="00BE7F00">
            <w:pPr>
              <w:pStyle w:val="27"/>
              <w:shd w:val="clear" w:color="auto" w:fill="auto"/>
              <w:tabs>
                <w:tab w:val="left" w:pos="0"/>
                <w:tab w:val="left" w:pos="1843"/>
              </w:tabs>
              <w:spacing w:before="0" w:line="360" w:lineRule="auto"/>
              <w:ind w:firstLine="0"/>
            </w:pPr>
            <w:r w:rsidRPr="00A60936">
              <w:rPr>
                <w:rStyle w:val="2115pt"/>
                <w:b w:val="0"/>
                <w:sz w:val="28"/>
                <w:szCs w:val="28"/>
              </w:rPr>
              <w:t>400-700нм</w:t>
            </w:r>
          </w:p>
        </w:tc>
        <w:tc>
          <w:tcPr>
            <w:tcW w:w="2440" w:type="dxa"/>
            <w:shd w:val="clear" w:color="auto" w:fill="FFFFFF"/>
          </w:tcPr>
          <w:p w:rsidR="00DA0C8E" w:rsidRPr="00A60936" w:rsidRDefault="00DA0C8E" w:rsidP="00BE7F00">
            <w:pPr>
              <w:pStyle w:val="27"/>
              <w:shd w:val="clear" w:color="auto" w:fill="auto"/>
              <w:tabs>
                <w:tab w:val="left" w:pos="0"/>
                <w:tab w:val="left" w:pos="1843"/>
              </w:tabs>
              <w:spacing w:before="0" w:line="360" w:lineRule="auto"/>
              <w:ind w:right="400" w:firstLine="0"/>
            </w:pPr>
            <w:r w:rsidRPr="00A60936">
              <w:rPr>
                <w:rStyle w:val="2115pt"/>
                <w:b w:val="0"/>
                <w:sz w:val="28"/>
                <w:szCs w:val="28"/>
              </w:rPr>
              <w:t>0.05-4.5 Вт/м</w:t>
            </w:r>
            <w:r w:rsidRPr="00A60936">
              <w:rPr>
                <w:rStyle w:val="2115pt"/>
                <w:b w:val="0"/>
                <w:sz w:val="28"/>
                <w:szCs w:val="28"/>
                <w:vertAlign w:val="superscript"/>
              </w:rPr>
              <w:t>2</w:t>
            </w:r>
          </w:p>
        </w:tc>
        <w:tc>
          <w:tcPr>
            <w:tcW w:w="2486" w:type="dxa"/>
            <w:shd w:val="clear" w:color="auto" w:fill="FFFFFF"/>
          </w:tcPr>
          <w:p w:rsidR="00DA0C8E" w:rsidRPr="00A60936" w:rsidRDefault="00DA0C8E" w:rsidP="00BE7F00">
            <w:pPr>
              <w:pStyle w:val="27"/>
              <w:shd w:val="clear" w:color="auto" w:fill="auto"/>
              <w:tabs>
                <w:tab w:val="left" w:pos="0"/>
                <w:tab w:val="left" w:pos="1843"/>
              </w:tabs>
              <w:spacing w:before="0" w:line="360" w:lineRule="auto"/>
              <w:ind w:firstLine="0"/>
            </w:pPr>
            <w:r w:rsidRPr="00A60936">
              <w:rPr>
                <w:rStyle w:val="2115pt"/>
                <w:b w:val="0"/>
                <w:sz w:val="28"/>
                <w:szCs w:val="28"/>
              </w:rPr>
              <w:t>100 Вт/м</w:t>
            </w:r>
            <w:r w:rsidRPr="00A60936">
              <w:rPr>
                <w:rStyle w:val="2115pt"/>
                <w:b w:val="0"/>
                <w:sz w:val="28"/>
                <w:szCs w:val="28"/>
                <w:vertAlign w:val="superscript"/>
              </w:rPr>
              <w:t>2</w:t>
            </w:r>
          </w:p>
        </w:tc>
      </w:tr>
      <w:tr w:rsidR="00DA0C8E" w:rsidRPr="00A60936" w:rsidTr="00FA7E31">
        <w:trPr>
          <w:trHeight w:hRule="exact" w:val="418"/>
          <w:jc w:val="center"/>
        </w:trPr>
        <w:tc>
          <w:tcPr>
            <w:tcW w:w="2923" w:type="dxa"/>
            <w:shd w:val="clear" w:color="auto" w:fill="FFFFFF"/>
          </w:tcPr>
          <w:p w:rsidR="00DA0C8E" w:rsidRPr="00A60936" w:rsidRDefault="00DA0C8E" w:rsidP="00BE7F00">
            <w:pPr>
              <w:pStyle w:val="27"/>
              <w:shd w:val="clear" w:color="auto" w:fill="auto"/>
              <w:tabs>
                <w:tab w:val="left" w:pos="0"/>
                <w:tab w:val="left" w:pos="387"/>
              </w:tabs>
              <w:spacing w:before="0" w:line="360" w:lineRule="auto"/>
              <w:ind w:firstLine="0"/>
            </w:pPr>
            <w:r w:rsidRPr="00A60936">
              <w:rPr>
                <w:rStyle w:val="2115pt"/>
                <w:b w:val="0"/>
                <w:sz w:val="28"/>
                <w:szCs w:val="28"/>
              </w:rPr>
              <w:t>Електричний струм</w:t>
            </w:r>
          </w:p>
        </w:tc>
        <w:tc>
          <w:tcPr>
            <w:tcW w:w="1726" w:type="dxa"/>
            <w:shd w:val="clear" w:color="auto" w:fill="FFFFFF"/>
          </w:tcPr>
          <w:p w:rsidR="00DA0C8E" w:rsidRPr="00A60936" w:rsidRDefault="00DA0C8E" w:rsidP="00BE7F00">
            <w:pPr>
              <w:pStyle w:val="27"/>
              <w:shd w:val="clear" w:color="auto" w:fill="auto"/>
              <w:tabs>
                <w:tab w:val="left" w:pos="0"/>
                <w:tab w:val="left" w:pos="1843"/>
              </w:tabs>
              <w:spacing w:before="0" w:line="360" w:lineRule="auto"/>
              <w:ind w:firstLine="0"/>
            </w:pPr>
            <w:r w:rsidRPr="00A60936">
              <w:rPr>
                <w:rStyle w:val="2115pt"/>
                <w:b w:val="0"/>
                <w:sz w:val="28"/>
                <w:szCs w:val="28"/>
              </w:rPr>
              <w:t>50 Гц</w:t>
            </w:r>
          </w:p>
        </w:tc>
        <w:tc>
          <w:tcPr>
            <w:tcW w:w="2440" w:type="dxa"/>
            <w:shd w:val="clear" w:color="auto" w:fill="FFFFFF"/>
          </w:tcPr>
          <w:p w:rsidR="00DA0C8E" w:rsidRPr="00A60936" w:rsidRDefault="00DA0C8E" w:rsidP="00BE7F00">
            <w:pPr>
              <w:pStyle w:val="27"/>
              <w:shd w:val="clear" w:color="auto" w:fill="auto"/>
              <w:tabs>
                <w:tab w:val="left" w:pos="0"/>
                <w:tab w:val="left" w:pos="1843"/>
              </w:tabs>
              <w:spacing w:before="0" w:line="360" w:lineRule="auto"/>
              <w:ind w:firstLine="0"/>
            </w:pPr>
            <w:r w:rsidRPr="00A60936">
              <w:rPr>
                <w:rStyle w:val="2115pt"/>
                <w:b w:val="0"/>
                <w:sz w:val="28"/>
                <w:szCs w:val="28"/>
              </w:rPr>
              <w:t>15 кВ/м</w:t>
            </w:r>
          </w:p>
        </w:tc>
        <w:tc>
          <w:tcPr>
            <w:tcW w:w="2486" w:type="dxa"/>
            <w:shd w:val="clear" w:color="auto" w:fill="FFFFFF"/>
          </w:tcPr>
          <w:p w:rsidR="00DA0C8E" w:rsidRPr="00A60936" w:rsidRDefault="00DA0C8E" w:rsidP="00BE7F00">
            <w:pPr>
              <w:pStyle w:val="27"/>
              <w:shd w:val="clear" w:color="auto" w:fill="auto"/>
              <w:tabs>
                <w:tab w:val="left" w:pos="0"/>
                <w:tab w:val="left" w:pos="1843"/>
              </w:tabs>
              <w:spacing w:before="0" w:line="360" w:lineRule="auto"/>
              <w:ind w:firstLine="0"/>
            </w:pPr>
            <w:r w:rsidRPr="00A60936">
              <w:rPr>
                <w:rStyle w:val="2115pt"/>
                <w:b w:val="0"/>
                <w:sz w:val="28"/>
                <w:szCs w:val="28"/>
              </w:rPr>
              <w:t>20-60 кВ/м</w:t>
            </w:r>
          </w:p>
        </w:tc>
      </w:tr>
      <w:tr w:rsidR="00DA0C8E" w:rsidRPr="00A60936" w:rsidTr="00FA7E31">
        <w:trPr>
          <w:trHeight w:hRule="exact" w:val="388"/>
          <w:jc w:val="center"/>
        </w:trPr>
        <w:tc>
          <w:tcPr>
            <w:tcW w:w="2923" w:type="dxa"/>
            <w:shd w:val="clear" w:color="auto" w:fill="FFFFFF"/>
          </w:tcPr>
          <w:p w:rsidR="00DA0C8E" w:rsidRPr="00A60936" w:rsidRDefault="00DA0C8E" w:rsidP="00BE7F00">
            <w:pPr>
              <w:pStyle w:val="27"/>
              <w:shd w:val="clear" w:color="auto" w:fill="auto"/>
              <w:tabs>
                <w:tab w:val="left" w:pos="0"/>
                <w:tab w:val="left" w:pos="387"/>
              </w:tabs>
              <w:spacing w:before="0" w:line="360" w:lineRule="auto"/>
              <w:ind w:firstLine="0"/>
            </w:pPr>
            <w:r w:rsidRPr="00A60936">
              <w:rPr>
                <w:rStyle w:val="2115pt"/>
                <w:b w:val="0"/>
                <w:sz w:val="28"/>
                <w:szCs w:val="28"/>
              </w:rPr>
              <w:t>Яскравість</w:t>
            </w:r>
          </w:p>
        </w:tc>
        <w:tc>
          <w:tcPr>
            <w:tcW w:w="1726" w:type="dxa"/>
            <w:shd w:val="clear" w:color="auto" w:fill="FFFFFF"/>
          </w:tcPr>
          <w:p w:rsidR="00DA0C8E" w:rsidRPr="00A60936" w:rsidRDefault="00DA0C8E" w:rsidP="00BE7F00">
            <w:pPr>
              <w:pStyle w:val="27"/>
              <w:shd w:val="clear" w:color="auto" w:fill="auto"/>
              <w:tabs>
                <w:tab w:val="left" w:pos="0"/>
                <w:tab w:val="left" w:pos="1843"/>
              </w:tabs>
              <w:spacing w:before="0" w:line="360" w:lineRule="auto"/>
              <w:ind w:firstLine="0"/>
            </w:pPr>
            <w:r w:rsidRPr="00A60936">
              <w:rPr>
                <w:rStyle w:val="2115pt"/>
                <w:b w:val="0"/>
                <w:sz w:val="28"/>
                <w:szCs w:val="28"/>
              </w:rPr>
              <w:t>700 нм-1мм</w:t>
            </w:r>
          </w:p>
        </w:tc>
        <w:tc>
          <w:tcPr>
            <w:tcW w:w="2440" w:type="dxa"/>
            <w:shd w:val="clear" w:color="auto" w:fill="FFFFFF"/>
          </w:tcPr>
          <w:p w:rsidR="00DA0C8E" w:rsidRPr="00A60936" w:rsidRDefault="00DA0C8E" w:rsidP="00BE7F00">
            <w:pPr>
              <w:pStyle w:val="27"/>
              <w:shd w:val="clear" w:color="auto" w:fill="auto"/>
              <w:tabs>
                <w:tab w:val="left" w:pos="0"/>
                <w:tab w:val="left" w:pos="1843"/>
              </w:tabs>
              <w:spacing w:before="0" w:line="360" w:lineRule="auto"/>
              <w:ind w:firstLine="0"/>
            </w:pPr>
            <w:r w:rsidRPr="00A60936">
              <w:rPr>
                <w:rStyle w:val="2115pt"/>
                <w:b w:val="0"/>
                <w:sz w:val="28"/>
                <w:szCs w:val="28"/>
              </w:rPr>
              <w:t xml:space="preserve">U=220В; І=2А </w:t>
            </w:r>
          </w:p>
        </w:tc>
        <w:tc>
          <w:tcPr>
            <w:tcW w:w="2486" w:type="dxa"/>
            <w:shd w:val="clear" w:color="auto" w:fill="FFFFFF"/>
          </w:tcPr>
          <w:p w:rsidR="00DA0C8E" w:rsidRPr="00A60936" w:rsidRDefault="00DA0C8E" w:rsidP="00BE7F00">
            <w:pPr>
              <w:pStyle w:val="27"/>
              <w:shd w:val="clear" w:color="auto" w:fill="auto"/>
              <w:tabs>
                <w:tab w:val="left" w:pos="0"/>
                <w:tab w:val="left" w:pos="1843"/>
              </w:tabs>
              <w:spacing w:before="0" w:line="360" w:lineRule="auto"/>
              <w:ind w:firstLine="0"/>
            </w:pPr>
            <w:r w:rsidRPr="00A60936">
              <w:rPr>
                <w:rStyle w:val="2115pt"/>
                <w:b w:val="0"/>
                <w:sz w:val="28"/>
                <w:szCs w:val="28"/>
              </w:rPr>
              <w:t xml:space="preserve">U=220В; І=0.1А </w:t>
            </w:r>
          </w:p>
        </w:tc>
      </w:tr>
    </w:tbl>
    <w:p w:rsidR="00DA0C8E" w:rsidRPr="00A60936" w:rsidRDefault="00DA0C8E" w:rsidP="00BE7F00">
      <w:pPr>
        <w:pStyle w:val="62"/>
        <w:shd w:val="clear" w:color="auto" w:fill="auto"/>
        <w:tabs>
          <w:tab w:val="left" w:pos="0"/>
          <w:tab w:val="left" w:pos="1843"/>
        </w:tabs>
        <w:spacing w:before="0" w:line="360" w:lineRule="auto"/>
        <w:ind w:right="320" w:firstLine="709"/>
      </w:pPr>
    </w:p>
    <w:p w:rsidR="00DA0C8E" w:rsidRPr="00A60936" w:rsidRDefault="00DA0C8E" w:rsidP="00BE7F00">
      <w:pPr>
        <w:pStyle w:val="62"/>
        <w:shd w:val="clear" w:color="auto" w:fill="auto"/>
        <w:tabs>
          <w:tab w:val="left" w:pos="0"/>
          <w:tab w:val="left" w:pos="1843"/>
        </w:tabs>
        <w:spacing w:before="0" w:line="360" w:lineRule="auto"/>
        <w:ind w:right="320" w:firstLine="709"/>
      </w:pPr>
      <w:r w:rsidRPr="00A60936">
        <w:t>Інфрачервоне випромінювання</w:t>
      </w:r>
      <w:r w:rsidR="00540CFC" w:rsidRPr="00A60936">
        <w:t xml:space="preserve"> </w:t>
      </w:r>
      <w:r w:rsidRPr="00A60936">
        <w:t>шкідливо впливає на зір, втомлюючи очі, при тривалій дії порушує нормальне сприйняття кольору оком людини.</w:t>
      </w:r>
    </w:p>
    <w:p w:rsidR="00DA0C8E" w:rsidRPr="00A60936" w:rsidRDefault="00DA0C8E" w:rsidP="00BE7F00">
      <w:pPr>
        <w:pStyle w:val="62"/>
        <w:shd w:val="clear" w:color="auto" w:fill="auto"/>
        <w:tabs>
          <w:tab w:val="left" w:pos="0"/>
          <w:tab w:val="left" w:pos="1843"/>
        </w:tabs>
        <w:spacing w:before="0" w:after="625" w:line="360" w:lineRule="auto"/>
        <w:ind w:right="200" w:firstLine="709"/>
      </w:pPr>
      <w:r w:rsidRPr="00A60936">
        <w:t>Наступним за ступенем впливу на людський організм є фактор освітлення. Недостатнє або надто сильне освітлення впливає на органи зору, призводить до втоми очей, їх напруження що, в свою чергу, викликає загальну втому працівників. Можна стверджувати, що цей фактор є основним при аналізі зорової роботи, до якої відноситься робота за комп'ютером. Велику роль також відіграє розміщення робочих місць по відношенню до джерел природного освітлення - вікон. Приміщення з ПК слід розміщувати з вікнами на північ або захід, а самі відео термінали так, щоби не створювати відблисків на моніторах, які впливають на ступінь розрізнення текстово-графічної інформації. Отже, наведені вище фактори є основними при роботі в ОЦ (обчислювальний центр), і саме їх впливом можна пояснити причини виникнення скарг користувачів ПК (таблиця 5.2) і професійних захворювань.</w:t>
      </w:r>
    </w:p>
    <w:p w:rsidR="00DA0C8E" w:rsidRPr="00A60936" w:rsidRDefault="00DA0C8E" w:rsidP="00BE7F00">
      <w:pPr>
        <w:pStyle w:val="25"/>
        <w:shd w:val="clear" w:color="auto" w:fill="auto"/>
        <w:tabs>
          <w:tab w:val="left" w:pos="0"/>
          <w:tab w:val="left" w:pos="1843"/>
        </w:tabs>
        <w:spacing w:line="360" w:lineRule="auto"/>
        <w:ind w:firstLine="709"/>
      </w:pPr>
      <w:r w:rsidRPr="00A60936">
        <w:t>Таблиця 5.2 - Характеристика скарг користувачів ПК, що працюють з ЕПТ, порівняно з контрольною групою</w:t>
      </w:r>
    </w:p>
    <w:tbl>
      <w:tblPr>
        <w:tblpPr w:leftFromText="180" w:rightFromText="180" w:vertAnchor="text" w:horzAnchor="margin" w:tblpY="309"/>
        <w:tblOverlap w:val="never"/>
        <w:tblW w:w="0" w:type="auto"/>
        <w:tblLayout w:type="fixed"/>
        <w:tblCellMar>
          <w:left w:w="10" w:type="dxa"/>
          <w:right w:w="10" w:type="dxa"/>
        </w:tblCellMar>
        <w:tblLook w:val="0000" w:firstRow="0" w:lastRow="0" w:firstColumn="0" w:lastColumn="0" w:noHBand="0" w:noVBand="0"/>
      </w:tblPr>
      <w:tblGrid>
        <w:gridCol w:w="2569"/>
        <w:gridCol w:w="1855"/>
        <w:gridCol w:w="1569"/>
        <w:gridCol w:w="856"/>
        <w:gridCol w:w="2457"/>
      </w:tblGrid>
      <w:tr w:rsidR="00641419" w:rsidRPr="00A60936" w:rsidTr="008E0224">
        <w:trPr>
          <w:trHeight w:hRule="exact" w:val="491"/>
        </w:trPr>
        <w:tc>
          <w:tcPr>
            <w:tcW w:w="2569" w:type="dxa"/>
            <w:vMerge w:val="restart"/>
            <w:tcBorders>
              <w:top w:val="single" w:sz="4" w:space="0" w:color="auto"/>
              <w:left w:val="single" w:sz="4" w:space="0" w:color="auto"/>
            </w:tcBorders>
            <w:shd w:val="clear" w:color="auto" w:fill="FFFFFF"/>
          </w:tcPr>
          <w:p w:rsidR="00641419" w:rsidRPr="00A60936" w:rsidRDefault="00641419" w:rsidP="00BE7F00">
            <w:pPr>
              <w:pStyle w:val="27"/>
              <w:shd w:val="clear" w:color="auto" w:fill="auto"/>
              <w:tabs>
                <w:tab w:val="left" w:pos="0"/>
                <w:tab w:val="left" w:pos="1843"/>
              </w:tabs>
              <w:spacing w:before="0" w:line="360" w:lineRule="auto"/>
              <w:ind w:hanging="10"/>
              <w:jc w:val="center"/>
              <w:rPr>
                <w:rStyle w:val="2115pt"/>
                <w:b w:val="0"/>
                <w:sz w:val="28"/>
                <w:szCs w:val="28"/>
              </w:rPr>
            </w:pPr>
          </w:p>
          <w:p w:rsidR="00641419" w:rsidRPr="00A60936" w:rsidRDefault="00641419" w:rsidP="00BE7F00">
            <w:pPr>
              <w:pStyle w:val="27"/>
              <w:shd w:val="clear" w:color="auto" w:fill="auto"/>
              <w:tabs>
                <w:tab w:val="left" w:pos="0"/>
                <w:tab w:val="left" w:pos="1843"/>
              </w:tabs>
              <w:spacing w:before="0" w:line="360" w:lineRule="auto"/>
              <w:ind w:hanging="10"/>
              <w:jc w:val="center"/>
            </w:pPr>
            <w:r w:rsidRPr="00A60936">
              <w:rPr>
                <w:rStyle w:val="2115pt"/>
                <w:b w:val="0"/>
                <w:sz w:val="28"/>
                <w:szCs w:val="28"/>
              </w:rPr>
              <w:t>Симптоми втоми</w:t>
            </w:r>
          </w:p>
        </w:tc>
        <w:tc>
          <w:tcPr>
            <w:tcW w:w="6736" w:type="dxa"/>
            <w:gridSpan w:val="4"/>
            <w:tcBorders>
              <w:top w:val="single" w:sz="4" w:space="0" w:color="auto"/>
              <w:left w:val="single" w:sz="4" w:space="0" w:color="auto"/>
              <w:right w:val="single" w:sz="4" w:space="0" w:color="auto"/>
            </w:tcBorders>
            <w:shd w:val="clear" w:color="auto" w:fill="FFFFFF"/>
          </w:tcPr>
          <w:p w:rsidR="00641419" w:rsidRPr="00A60936" w:rsidRDefault="00641419" w:rsidP="00BE7F00">
            <w:pPr>
              <w:pStyle w:val="27"/>
              <w:shd w:val="clear" w:color="auto" w:fill="auto"/>
              <w:tabs>
                <w:tab w:val="left" w:pos="0"/>
                <w:tab w:val="left" w:pos="1843"/>
              </w:tabs>
              <w:spacing w:before="0" w:line="360" w:lineRule="auto"/>
              <w:ind w:firstLine="709"/>
              <w:jc w:val="center"/>
            </w:pPr>
            <w:r w:rsidRPr="00A60936">
              <w:rPr>
                <w:rStyle w:val="2115pt"/>
                <w:b w:val="0"/>
                <w:sz w:val="28"/>
                <w:szCs w:val="28"/>
              </w:rPr>
              <w:t>Відсотки від кількості досліджуваних</w:t>
            </w:r>
          </w:p>
        </w:tc>
      </w:tr>
      <w:tr w:rsidR="00641419" w:rsidRPr="00A60936" w:rsidTr="008E0224">
        <w:trPr>
          <w:trHeight w:hRule="exact" w:val="745"/>
        </w:trPr>
        <w:tc>
          <w:tcPr>
            <w:tcW w:w="2569" w:type="dxa"/>
            <w:vMerge/>
            <w:tcBorders>
              <w:left w:val="single" w:sz="4" w:space="0" w:color="auto"/>
            </w:tcBorders>
            <w:shd w:val="clear" w:color="auto" w:fill="FFFFFF"/>
          </w:tcPr>
          <w:p w:rsidR="00641419" w:rsidRPr="00A60936" w:rsidRDefault="00641419" w:rsidP="00BE7F00">
            <w:pPr>
              <w:tabs>
                <w:tab w:val="left" w:pos="0"/>
                <w:tab w:val="left" w:pos="1843"/>
              </w:tabs>
              <w:ind w:firstLine="709"/>
              <w:jc w:val="center"/>
              <w:rPr>
                <w:szCs w:val="28"/>
              </w:rPr>
            </w:pPr>
          </w:p>
        </w:tc>
        <w:tc>
          <w:tcPr>
            <w:tcW w:w="4280" w:type="dxa"/>
            <w:gridSpan w:val="3"/>
            <w:tcBorders>
              <w:top w:val="single" w:sz="4" w:space="0" w:color="auto"/>
              <w:left w:val="single" w:sz="4" w:space="0" w:color="auto"/>
            </w:tcBorders>
            <w:shd w:val="clear" w:color="auto" w:fill="FFFFFF"/>
          </w:tcPr>
          <w:p w:rsidR="00641419" w:rsidRPr="00A60936" w:rsidRDefault="00641419" w:rsidP="00BE7F00">
            <w:pPr>
              <w:pStyle w:val="27"/>
              <w:shd w:val="clear" w:color="auto" w:fill="auto"/>
              <w:tabs>
                <w:tab w:val="left" w:pos="0"/>
                <w:tab w:val="left" w:pos="1843"/>
              </w:tabs>
              <w:spacing w:before="0" w:line="360" w:lineRule="auto"/>
              <w:ind w:firstLine="709"/>
              <w:jc w:val="center"/>
            </w:pPr>
            <w:r w:rsidRPr="00A60936">
              <w:rPr>
                <w:rStyle w:val="2115pt"/>
                <w:b w:val="0"/>
                <w:sz w:val="28"/>
                <w:szCs w:val="28"/>
              </w:rPr>
              <w:t>Користувачі ППК</w:t>
            </w:r>
          </w:p>
        </w:tc>
        <w:tc>
          <w:tcPr>
            <w:tcW w:w="2457" w:type="dxa"/>
            <w:vMerge w:val="restart"/>
            <w:tcBorders>
              <w:top w:val="single" w:sz="4" w:space="0" w:color="auto"/>
              <w:left w:val="single" w:sz="4" w:space="0" w:color="auto"/>
              <w:right w:val="single" w:sz="4" w:space="0" w:color="auto"/>
            </w:tcBorders>
            <w:shd w:val="clear" w:color="auto" w:fill="FFFFFF"/>
          </w:tcPr>
          <w:p w:rsidR="00641419" w:rsidRPr="00A60936" w:rsidRDefault="00641419" w:rsidP="00BE7F00">
            <w:pPr>
              <w:pStyle w:val="af7"/>
              <w:rPr>
                <w:rStyle w:val="2115pt"/>
                <w:rFonts w:cs="Times New Roman"/>
                <w:b w:val="0"/>
                <w:sz w:val="28"/>
                <w:szCs w:val="28"/>
              </w:rPr>
            </w:pPr>
          </w:p>
          <w:p w:rsidR="00641419" w:rsidRPr="00A60936" w:rsidRDefault="00641419" w:rsidP="00BE7F00">
            <w:pPr>
              <w:pStyle w:val="af7"/>
              <w:rPr>
                <w:rFonts w:cs="Times New Roman"/>
                <w:szCs w:val="28"/>
              </w:rPr>
            </w:pPr>
            <w:r w:rsidRPr="00A60936">
              <w:rPr>
                <w:rStyle w:val="2115pt"/>
                <w:rFonts w:cs="Times New Roman"/>
                <w:b w:val="0"/>
                <w:sz w:val="28"/>
                <w:szCs w:val="28"/>
              </w:rPr>
              <w:t>Мікромонтажниці</w:t>
            </w:r>
          </w:p>
        </w:tc>
      </w:tr>
      <w:tr w:rsidR="00641419" w:rsidRPr="00A60936" w:rsidTr="008E0224">
        <w:trPr>
          <w:trHeight w:hRule="exact" w:val="854"/>
        </w:trPr>
        <w:tc>
          <w:tcPr>
            <w:tcW w:w="2569" w:type="dxa"/>
            <w:tcBorders>
              <w:top w:val="single" w:sz="4" w:space="0" w:color="auto"/>
              <w:left w:val="single" w:sz="4" w:space="0" w:color="auto"/>
            </w:tcBorders>
            <w:shd w:val="clear" w:color="auto" w:fill="FFFFFF"/>
          </w:tcPr>
          <w:p w:rsidR="00641419" w:rsidRPr="00A60936" w:rsidRDefault="00641419" w:rsidP="00BE7F00">
            <w:pPr>
              <w:tabs>
                <w:tab w:val="left" w:pos="0"/>
                <w:tab w:val="left" w:pos="1843"/>
              </w:tabs>
              <w:ind w:firstLine="709"/>
              <w:jc w:val="center"/>
              <w:rPr>
                <w:szCs w:val="28"/>
              </w:rPr>
            </w:pPr>
          </w:p>
        </w:tc>
        <w:tc>
          <w:tcPr>
            <w:tcW w:w="1855" w:type="dxa"/>
            <w:tcBorders>
              <w:top w:val="single" w:sz="4" w:space="0" w:color="auto"/>
              <w:left w:val="single" w:sz="4" w:space="0" w:color="auto"/>
            </w:tcBorders>
            <w:shd w:val="clear" w:color="auto" w:fill="FFFFFF"/>
          </w:tcPr>
          <w:p w:rsidR="00641419" w:rsidRPr="00A60936" w:rsidRDefault="00641419" w:rsidP="00BE7F00">
            <w:pPr>
              <w:pStyle w:val="27"/>
              <w:shd w:val="clear" w:color="auto" w:fill="auto"/>
              <w:tabs>
                <w:tab w:val="left" w:pos="0"/>
                <w:tab w:val="left" w:pos="1843"/>
              </w:tabs>
              <w:spacing w:before="0" w:line="360" w:lineRule="auto"/>
              <w:ind w:right="300" w:firstLine="41"/>
              <w:jc w:val="center"/>
            </w:pPr>
            <w:r w:rsidRPr="00A60936">
              <w:rPr>
                <w:rStyle w:val="2115pt"/>
                <w:b w:val="0"/>
                <w:sz w:val="28"/>
                <w:szCs w:val="28"/>
              </w:rPr>
              <w:t>Інженери - програмісти</w:t>
            </w:r>
          </w:p>
        </w:tc>
        <w:tc>
          <w:tcPr>
            <w:tcW w:w="1569" w:type="dxa"/>
            <w:tcBorders>
              <w:top w:val="single" w:sz="4" w:space="0" w:color="auto"/>
              <w:left w:val="single" w:sz="4" w:space="0" w:color="auto"/>
            </w:tcBorders>
            <w:shd w:val="clear" w:color="auto" w:fill="FFFFFF"/>
          </w:tcPr>
          <w:p w:rsidR="00641419" w:rsidRPr="00A60936" w:rsidRDefault="00641419" w:rsidP="00BE7F00">
            <w:pPr>
              <w:pStyle w:val="27"/>
              <w:shd w:val="clear" w:color="auto" w:fill="auto"/>
              <w:tabs>
                <w:tab w:val="left" w:pos="0"/>
                <w:tab w:val="left" w:pos="1843"/>
              </w:tabs>
              <w:spacing w:before="0" w:line="360" w:lineRule="auto"/>
              <w:ind w:firstLine="26"/>
              <w:jc w:val="center"/>
            </w:pPr>
            <w:r w:rsidRPr="00A60936">
              <w:rPr>
                <w:rStyle w:val="2115pt"/>
                <w:b w:val="0"/>
                <w:sz w:val="28"/>
                <w:szCs w:val="28"/>
              </w:rPr>
              <w:t>оператори</w:t>
            </w:r>
          </w:p>
        </w:tc>
        <w:tc>
          <w:tcPr>
            <w:tcW w:w="856" w:type="dxa"/>
            <w:tcBorders>
              <w:top w:val="single" w:sz="4" w:space="0" w:color="auto"/>
              <w:left w:val="single" w:sz="4" w:space="0" w:color="auto"/>
            </w:tcBorders>
            <w:shd w:val="clear" w:color="auto" w:fill="FFFFFF"/>
          </w:tcPr>
          <w:p w:rsidR="00641419" w:rsidRPr="00A60936" w:rsidRDefault="00641419" w:rsidP="00BE7F00">
            <w:pPr>
              <w:pStyle w:val="27"/>
              <w:shd w:val="clear" w:color="auto" w:fill="auto"/>
              <w:tabs>
                <w:tab w:val="left" w:pos="0"/>
                <w:tab w:val="left" w:pos="1843"/>
              </w:tabs>
              <w:spacing w:before="0" w:line="360" w:lineRule="auto"/>
              <w:ind w:firstLine="6"/>
              <w:jc w:val="center"/>
            </w:pPr>
            <w:r w:rsidRPr="00A60936">
              <w:rPr>
                <w:rStyle w:val="2115pt"/>
                <w:b w:val="0"/>
                <w:sz w:val="28"/>
                <w:szCs w:val="28"/>
              </w:rPr>
              <w:t>учні</w:t>
            </w:r>
          </w:p>
        </w:tc>
        <w:tc>
          <w:tcPr>
            <w:tcW w:w="2457" w:type="dxa"/>
            <w:vMerge/>
            <w:tcBorders>
              <w:left w:val="single" w:sz="4" w:space="0" w:color="auto"/>
              <w:right w:val="single" w:sz="4" w:space="0" w:color="auto"/>
            </w:tcBorders>
            <w:shd w:val="clear" w:color="auto" w:fill="FFFFFF"/>
          </w:tcPr>
          <w:p w:rsidR="00641419" w:rsidRPr="00A60936" w:rsidRDefault="00641419" w:rsidP="00BE7F00">
            <w:pPr>
              <w:tabs>
                <w:tab w:val="left" w:pos="0"/>
                <w:tab w:val="left" w:pos="1843"/>
              </w:tabs>
              <w:ind w:firstLine="709"/>
              <w:jc w:val="center"/>
              <w:rPr>
                <w:szCs w:val="28"/>
              </w:rPr>
            </w:pPr>
          </w:p>
        </w:tc>
      </w:tr>
      <w:tr w:rsidR="00641419" w:rsidRPr="00A60936" w:rsidTr="008E0224">
        <w:trPr>
          <w:trHeight w:hRule="exact" w:val="467"/>
        </w:trPr>
        <w:tc>
          <w:tcPr>
            <w:tcW w:w="2569" w:type="dxa"/>
            <w:tcBorders>
              <w:top w:val="single" w:sz="4" w:space="0" w:color="auto"/>
              <w:left w:val="single" w:sz="4" w:space="0" w:color="auto"/>
            </w:tcBorders>
            <w:shd w:val="clear" w:color="auto" w:fill="FFFFFF"/>
          </w:tcPr>
          <w:p w:rsidR="00641419" w:rsidRPr="00A60936" w:rsidRDefault="00641419" w:rsidP="00BE7F00">
            <w:pPr>
              <w:pStyle w:val="27"/>
              <w:shd w:val="clear" w:color="auto" w:fill="auto"/>
              <w:tabs>
                <w:tab w:val="left" w:pos="0"/>
                <w:tab w:val="left" w:pos="1843"/>
              </w:tabs>
              <w:spacing w:before="0" w:line="360" w:lineRule="auto"/>
              <w:ind w:firstLine="0"/>
            </w:pPr>
            <w:r w:rsidRPr="00A60936">
              <w:rPr>
                <w:rStyle w:val="2115pt"/>
                <w:b w:val="0"/>
                <w:sz w:val="28"/>
                <w:szCs w:val="28"/>
              </w:rPr>
              <w:lastRenderedPageBreak/>
              <w:t>Загальна втома</w:t>
            </w:r>
          </w:p>
        </w:tc>
        <w:tc>
          <w:tcPr>
            <w:tcW w:w="1855" w:type="dxa"/>
            <w:tcBorders>
              <w:top w:val="single" w:sz="4" w:space="0" w:color="auto"/>
              <w:left w:val="single" w:sz="4" w:space="0" w:color="auto"/>
            </w:tcBorders>
            <w:shd w:val="clear" w:color="auto" w:fill="FFFFFF"/>
          </w:tcPr>
          <w:p w:rsidR="00641419" w:rsidRPr="00A60936" w:rsidRDefault="00641419" w:rsidP="00BE7F00">
            <w:pPr>
              <w:pStyle w:val="27"/>
              <w:shd w:val="clear" w:color="auto" w:fill="auto"/>
              <w:tabs>
                <w:tab w:val="left" w:pos="0"/>
                <w:tab w:val="left" w:pos="1843"/>
              </w:tabs>
              <w:spacing w:before="0" w:line="360" w:lineRule="auto"/>
              <w:ind w:firstLine="41"/>
              <w:jc w:val="center"/>
            </w:pPr>
            <w:r w:rsidRPr="00A60936">
              <w:rPr>
                <w:rStyle w:val="2115pt"/>
                <w:b w:val="0"/>
                <w:sz w:val="28"/>
                <w:szCs w:val="28"/>
              </w:rPr>
              <w:t>29.4</w:t>
            </w:r>
          </w:p>
        </w:tc>
        <w:tc>
          <w:tcPr>
            <w:tcW w:w="1569" w:type="dxa"/>
            <w:tcBorders>
              <w:top w:val="single" w:sz="4" w:space="0" w:color="auto"/>
              <w:left w:val="single" w:sz="4" w:space="0" w:color="auto"/>
            </w:tcBorders>
            <w:shd w:val="clear" w:color="auto" w:fill="FFFFFF"/>
          </w:tcPr>
          <w:p w:rsidR="00641419" w:rsidRPr="00A60936" w:rsidRDefault="00641419" w:rsidP="00BE7F00">
            <w:pPr>
              <w:pStyle w:val="27"/>
              <w:shd w:val="clear" w:color="auto" w:fill="auto"/>
              <w:tabs>
                <w:tab w:val="left" w:pos="0"/>
                <w:tab w:val="left" w:pos="1843"/>
              </w:tabs>
              <w:spacing w:before="0" w:line="360" w:lineRule="auto"/>
              <w:ind w:firstLine="26"/>
              <w:jc w:val="center"/>
            </w:pPr>
            <w:r w:rsidRPr="00A60936">
              <w:rPr>
                <w:rStyle w:val="2115pt"/>
                <w:b w:val="0"/>
                <w:sz w:val="28"/>
                <w:szCs w:val="28"/>
              </w:rPr>
              <w:t>22.2</w:t>
            </w:r>
          </w:p>
        </w:tc>
        <w:tc>
          <w:tcPr>
            <w:tcW w:w="856" w:type="dxa"/>
            <w:tcBorders>
              <w:top w:val="single" w:sz="4" w:space="0" w:color="auto"/>
              <w:left w:val="single" w:sz="4" w:space="0" w:color="auto"/>
            </w:tcBorders>
            <w:shd w:val="clear" w:color="auto" w:fill="FFFFFF"/>
          </w:tcPr>
          <w:p w:rsidR="00641419" w:rsidRPr="00A60936" w:rsidRDefault="00641419" w:rsidP="00BE7F00">
            <w:pPr>
              <w:pStyle w:val="27"/>
              <w:shd w:val="clear" w:color="auto" w:fill="auto"/>
              <w:tabs>
                <w:tab w:val="left" w:pos="0"/>
                <w:tab w:val="left" w:pos="1843"/>
              </w:tabs>
              <w:spacing w:before="0" w:line="360" w:lineRule="auto"/>
              <w:ind w:firstLine="6"/>
              <w:jc w:val="center"/>
            </w:pPr>
            <w:r w:rsidRPr="00A60936">
              <w:rPr>
                <w:rStyle w:val="2115pt"/>
                <w:b w:val="0"/>
                <w:sz w:val="28"/>
                <w:szCs w:val="28"/>
              </w:rPr>
              <w:t>38</w:t>
            </w:r>
          </w:p>
        </w:tc>
        <w:tc>
          <w:tcPr>
            <w:tcW w:w="2457" w:type="dxa"/>
            <w:tcBorders>
              <w:top w:val="single" w:sz="4" w:space="0" w:color="auto"/>
              <w:left w:val="single" w:sz="4" w:space="0" w:color="auto"/>
              <w:right w:val="single" w:sz="4" w:space="0" w:color="auto"/>
            </w:tcBorders>
            <w:shd w:val="clear" w:color="auto" w:fill="FFFFFF"/>
          </w:tcPr>
          <w:p w:rsidR="00641419" w:rsidRPr="00A60936" w:rsidRDefault="00641419" w:rsidP="00BE7F00">
            <w:pPr>
              <w:pStyle w:val="27"/>
              <w:shd w:val="clear" w:color="auto" w:fill="auto"/>
              <w:tabs>
                <w:tab w:val="left" w:pos="0"/>
                <w:tab w:val="left" w:pos="1843"/>
              </w:tabs>
              <w:spacing w:before="0" w:line="360" w:lineRule="auto"/>
              <w:ind w:firstLine="709"/>
              <w:jc w:val="center"/>
            </w:pPr>
            <w:r w:rsidRPr="00A60936">
              <w:rPr>
                <w:rStyle w:val="2115pt"/>
                <w:b w:val="0"/>
                <w:sz w:val="28"/>
                <w:szCs w:val="28"/>
              </w:rPr>
              <w:t>97</w:t>
            </w:r>
          </w:p>
        </w:tc>
      </w:tr>
      <w:tr w:rsidR="00641419" w:rsidRPr="00A60936" w:rsidTr="008E0224">
        <w:trPr>
          <w:trHeight w:hRule="exact" w:val="447"/>
        </w:trPr>
        <w:tc>
          <w:tcPr>
            <w:tcW w:w="2569" w:type="dxa"/>
            <w:tcBorders>
              <w:top w:val="single" w:sz="4" w:space="0" w:color="auto"/>
              <w:left w:val="single" w:sz="4" w:space="0" w:color="auto"/>
            </w:tcBorders>
            <w:shd w:val="clear" w:color="auto" w:fill="FFFFFF"/>
          </w:tcPr>
          <w:p w:rsidR="00641419" w:rsidRPr="00A60936" w:rsidRDefault="00641419" w:rsidP="00BE7F00">
            <w:pPr>
              <w:pStyle w:val="27"/>
              <w:shd w:val="clear" w:color="auto" w:fill="auto"/>
              <w:tabs>
                <w:tab w:val="left" w:pos="0"/>
                <w:tab w:val="left" w:pos="1843"/>
              </w:tabs>
              <w:spacing w:before="0" w:line="360" w:lineRule="auto"/>
              <w:ind w:firstLine="0"/>
            </w:pPr>
            <w:r w:rsidRPr="00A60936">
              <w:rPr>
                <w:rStyle w:val="2115pt"/>
                <w:b w:val="0"/>
                <w:sz w:val="28"/>
                <w:szCs w:val="28"/>
              </w:rPr>
              <w:t>Млявість</w:t>
            </w:r>
          </w:p>
        </w:tc>
        <w:tc>
          <w:tcPr>
            <w:tcW w:w="1855" w:type="dxa"/>
            <w:tcBorders>
              <w:top w:val="single" w:sz="4" w:space="0" w:color="auto"/>
              <w:left w:val="single" w:sz="4" w:space="0" w:color="auto"/>
            </w:tcBorders>
            <w:shd w:val="clear" w:color="auto" w:fill="FFFFFF"/>
          </w:tcPr>
          <w:p w:rsidR="00641419" w:rsidRPr="00A60936" w:rsidRDefault="00641419" w:rsidP="00BE7F00">
            <w:pPr>
              <w:pStyle w:val="27"/>
              <w:shd w:val="clear" w:color="auto" w:fill="auto"/>
              <w:tabs>
                <w:tab w:val="left" w:pos="0"/>
                <w:tab w:val="left" w:pos="1843"/>
              </w:tabs>
              <w:spacing w:before="0" w:line="360" w:lineRule="auto"/>
              <w:ind w:firstLine="41"/>
              <w:jc w:val="center"/>
            </w:pPr>
            <w:r w:rsidRPr="00A60936">
              <w:rPr>
                <w:rStyle w:val="2115pt"/>
                <w:b w:val="0"/>
                <w:sz w:val="28"/>
                <w:szCs w:val="28"/>
              </w:rPr>
              <w:t>17.6</w:t>
            </w:r>
          </w:p>
        </w:tc>
        <w:tc>
          <w:tcPr>
            <w:tcW w:w="1569" w:type="dxa"/>
            <w:tcBorders>
              <w:top w:val="single" w:sz="4" w:space="0" w:color="auto"/>
              <w:left w:val="single" w:sz="4" w:space="0" w:color="auto"/>
            </w:tcBorders>
            <w:shd w:val="clear" w:color="auto" w:fill="FFFFFF"/>
          </w:tcPr>
          <w:p w:rsidR="00641419" w:rsidRPr="00A60936" w:rsidRDefault="00641419" w:rsidP="00BE7F00">
            <w:pPr>
              <w:pStyle w:val="27"/>
              <w:shd w:val="clear" w:color="auto" w:fill="auto"/>
              <w:tabs>
                <w:tab w:val="left" w:pos="0"/>
                <w:tab w:val="left" w:pos="1843"/>
              </w:tabs>
              <w:spacing w:before="0" w:line="360" w:lineRule="auto"/>
              <w:ind w:firstLine="26"/>
              <w:jc w:val="center"/>
            </w:pPr>
            <w:r w:rsidRPr="00A60936">
              <w:rPr>
                <w:rStyle w:val="2115pt"/>
                <w:b w:val="0"/>
                <w:sz w:val="28"/>
                <w:szCs w:val="28"/>
              </w:rPr>
              <w:t>18.5</w:t>
            </w:r>
          </w:p>
        </w:tc>
        <w:tc>
          <w:tcPr>
            <w:tcW w:w="856" w:type="dxa"/>
            <w:tcBorders>
              <w:top w:val="single" w:sz="4" w:space="0" w:color="auto"/>
              <w:left w:val="single" w:sz="4" w:space="0" w:color="auto"/>
            </w:tcBorders>
            <w:shd w:val="clear" w:color="auto" w:fill="FFFFFF"/>
          </w:tcPr>
          <w:p w:rsidR="00641419" w:rsidRPr="00A60936" w:rsidRDefault="00641419" w:rsidP="00BE7F00">
            <w:pPr>
              <w:pStyle w:val="27"/>
              <w:shd w:val="clear" w:color="auto" w:fill="auto"/>
              <w:tabs>
                <w:tab w:val="left" w:pos="0"/>
                <w:tab w:val="left" w:pos="1843"/>
              </w:tabs>
              <w:spacing w:before="0" w:line="360" w:lineRule="auto"/>
              <w:ind w:firstLine="6"/>
              <w:jc w:val="center"/>
            </w:pPr>
            <w:r w:rsidRPr="00A60936">
              <w:rPr>
                <w:rStyle w:val="2115pt"/>
                <w:b w:val="0"/>
                <w:sz w:val="28"/>
                <w:szCs w:val="28"/>
              </w:rPr>
              <w:t>7.7</w:t>
            </w:r>
          </w:p>
        </w:tc>
        <w:tc>
          <w:tcPr>
            <w:tcW w:w="2457" w:type="dxa"/>
            <w:tcBorders>
              <w:top w:val="single" w:sz="4" w:space="0" w:color="auto"/>
              <w:left w:val="single" w:sz="4" w:space="0" w:color="auto"/>
              <w:right w:val="single" w:sz="4" w:space="0" w:color="auto"/>
            </w:tcBorders>
            <w:shd w:val="clear" w:color="auto" w:fill="FFFFFF"/>
          </w:tcPr>
          <w:p w:rsidR="00641419" w:rsidRPr="00A60936" w:rsidRDefault="00641419" w:rsidP="00BE7F00">
            <w:pPr>
              <w:pStyle w:val="27"/>
              <w:shd w:val="clear" w:color="auto" w:fill="auto"/>
              <w:tabs>
                <w:tab w:val="left" w:pos="0"/>
                <w:tab w:val="left" w:pos="1843"/>
              </w:tabs>
              <w:spacing w:before="0" w:line="360" w:lineRule="auto"/>
              <w:ind w:firstLine="709"/>
              <w:jc w:val="center"/>
            </w:pPr>
            <w:r w:rsidRPr="00A60936">
              <w:rPr>
                <w:rStyle w:val="2115pt"/>
                <w:b w:val="0"/>
                <w:sz w:val="28"/>
                <w:szCs w:val="28"/>
              </w:rPr>
              <w:t>43</w:t>
            </w:r>
          </w:p>
        </w:tc>
      </w:tr>
      <w:tr w:rsidR="00641419" w:rsidRPr="00A60936" w:rsidTr="008E0224">
        <w:trPr>
          <w:trHeight w:hRule="exact" w:val="467"/>
        </w:trPr>
        <w:tc>
          <w:tcPr>
            <w:tcW w:w="2569" w:type="dxa"/>
            <w:tcBorders>
              <w:top w:val="single" w:sz="4" w:space="0" w:color="auto"/>
              <w:left w:val="single" w:sz="4" w:space="0" w:color="auto"/>
            </w:tcBorders>
            <w:shd w:val="clear" w:color="auto" w:fill="FFFFFF"/>
          </w:tcPr>
          <w:p w:rsidR="00641419" w:rsidRPr="00A60936" w:rsidRDefault="00641419" w:rsidP="00BE7F00">
            <w:pPr>
              <w:pStyle w:val="27"/>
              <w:shd w:val="clear" w:color="auto" w:fill="auto"/>
              <w:tabs>
                <w:tab w:val="left" w:pos="0"/>
                <w:tab w:val="left" w:pos="1843"/>
              </w:tabs>
              <w:spacing w:before="0" w:line="360" w:lineRule="auto"/>
              <w:ind w:firstLine="0"/>
            </w:pPr>
            <w:r w:rsidRPr="00A60936">
              <w:rPr>
                <w:rStyle w:val="2115pt"/>
                <w:b w:val="0"/>
                <w:sz w:val="28"/>
                <w:szCs w:val="28"/>
              </w:rPr>
              <w:t>Сонливість</w:t>
            </w:r>
          </w:p>
        </w:tc>
        <w:tc>
          <w:tcPr>
            <w:tcW w:w="1855" w:type="dxa"/>
            <w:tcBorders>
              <w:top w:val="single" w:sz="4" w:space="0" w:color="auto"/>
              <w:left w:val="single" w:sz="4" w:space="0" w:color="auto"/>
            </w:tcBorders>
            <w:shd w:val="clear" w:color="auto" w:fill="FFFFFF"/>
          </w:tcPr>
          <w:p w:rsidR="00641419" w:rsidRPr="00A60936" w:rsidRDefault="00641419" w:rsidP="00BE7F00">
            <w:pPr>
              <w:pStyle w:val="27"/>
              <w:shd w:val="clear" w:color="auto" w:fill="auto"/>
              <w:tabs>
                <w:tab w:val="left" w:pos="0"/>
                <w:tab w:val="left" w:pos="1843"/>
              </w:tabs>
              <w:spacing w:before="0" w:line="360" w:lineRule="auto"/>
              <w:ind w:firstLine="41"/>
              <w:jc w:val="center"/>
            </w:pPr>
            <w:r w:rsidRPr="00A60936">
              <w:rPr>
                <w:rStyle w:val="2115pt"/>
                <w:b w:val="0"/>
                <w:sz w:val="28"/>
                <w:szCs w:val="28"/>
              </w:rPr>
              <w:t>11.8</w:t>
            </w:r>
          </w:p>
        </w:tc>
        <w:tc>
          <w:tcPr>
            <w:tcW w:w="1569" w:type="dxa"/>
            <w:tcBorders>
              <w:top w:val="single" w:sz="4" w:space="0" w:color="auto"/>
              <w:left w:val="single" w:sz="4" w:space="0" w:color="auto"/>
            </w:tcBorders>
            <w:shd w:val="clear" w:color="auto" w:fill="FFFFFF"/>
          </w:tcPr>
          <w:p w:rsidR="00641419" w:rsidRPr="00A60936" w:rsidRDefault="00641419" w:rsidP="00BE7F00">
            <w:pPr>
              <w:pStyle w:val="27"/>
              <w:shd w:val="clear" w:color="auto" w:fill="auto"/>
              <w:tabs>
                <w:tab w:val="left" w:pos="0"/>
                <w:tab w:val="left" w:pos="1843"/>
              </w:tabs>
              <w:spacing w:before="0" w:line="360" w:lineRule="auto"/>
              <w:ind w:firstLine="26"/>
              <w:jc w:val="center"/>
            </w:pPr>
            <w:r w:rsidRPr="00A60936">
              <w:rPr>
                <w:rStyle w:val="2115pt"/>
                <w:b w:val="0"/>
                <w:sz w:val="28"/>
                <w:szCs w:val="28"/>
              </w:rPr>
              <w:t>7.4</w:t>
            </w:r>
          </w:p>
        </w:tc>
        <w:tc>
          <w:tcPr>
            <w:tcW w:w="856" w:type="dxa"/>
            <w:tcBorders>
              <w:top w:val="single" w:sz="4" w:space="0" w:color="auto"/>
              <w:left w:val="single" w:sz="4" w:space="0" w:color="auto"/>
            </w:tcBorders>
            <w:shd w:val="clear" w:color="auto" w:fill="FFFFFF"/>
          </w:tcPr>
          <w:p w:rsidR="00641419" w:rsidRPr="00A60936" w:rsidRDefault="00641419" w:rsidP="00BE7F00">
            <w:pPr>
              <w:pStyle w:val="27"/>
              <w:shd w:val="clear" w:color="auto" w:fill="auto"/>
              <w:tabs>
                <w:tab w:val="left" w:pos="0"/>
                <w:tab w:val="left" w:pos="1843"/>
              </w:tabs>
              <w:spacing w:before="0" w:line="360" w:lineRule="auto"/>
              <w:ind w:firstLine="6"/>
              <w:jc w:val="center"/>
            </w:pPr>
            <w:r w:rsidRPr="00A60936">
              <w:rPr>
                <w:rStyle w:val="2115pt"/>
                <w:b w:val="0"/>
                <w:sz w:val="28"/>
                <w:szCs w:val="28"/>
              </w:rPr>
              <w:t>11.5</w:t>
            </w:r>
          </w:p>
        </w:tc>
        <w:tc>
          <w:tcPr>
            <w:tcW w:w="2457" w:type="dxa"/>
            <w:tcBorders>
              <w:top w:val="single" w:sz="4" w:space="0" w:color="auto"/>
              <w:left w:val="single" w:sz="4" w:space="0" w:color="auto"/>
              <w:right w:val="single" w:sz="4" w:space="0" w:color="auto"/>
            </w:tcBorders>
            <w:shd w:val="clear" w:color="auto" w:fill="FFFFFF"/>
          </w:tcPr>
          <w:p w:rsidR="00641419" w:rsidRPr="00A60936" w:rsidRDefault="00641419" w:rsidP="00BE7F00">
            <w:pPr>
              <w:pStyle w:val="27"/>
              <w:shd w:val="clear" w:color="auto" w:fill="auto"/>
              <w:tabs>
                <w:tab w:val="left" w:pos="0"/>
                <w:tab w:val="left" w:pos="1843"/>
              </w:tabs>
              <w:spacing w:before="0" w:line="360" w:lineRule="auto"/>
              <w:ind w:firstLine="709"/>
              <w:jc w:val="center"/>
            </w:pPr>
            <w:r w:rsidRPr="00A60936">
              <w:rPr>
                <w:rStyle w:val="2115pt"/>
                <w:b w:val="0"/>
                <w:sz w:val="28"/>
                <w:szCs w:val="28"/>
              </w:rPr>
              <w:t>0</w:t>
            </w:r>
          </w:p>
        </w:tc>
      </w:tr>
      <w:tr w:rsidR="00641419" w:rsidRPr="00A60936" w:rsidTr="008E0224">
        <w:trPr>
          <w:trHeight w:hRule="exact" w:val="461"/>
        </w:trPr>
        <w:tc>
          <w:tcPr>
            <w:tcW w:w="2569" w:type="dxa"/>
            <w:tcBorders>
              <w:top w:val="single" w:sz="4" w:space="0" w:color="auto"/>
              <w:left w:val="single" w:sz="4" w:space="0" w:color="auto"/>
            </w:tcBorders>
            <w:shd w:val="clear" w:color="auto" w:fill="FFFFFF"/>
          </w:tcPr>
          <w:p w:rsidR="00641419" w:rsidRPr="00A60936" w:rsidRDefault="00641419" w:rsidP="00BE7F00">
            <w:pPr>
              <w:pStyle w:val="27"/>
              <w:shd w:val="clear" w:color="auto" w:fill="auto"/>
              <w:tabs>
                <w:tab w:val="left" w:pos="0"/>
                <w:tab w:val="left" w:pos="1843"/>
              </w:tabs>
              <w:spacing w:before="0" w:line="360" w:lineRule="auto"/>
              <w:ind w:firstLine="0"/>
            </w:pPr>
            <w:r w:rsidRPr="00A60936">
              <w:rPr>
                <w:rStyle w:val="2115pt"/>
                <w:b w:val="0"/>
                <w:sz w:val="28"/>
                <w:szCs w:val="28"/>
              </w:rPr>
              <w:t>Головний біль</w:t>
            </w:r>
          </w:p>
        </w:tc>
        <w:tc>
          <w:tcPr>
            <w:tcW w:w="1855" w:type="dxa"/>
            <w:tcBorders>
              <w:top w:val="single" w:sz="4" w:space="0" w:color="auto"/>
              <w:left w:val="single" w:sz="4" w:space="0" w:color="auto"/>
            </w:tcBorders>
            <w:shd w:val="clear" w:color="auto" w:fill="FFFFFF"/>
          </w:tcPr>
          <w:p w:rsidR="00641419" w:rsidRPr="00A60936" w:rsidRDefault="00641419" w:rsidP="00BE7F00">
            <w:pPr>
              <w:pStyle w:val="27"/>
              <w:shd w:val="clear" w:color="auto" w:fill="auto"/>
              <w:tabs>
                <w:tab w:val="left" w:pos="0"/>
                <w:tab w:val="left" w:pos="1843"/>
              </w:tabs>
              <w:spacing w:before="0" w:line="360" w:lineRule="auto"/>
              <w:ind w:firstLine="41"/>
              <w:jc w:val="center"/>
            </w:pPr>
            <w:r w:rsidRPr="00A60936">
              <w:rPr>
                <w:rStyle w:val="2115pt"/>
                <w:b w:val="0"/>
                <w:sz w:val="28"/>
                <w:szCs w:val="28"/>
              </w:rPr>
              <w:t>17.6</w:t>
            </w:r>
          </w:p>
        </w:tc>
        <w:tc>
          <w:tcPr>
            <w:tcW w:w="1569" w:type="dxa"/>
            <w:tcBorders>
              <w:top w:val="single" w:sz="4" w:space="0" w:color="auto"/>
              <w:left w:val="single" w:sz="4" w:space="0" w:color="auto"/>
            </w:tcBorders>
            <w:shd w:val="clear" w:color="auto" w:fill="FFFFFF"/>
          </w:tcPr>
          <w:p w:rsidR="00641419" w:rsidRPr="00A60936" w:rsidRDefault="00641419" w:rsidP="00BE7F00">
            <w:pPr>
              <w:pStyle w:val="27"/>
              <w:shd w:val="clear" w:color="auto" w:fill="auto"/>
              <w:tabs>
                <w:tab w:val="left" w:pos="0"/>
                <w:tab w:val="left" w:pos="1843"/>
              </w:tabs>
              <w:spacing w:before="0" w:line="360" w:lineRule="auto"/>
              <w:ind w:firstLine="26"/>
              <w:jc w:val="center"/>
            </w:pPr>
            <w:r w:rsidRPr="00A60936">
              <w:rPr>
                <w:rStyle w:val="2115pt"/>
                <w:b w:val="0"/>
                <w:sz w:val="28"/>
                <w:szCs w:val="28"/>
              </w:rPr>
              <w:t>18.5</w:t>
            </w:r>
          </w:p>
        </w:tc>
        <w:tc>
          <w:tcPr>
            <w:tcW w:w="856" w:type="dxa"/>
            <w:tcBorders>
              <w:top w:val="single" w:sz="4" w:space="0" w:color="auto"/>
              <w:left w:val="single" w:sz="4" w:space="0" w:color="auto"/>
            </w:tcBorders>
            <w:shd w:val="clear" w:color="auto" w:fill="FFFFFF"/>
          </w:tcPr>
          <w:p w:rsidR="00641419" w:rsidRPr="00A60936" w:rsidRDefault="00641419" w:rsidP="00BE7F00">
            <w:pPr>
              <w:pStyle w:val="27"/>
              <w:shd w:val="clear" w:color="auto" w:fill="auto"/>
              <w:tabs>
                <w:tab w:val="left" w:pos="0"/>
                <w:tab w:val="left" w:pos="1843"/>
              </w:tabs>
              <w:spacing w:before="0" w:line="360" w:lineRule="auto"/>
              <w:ind w:firstLine="6"/>
              <w:jc w:val="center"/>
            </w:pPr>
            <w:r w:rsidRPr="00A60936">
              <w:rPr>
                <w:rStyle w:val="2115pt"/>
                <w:b w:val="0"/>
                <w:sz w:val="28"/>
                <w:szCs w:val="28"/>
              </w:rPr>
              <w:t>15.4</w:t>
            </w:r>
          </w:p>
        </w:tc>
        <w:tc>
          <w:tcPr>
            <w:tcW w:w="2457" w:type="dxa"/>
            <w:tcBorders>
              <w:top w:val="single" w:sz="4" w:space="0" w:color="auto"/>
              <w:left w:val="single" w:sz="4" w:space="0" w:color="auto"/>
              <w:right w:val="single" w:sz="4" w:space="0" w:color="auto"/>
            </w:tcBorders>
            <w:shd w:val="clear" w:color="auto" w:fill="FFFFFF"/>
          </w:tcPr>
          <w:p w:rsidR="00641419" w:rsidRPr="00A60936" w:rsidRDefault="00641419" w:rsidP="00BE7F00">
            <w:pPr>
              <w:pStyle w:val="27"/>
              <w:shd w:val="clear" w:color="auto" w:fill="auto"/>
              <w:tabs>
                <w:tab w:val="left" w:pos="0"/>
                <w:tab w:val="left" w:pos="1843"/>
              </w:tabs>
              <w:spacing w:before="0" w:line="360" w:lineRule="auto"/>
              <w:ind w:firstLine="709"/>
              <w:jc w:val="center"/>
            </w:pPr>
            <w:r w:rsidRPr="00A60936">
              <w:rPr>
                <w:rStyle w:val="2115pt"/>
                <w:b w:val="0"/>
                <w:sz w:val="28"/>
                <w:szCs w:val="28"/>
              </w:rPr>
              <w:t>54</w:t>
            </w:r>
          </w:p>
        </w:tc>
      </w:tr>
      <w:tr w:rsidR="00641419" w:rsidRPr="00A60936" w:rsidTr="008E0224">
        <w:trPr>
          <w:trHeight w:hRule="exact" w:val="467"/>
        </w:trPr>
        <w:tc>
          <w:tcPr>
            <w:tcW w:w="2569" w:type="dxa"/>
            <w:tcBorders>
              <w:top w:val="single" w:sz="4" w:space="0" w:color="auto"/>
              <w:left w:val="single" w:sz="4" w:space="0" w:color="auto"/>
            </w:tcBorders>
            <w:shd w:val="clear" w:color="auto" w:fill="FFFFFF"/>
          </w:tcPr>
          <w:p w:rsidR="00641419" w:rsidRPr="00A60936" w:rsidRDefault="00641419" w:rsidP="00BE7F00">
            <w:pPr>
              <w:pStyle w:val="27"/>
              <w:shd w:val="clear" w:color="auto" w:fill="auto"/>
              <w:tabs>
                <w:tab w:val="left" w:pos="0"/>
                <w:tab w:val="left" w:pos="1843"/>
              </w:tabs>
              <w:spacing w:before="0" w:line="360" w:lineRule="auto"/>
              <w:ind w:firstLine="0"/>
            </w:pPr>
            <w:r w:rsidRPr="00A60936">
              <w:rPr>
                <w:rStyle w:val="2115pt"/>
                <w:b w:val="0"/>
                <w:sz w:val="28"/>
                <w:szCs w:val="28"/>
              </w:rPr>
              <w:t>Важкість у голові</w:t>
            </w:r>
          </w:p>
        </w:tc>
        <w:tc>
          <w:tcPr>
            <w:tcW w:w="1855" w:type="dxa"/>
            <w:tcBorders>
              <w:top w:val="single" w:sz="4" w:space="0" w:color="auto"/>
              <w:left w:val="single" w:sz="4" w:space="0" w:color="auto"/>
            </w:tcBorders>
            <w:shd w:val="clear" w:color="auto" w:fill="FFFFFF"/>
          </w:tcPr>
          <w:p w:rsidR="00641419" w:rsidRPr="00A60936" w:rsidRDefault="00641419" w:rsidP="00BE7F00">
            <w:pPr>
              <w:pStyle w:val="27"/>
              <w:shd w:val="clear" w:color="auto" w:fill="auto"/>
              <w:tabs>
                <w:tab w:val="left" w:pos="0"/>
                <w:tab w:val="left" w:pos="1843"/>
              </w:tabs>
              <w:spacing w:before="0" w:line="360" w:lineRule="auto"/>
              <w:ind w:firstLine="41"/>
              <w:jc w:val="center"/>
            </w:pPr>
            <w:r w:rsidRPr="00A60936">
              <w:rPr>
                <w:rStyle w:val="2115pt"/>
                <w:b w:val="0"/>
                <w:sz w:val="28"/>
                <w:szCs w:val="28"/>
              </w:rPr>
              <w:t>11.8</w:t>
            </w:r>
          </w:p>
        </w:tc>
        <w:tc>
          <w:tcPr>
            <w:tcW w:w="1569" w:type="dxa"/>
            <w:tcBorders>
              <w:top w:val="single" w:sz="4" w:space="0" w:color="auto"/>
              <w:left w:val="single" w:sz="4" w:space="0" w:color="auto"/>
            </w:tcBorders>
            <w:shd w:val="clear" w:color="auto" w:fill="FFFFFF"/>
          </w:tcPr>
          <w:p w:rsidR="00641419" w:rsidRPr="00A60936" w:rsidRDefault="00641419" w:rsidP="00BE7F00">
            <w:pPr>
              <w:pStyle w:val="27"/>
              <w:shd w:val="clear" w:color="auto" w:fill="auto"/>
              <w:tabs>
                <w:tab w:val="left" w:pos="0"/>
                <w:tab w:val="left" w:pos="1843"/>
              </w:tabs>
              <w:spacing w:before="0" w:line="360" w:lineRule="auto"/>
              <w:ind w:firstLine="26"/>
              <w:jc w:val="center"/>
            </w:pPr>
            <w:r w:rsidRPr="00A60936">
              <w:rPr>
                <w:rStyle w:val="2115pt"/>
                <w:b w:val="0"/>
                <w:sz w:val="28"/>
                <w:szCs w:val="28"/>
              </w:rPr>
              <w:t>11.1</w:t>
            </w:r>
          </w:p>
        </w:tc>
        <w:tc>
          <w:tcPr>
            <w:tcW w:w="856" w:type="dxa"/>
            <w:tcBorders>
              <w:top w:val="single" w:sz="4" w:space="0" w:color="auto"/>
              <w:left w:val="single" w:sz="4" w:space="0" w:color="auto"/>
            </w:tcBorders>
            <w:shd w:val="clear" w:color="auto" w:fill="FFFFFF"/>
          </w:tcPr>
          <w:p w:rsidR="00641419" w:rsidRPr="00A60936" w:rsidRDefault="00641419" w:rsidP="00BE7F00">
            <w:pPr>
              <w:pStyle w:val="27"/>
              <w:shd w:val="clear" w:color="auto" w:fill="auto"/>
              <w:tabs>
                <w:tab w:val="left" w:pos="0"/>
                <w:tab w:val="left" w:pos="1843"/>
              </w:tabs>
              <w:spacing w:before="0" w:line="360" w:lineRule="auto"/>
              <w:ind w:firstLine="6"/>
              <w:jc w:val="center"/>
            </w:pPr>
            <w:r w:rsidRPr="00A60936">
              <w:rPr>
                <w:rStyle w:val="2115pt"/>
                <w:b w:val="0"/>
                <w:sz w:val="28"/>
                <w:szCs w:val="28"/>
              </w:rPr>
              <w:t>3.8</w:t>
            </w:r>
          </w:p>
        </w:tc>
        <w:tc>
          <w:tcPr>
            <w:tcW w:w="2457" w:type="dxa"/>
            <w:tcBorders>
              <w:top w:val="single" w:sz="4" w:space="0" w:color="auto"/>
              <w:left w:val="single" w:sz="4" w:space="0" w:color="auto"/>
              <w:right w:val="single" w:sz="4" w:space="0" w:color="auto"/>
            </w:tcBorders>
            <w:shd w:val="clear" w:color="auto" w:fill="FFFFFF"/>
          </w:tcPr>
          <w:p w:rsidR="00641419" w:rsidRPr="00A60936" w:rsidRDefault="00641419" w:rsidP="00BE7F00">
            <w:pPr>
              <w:pStyle w:val="27"/>
              <w:shd w:val="clear" w:color="auto" w:fill="auto"/>
              <w:tabs>
                <w:tab w:val="left" w:pos="0"/>
                <w:tab w:val="left" w:pos="1843"/>
              </w:tabs>
              <w:spacing w:before="0" w:line="360" w:lineRule="auto"/>
              <w:ind w:firstLine="709"/>
              <w:jc w:val="center"/>
            </w:pPr>
            <w:r w:rsidRPr="00A60936">
              <w:rPr>
                <w:rStyle w:val="2115pt"/>
                <w:b w:val="0"/>
                <w:sz w:val="28"/>
                <w:szCs w:val="28"/>
              </w:rPr>
              <w:t>51</w:t>
            </w:r>
          </w:p>
        </w:tc>
      </w:tr>
      <w:tr w:rsidR="00641419" w:rsidRPr="00A60936" w:rsidTr="008E0224">
        <w:trPr>
          <w:trHeight w:hRule="exact" w:val="467"/>
        </w:trPr>
        <w:tc>
          <w:tcPr>
            <w:tcW w:w="2569" w:type="dxa"/>
            <w:tcBorders>
              <w:top w:val="single" w:sz="4" w:space="0" w:color="auto"/>
              <w:left w:val="single" w:sz="4" w:space="0" w:color="auto"/>
            </w:tcBorders>
            <w:shd w:val="clear" w:color="auto" w:fill="FFFFFF"/>
          </w:tcPr>
          <w:p w:rsidR="00641419" w:rsidRPr="00A60936" w:rsidRDefault="00641419" w:rsidP="00BE7F00">
            <w:pPr>
              <w:pStyle w:val="27"/>
              <w:shd w:val="clear" w:color="auto" w:fill="auto"/>
              <w:tabs>
                <w:tab w:val="left" w:pos="0"/>
                <w:tab w:val="left" w:pos="1843"/>
              </w:tabs>
              <w:spacing w:before="0" w:line="360" w:lineRule="auto"/>
              <w:ind w:firstLine="0"/>
            </w:pPr>
            <w:r w:rsidRPr="00A60936">
              <w:rPr>
                <w:rStyle w:val="2115pt"/>
                <w:b w:val="0"/>
                <w:sz w:val="28"/>
                <w:szCs w:val="28"/>
              </w:rPr>
              <w:t>Втома м'язів рук</w:t>
            </w:r>
          </w:p>
        </w:tc>
        <w:tc>
          <w:tcPr>
            <w:tcW w:w="1855" w:type="dxa"/>
            <w:tcBorders>
              <w:top w:val="single" w:sz="4" w:space="0" w:color="auto"/>
              <w:left w:val="single" w:sz="4" w:space="0" w:color="auto"/>
            </w:tcBorders>
            <w:shd w:val="clear" w:color="auto" w:fill="FFFFFF"/>
          </w:tcPr>
          <w:p w:rsidR="00641419" w:rsidRPr="00A60936" w:rsidRDefault="00641419" w:rsidP="00BE7F00">
            <w:pPr>
              <w:pStyle w:val="27"/>
              <w:shd w:val="clear" w:color="auto" w:fill="auto"/>
              <w:tabs>
                <w:tab w:val="left" w:pos="0"/>
                <w:tab w:val="left" w:pos="1843"/>
              </w:tabs>
              <w:spacing w:before="0" w:line="360" w:lineRule="auto"/>
              <w:ind w:firstLine="41"/>
              <w:jc w:val="center"/>
            </w:pPr>
            <w:r w:rsidRPr="00A60936">
              <w:rPr>
                <w:rStyle w:val="2115pt"/>
                <w:b w:val="0"/>
                <w:sz w:val="28"/>
                <w:szCs w:val="28"/>
              </w:rPr>
              <w:t>5.8</w:t>
            </w:r>
          </w:p>
        </w:tc>
        <w:tc>
          <w:tcPr>
            <w:tcW w:w="1569" w:type="dxa"/>
            <w:tcBorders>
              <w:top w:val="single" w:sz="4" w:space="0" w:color="auto"/>
              <w:left w:val="single" w:sz="4" w:space="0" w:color="auto"/>
            </w:tcBorders>
            <w:shd w:val="clear" w:color="auto" w:fill="FFFFFF"/>
          </w:tcPr>
          <w:p w:rsidR="00641419" w:rsidRPr="00A60936" w:rsidRDefault="00641419" w:rsidP="00BE7F00">
            <w:pPr>
              <w:pStyle w:val="27"/>
              <w:shd w:val="clear" w:color="auto" w:fill="auto"/>
              <w:tabs>
                <w:tab w:val="left" w:pos="0"/>
                <w:tab w:val="left" w:pos="1843"/>
              </w:tabs>
              <w:spacing w:before="0" w:line="360" w:lineRule="auto"/>
              <w:ind w:firstLine="26"/>
              <w:jc w:val="center"/>
            </w:pPr>
            <w:r w:rsidRPr="00A60936">
              <w:rPr>
                <w:rStyle w:val="2115pt"/>
                <w:b w:val="0"/>
                <w:sz w:val="28"/>
                <w:szCs w:val="28"/>
              </w:rPr>
              <w:t>14.8</w:t>
            </w:r>
          </w:p>
        </w:tc>
        <w:tc>
          <w:tcPr>
            <w:tcW w:w="856" w:type="dxa"/>
            <w:tcBorders>
              <w:top w:val="single" w:sz="4" w:space="0" w:color="auto"/>
              <w:left w:val="single" w:sz="4" w:space="0" w:color="auto"/>
            </w:tcBorders>
            <w:shd w:val="clear" w:color="auto" w:fill="FFFFFF"/>
          </w:tcPr>
          <w:p w:rsidR="00641419" w:rsidRPr="00A60936" w:rsidRDefault="00641419" w:rsidP="00BE7F00">
            <w:pPr>
              <w:pStyle w:val="27"/>
              <w:shd w:val="clear" w:color="auto" w:fill="auto"/>
              <w:tabs>
                <w:tab w:val="left" w:pos="0"/>
                <w:tab w:val="left" w:pos="1843"/>
              </w:tabs>
              <w:spacing w:before="0" w:line="360" w:lineRule="auto"/>
              <w:ind w:firstLine="6"/>
              <w:jc w:val="center"/>
            </w:pPr>
            <w:r w:rsidRPr="00A60936">
              <w:rPr>
                <w:rStyle w:val="2115pt"/>
                <w:b w:val="0"/>
                <w:sz w:val="28"/>
                <w:szCs w:val="28"/>
              </w:rPr>
              <w:t>15.4</w:t>
            </w:r>
          </w:p>
        </w:tc>
        <w:tc>
          <w:tcPr>
            <w:tcW w:w="2457" w:type="dxa"/>
            <w:tcBorders>
              <w:top w:val="single" w:sz="4" w:space="0" w:color="auto"/>
              <w:left w:val="single" w:sz="4" w:space="0" w:color="auto"/>
              <w:right w:val="single" w:sz="4" w:space="0" w:color="auto"/>
            </w:tcBorders>
            <w:shd w:val="clear" w:color="auto" w:fill="FFFFFF"/>
          </w:tcPr>
          <w:p w:rsidR="00641419" w:rsidRPr="00A60936" w:rsidRDefault="00641419" w:rsidP="00BE7F00">
            <w:pPr>
              <w:pStyle w:val="27"/>
              <w:shd w:val="clear" w:color="auto" w:fill="auto"/>
              <w:tabs>
                <w:tab w:val="left" w:pos="0"/>
                <w:tab w:val="left" w:pos="1843"/>
              </w:tabs>
              <w:spacing w:before="0" w:line="360" w:lineRule="auto"/>
              <w:ind w:firstLine="709"/>
              <w:jc w:val="center"/>
            </w:pPr>
            <w:r w:rsidRPr="00A60936">
              <w:rPr>
                <w:rStyle w:val="2115pt"/>
                <w:b w:val="0"/>
                <w:sz w:val="28"/>
                <w:szCs w:val="28"/>
              </w:rPr>
              <w:t>36</w:t>
            </w:r>
          </w:p>
        </w:tc>
      </w:tr>
      <w:tr w:rsidR="00641419" w:rsidRPr="00A60936" w:rsidTr="008E0224">
        <w:trPr>
          <w:trHeight w:hRule="exact" w:val="467"/>
        </w:trPr>
        <w:tc>
          <w:tcPr>
            <w:tcW w:w="2569" w:type="dxa"/>
            <w:tcBorders>
              <w:top w:val="single" w:sz="4" w:space="0" w:color="auto"/>
              <w:left w:val="single" w:sz="4" w:space="0" w:color="auto"/>
            </w:tcBorders>
            <w:shd w:val="clear" w:color="auto" w:fill="FFFFFF"/>
          </w:tcPr>
          <w:p w:rsidR="00641419" w:rsidRPr="00A60936" w:rsidRDefault="00641419" w:rsidP="00BE7F00">
            <w:pPr>
              <w:pStyle w:val="27"/>
              <w:shd w:val="clear" w:color="auto" w:fill="auto"/>
              <w:tabs>
                <w:tab w:val="left" w:pos="0"/>
                <w:tab w:val="left" w:pos="1843"/>
              </w:tabs>
              <w:spacing w:before="0" w:line="360" w:lineRule="auto"/>
              <w:ind w:firstLine="0"/>
            </w:pPr>
            <w:r w:rsidRPr="00A60936">
              <w:rPr>
                <w:rStyle w:val="2115pt"/>
                <w:b w:val="0"/>
                <w:sz w:val="28"/>
                <w:szCs w:val="28"/>
              </w:rPr>
              <w:t>Різь в очах</w:t>
            </w:r>
          </w:p>
        </w:tc>
        <w:tc>
          <w:tcPr>
            <w:tcW w:w="1855" w:type="dxa"/>
            <w:tcBorders>
              <w:top w:val="single" w:sz="4" w:space="0" w:color="auto"/>
              <w:left w:val="single" w:sz="4" w:space="0" w:color="auto"/>
            </w:tcBorders>
            <w:shd w:val="clear" w:color="auto" w:fill="FFFFFF"/>
          </w:tcPr>
          <w:p w:rsidR="00641419" w:rsidRPr="00A60936" w:rsidRDefault="00641419" w:rsidP="00BE7F00">
            <w:pPr>
              <w:pStyle w:val="27"/>
              <w:shd w:val="clear" w:color="auto" w:fill="auto"/>
              <w:tabs>
                <w:tab w:val="left" w:pos="0"/>
                <w:tab w:val="left" w:pos="1843"/>
              </w:tabs>
              <w:spacing w:before="0" w:line="360" w:lineRule="auto"/>
              <w:ind w:firstLine="41"/>
              <w:jc w:val="center"/>
            </w:pPr>
            <w:r w:rsidRPr="00A60936">
              <w:rPr>
                <w:rStyle w:val="2115pt"/>
                <w:b w:val="0"/>
                <w:sz w:val="28"/>
                <w:szCs w:val="28"/>
              </w:rPr>
              <w:t>58.8</w:t>
            </w:r>
          </w:p>
        </w:tc>
        <w:tc>
          <w:tcPr>
            <w:tcW w:w="1569" w:type="dxa"/>
            <w:tcBorders>
              <w:top w:val="single" w:sz="4" w:space="0" w:color="auto"/>
              <w:left w:val="single" w:sz="4" w:space="0" w:color="auto"/>
            </w:tcBorders>
            <w:shd w:val="clear" w:color="auto" w:fill="FFFFFF"/>
          </w:tcPr>
          <w:p w:rsidR="00641419" w:rsidRPr="00A60936" w:rsidRDefault="00641419" w:rsidP="00BE7F00">
            <w:pPr>
              <w:pStyle w:val="27"/>
              <w:shd w:val="clear" w:color="auto" w:fill="auto"/>
              <w:tabs>
                <w:tab w:val="left" w:pos="0"/>
                <w:tab w:val="left" w:pos="1843"/>
              </w:tabs>
              <w:spacing w:before="0" w:line="360" w:lineRule="auto"/>
              <w:ind w:firstLine="26"/>
              <w:jc w:val="center"/>
            </w:pPr>
            <w:r w:rsidRPr="00A60936">
              <w:rPr>
                <w:rStyle w:val="2115pt"/>
                <w:b w:val="0"/>
                <w:sz w:val="28"/>
                <w:szCs w:val="28"/>
              </w:rPr>
              <w:t>37</w:t>
            </w:r>
          </w:p>
        </w:tc>
        <w:tc>
          <w:tcPr>
            <w:tcW w:w="856" w:type="dxa"/>
            <w:tcBorders>
              <w:top w:val="single" w:sz="4" w:space="0" w:color="auto"/>
              <w:left w:val="single" w:sz="4" w:space="0" w:color="auto"/>
            </w:tcBorders>
            <w:shd w:val="clear" w:color="auto" w:fill="FFFFFF"/>
          </w:tcPr>
          <w:p w:rsidR="00641419" w:rsidRPr="00A60936" w:rsidRDefault="00641419" w:rsidP="00BE7F00">
            <w:pPr>
              <w:pStyle w:val="27"/>
              <w:shd w:val="clear" w:color="auto" w:fill="auto"/>
              <w:tabs>
                <w:tab w:val="left" w:pos="0"/>
                <w:tab w:val="left" w:pos="1843"/>
              </w:tabs>
              <w:spacing w:before="0" w:line="360" w:lineRule="auto"/>
              <w:ind w:firstLine="6"/>
              <w:jc w:val="center"/>
            </w:pPr>
            <w:r w:rsidRPr="00A60936">
              <w:rPr>
                <w:rStyle w:val="2115pt"/>
                <w:b w:val="0"/>
                <w:sz w:val="28"/>
                <w:szCs w:val="28"/>
              </w:rPr>
              <w:t>7.7</w:t>
            </w:r>
          </w:p>
        </w:tc>
        <w:tc>
          <w:tcPr>
            <w:tcW w:w="2457" w:type="dxa"/>
            <w:tcBorders>
              <w:top w:val="single" w:sz="4" w:space="0" w:color="auto"/>
              <w:left w:val="single" w:sz="4" w:space="0" w:color="auto"/>
              <w:right w:val="single" w:sz="4" w:space="0" w:color="auto"/>
            </w:tcBorders>
            <w:shd w:val="clear" w:color="auto" w:fill="FFFFFF"/>
          </w:tcPr>
          <w:p w:rsidR="00641419" w:rsidRPr="00A60936" w:rsidRDefault="00641419" w:rsidP="00BE7F00">
            <w:pPr>
              <w:pStyle w:val="27"/>
              <w:shd w:val="clear" w:color="auto" w:fill="auto"/>
              <w:tabs>
                <w:tab w:val="left" w:pos="0"/>
                <w:tab w:val="left" w:pos="1843"/>
              </w:tabs>
              <w:spacing w:before="0" w:line="360" w:lineRule="auto"/>
              <w:ind w:firstLine="709"/>
              <w:jc w:val="center"/>
            </w:pPr>
            <w:r w:rsidRPr="00A60936">
              <w:rPr>
                <w:rStyle w:val="2115pt"/>
                <w:b w:val="0"/>
                <w:sz w:val="28"/>
                <w:szCs w:val="28"/>
              </w:rPr>
              <w:t>67</w:t>
            </w:r>
          </w:p>
        </w:tc>
      </w:tr>
      <w:tr w:rsidR="00641419" w:rsidRPr="00A60936" w:rsidTr="008E0224">
        <w:trPr>
          <w:trHeight w:hRule="exact" w:val="461"/>
        </w:trPr>
        <w:tc>
          <w:tcPr>
            <w:tcW w:w="2569" w:type="dxa"/>
            <w:tcBorders>
              <w:top w:val="single" w:sz="4" w:space="0" w:color="auto"/>
              <w:left w:val="single" w:sz="4" w:space="0" w:color="auto"/>
            </w:tcBorders>
            <w:shd w:val="clear" w:color="auto" w:fill="FFFFFF"/>
          </w:tcPr>
          <w:p w:rsidR="00641419" w:rsidRPr="00A60936" w:rsidRDefault="00641419" w:rsidP="00BE7F00">
            <w:pPr>
              <w:pStyle w:val="27"/>
              <w:shd w:val="clear" w:color="auto" w:fill="auto"/>
              <w:tabs>
                <w:tab w:val="left" w:pos="0"/>
                <w:tab w:val="left" w:pos="1843"/>
              </w:tabs>
              <w:spacing w:before="0" w:line="360" w:lineRule="auto"/>
              <w:ind w:firstLine="0"/>
            </w:pPr>
            <w:r w:rsidRPr="00A60936">
              <w:rPr>
                <w:rStyle w:val="2115pt"/>
                <w:b w:val="0"/>
                <w:sz w:val="28"/>
                <w:szCs w:val="28"/>
              </w:rPr>
              <w:t>Розпливчатість меж</w:t>
            </w:r>
          </w:p>
        </w:tc>
        <w:tc>
          <w:tcPr>
            <w:tcW w:w="1855" w:type="dxa"/>
            <w:tcBorders>
              <w:top w:val="single" w:sz="4" w:space="0" w:color="auto"/>
              <w:left w:val="single" w:sz="4" w:space="0" w:color="auto"/>
            </w:tcBorders>
            <w:shd w:val="clear" w:color="auto" w:fill="FFFFFF"/>
          </w:tcPr>
          <w:p w:rsidR="00641419" w:rsidRPr="00A60936" w:rsidRDefault="00641419" w:rsidP="00BE7F00">
            <w:pPr>
              <w:pStyle w:val="27"/>
              <w:shd w:val="clear" w:color="auto" w:fill="auto"/>
              <w:tabs>
                <w:tab w:val="left" w:pos="0"/>
                <w:tab w:val="left" w:pos="1843"/>
              </w:tabs>
              <w:spacing w:before="0" w:line="360" w:lineRule="auto"/>
              <w:ind w:firstLine="41"/>
              <w:jc w:val="center"/>
            </w:pPr>
            <w:r w:rsidRPr="00A60936">
              <w:rPr>
                <w:rStyle w:val="2115pt"/>
                <w:b w:val="0"/>
                <w:sz w:val="28"/>
                <w:szCs w:val="28"/>
              </w:rPr>
              <w:t>35.3</w:t>
            </w:r>
          </w:p>
        </w:tc>
        <w:tc>
          <w:tcPr>
            <w:tcW w:w="1569" w:type="dxa"/>
            <w:tcBorders>
              <w:top w:val="single" w:sz="4" w:space="0" w:color="auto"/>
              <w:left w:val="single" w:sz="4" w:space="0" w:color="auto"/>
            </w:tcBorders>
            <w:shd w:val="clear" w:color="auto" w:fill="FFFFFF"/>
          </w:tcPr>
          <w:p w:rsidR="00641419" w:rsidRPr="00A60936" w:rsidRDefault="00641419" w:rsidP="00BE7F00">
            <w:pPr>
              <w:pStyle w:val="27"/>
              <w:shd w:val="clear" w:color="auto" w:fill="auto"/>
              <w:tabs>
                <w:tab w:val="left" w:pos="0"/>
                <w:tab w:val="left" w:pos="1843"/>
              </w:tabs>
              <w:spacing w:before="0" w:line="360" w:lineRule="auto"/>
              <w:ind w:firstLine="26"/>
              <w:jc w:val="center"/>
            </w:pPr>
            <w:r w:rsidRPr="00A60936">
              <w:rPr>
                <w:rStyle w:val="2115pt"/>
                <w:b w:val="0"/>
                <w:sz w:val="28"/>
                <w:szCs w:val="28"/>
              </w:rPr>
              <w:t>55.5</w:t>
            </w:r>
          </w:p>
        </w:tc>
        <w:tc>
          <w:tcPr>
            <w:tcW w:w="856" w:type="dxa"/>
            <w:tcBorders>
              <w:top w:val="single" w:sz="4" w:space="0" w:color="auto"/>
              <w:left w:val="single" w:sz="4" w:space="0" w:color="auto"/>
            </w:tcBorders>
            <w:shd w:val="clear" w:color="auto" w:fill="FFFFFF"/>
          </w:tcPr>
          <w:p w:rsidR="00641419" w:rsidRPr="00A60936" w:rsidRDefault="00641419" w:rsidP="00BE7F00">
            <w:pPr>
              <w:pStyle w:val="27"/>
              <w:shd w:val="clear" w:color="auto" w:fill="auto"/>
              <w:tabs>
                <w:tab w:val="left" w:pos="0"/>
                <w:tab w:val="left" w:pos="1843"/>
              </w:tabs>
              <w:spacing w:before="0" w:line="360" w:lineRule="auto"/>
              <w:ind w:firstLine="6"/>
              <w:jc w:val="center"/>
            </w:pPr>
            <w:r w:rsidRPr="00A60936">
              <w:rPr>
                <w:rStyle w:val="2115pt"/>
                <w:b w:val="0"/>
                <w:sz w:val="28"/>
                <w:szCs w:val="28"/>
              </w:rPr>
              <w:t>19.2</w:t>
            </w:r>
          </w:p>
        </w:tc>
        <w:tc>
          <w:tcPr>
            <w:tcW w:w="2457" w:type="dxa"/>
            <w:tcBorders>
              <w:top w:val="single" w:sz="4" w:space="0" w:color="auto"/>
              <w:left w:val="single" w:sz="4" w:space="0" w:color="auto"/>
              <w:right w:val="single" w:sz="4" w:space="0" w:color="auto"/>
            </w:tcBorders>
            <w:shd w:val="clear" w:color="auto" w:fill="FFFFFF"/>
          </w:tcPr>
          <w:p w:rsidR="00641419" w:rsidRPr="00A60936" w:rsidRDefault="00641419" w:rsidP="00BE7F00">
            <w:pPr>
              <w:pStyle w:val="27"/>
              <w:shd w:val="clear" w:color="auto" w:fill="auto"/>
              <w:tabs>
                <w:tab w:val="left" w:pos="0"/>
                <w:tab w:val="left" w:pos="1843"/>
              </w:tabs>
              <w:spacing w:before="0" w:line="360" w:lineRule="auto"/>
              <w:ind w:firstLine="709"/>
              <w:jc w:val="center"/>
            </w:pPr>
            <w:r w:rsidRPr="00A60936">
              <w:rPr>
                <w:rStyle w:val="2115pt"/>
                <w:b w:val="0"/>
                <w:sz w:val="28"/>
                <w:szCs w:val="28"/>
              </w:rPr>
              <w:t>4</w:t>
            </w:r>
          </w:p>
        </w:tc>
      </w:tr>
      <w:tr w:rsidR="00641419" w:rsidRPr="00A60936" w:rsidTr="008E0224">
        <w:trPr>
          <w:trHeight w:hRule="exact" w:val="958"/>
        </w:trPr>
        <w:tc>
          <w:tcPr>
            <w:tcW w:w="2569" w:type="dxa"/>
            <w:tcBorders>
              <w:top w:val="single" w:sz="4" w:space="0" w:color="auto"/>
              <w:left w:val="single" w:sz="4" w:space="0" w:color="auto"/>
              <w:bottom w:val="single" w:sz="4" w:space="0" w:color="auto"/>
            </w:tcBorders>
            <w:shd w:val="clear" w:color="auto" w:fill="FFFFFF"/>
          </w:tcPr>
          <w:p w:rsidR="00641419" w:rsidRPr="00A60936" w:rsidRDefault="00641419" w:rsidP="00BE7F00">
            <w:pPr>
              <w:pStyle w:val="27"/>
              <w:shd w:val="clear" w:color="auto" w:fill="auto"/>
              <w:tabs>
                <w:tab w:val="left" w:pos="0"/>
                <w:tab w:val="left" w:pos="1843"/>
              </w:tabs>
              <w:spacing w:before="0" w:line="360" w:lineRule="auto"/>
              <w:ind w:firstLine="0"/>
            </w:pPr>
            <w:r w:rsidRPr="00A60936">
              <w:rPr>
                <w:rStyle w:val="2115pt"/>
                <w:b w:val="0"/>
                <w:sz w:val="28"/>
                <w:szCs w:val="28"/>
              </w:rPr>
              <w:t>Сумарно-очні симптоми</w:t>
            </w:r>
          </w:p>
        </w:tc>
        <w:tc>
          <w:tcPr>
            <w:tcW w:w="1855" w:type="dxa"/>
            <w:tcBorders>
              <w:top w:val="single" w:sz="4" w:space="0" w:color="auto"/>
              <w:left w:val="single" w:sz="4" w:space="0" w:color="auto"/>
              <w:bottom w:val="single" w:sz="4" w:space="0" w:color="auto"/>
            </w:tcBorders>
            <w:shd w:val="clear" w:color="auto" w:fill="FFFFFF"/>
          </w:tcPr>
          <w:p w:rsidR="00641419" w:rsidRPr="00A60936" w:rsidRDefault="00641419" w:rsidP="00BE7F00">
            <w:pPr>
              <w:pStyle w:val="27"/>
              <w:shd w:val="clear" w:color="auto" w:fill="auto"/>
              <w:tabs>
                <w:tab w:val="left" w:pos="0"/>
                <w:tab w:val="left" w:pos="1843"/>
              </w:tabs>
              <w:spacing w:before="0" w:line="360" w:lineRule="auto"/>
              <w:ind w:firstLine="41"/>
              <w:jc w:val="center"/>
            </w:pPr>
            <w:r w:rsidRPr="00A60936">
              <w:rPr>
                <w:rStyle w:val="2115pt"/>
                <w:b w:val="0"/>
                <w:sz w:val="28"/>
                <w:szCs w:val="28"/>
              </w:rPr>
              <w:t>94.1</w:t>
            </w:r>
          </w:p>
        </w:tc>
        <w:tc>
          <w:tcPr>
            <w:tcW w:w="1569" w:type="dxa"/>
            <w:tcBorders>
              <w:top w:val="single" w:sz="4" w:space="0" w:color="auto"/>
              <w:left w:val="single" w:sz="4" w:space="0" w:color="auto"/>
              <w:bottom w:val="single" w:sz="4" w:space="0" w:color="auto"/>
            </w:tcBorders>
            <w:shd w:val="clear" w:color="auto" w:fill="FFFFFF"/>
          </w:tcPr>
          <w:p w:rsidR="00641419" w:rsidRPr="00A60936" w:rsidRDefault="00641419" w:rsidP="00BE7F00">
            <w:pPr>
              <w:pStyle w:val="27"/>
              <w:shd w:val="clear" w:color="auto" w:fill="auto"/>
              <w:tabs>
                <w:tab w:val="left" w:pos="0"/>
                <w:tab w:val="left" w:pos="1843"/>
              </w:tabs>
              <w:spacing w:before="0" w:line="360" w:lineRule="auto"/>
              <w:ind w:firstLine="26"/>
              <w:jc w:val="center"/>
            </w:pPr>
            <w:r w:rsidRPr="00A60936">
              <w:rPr>
                <w:rStyle w:val="2115pt"/>
                <w:b w:val="0"/>
                <w:sz w:val="28"/>
                <w:szCs w:val="28"/>
              </w:rPr>
              <w:t>92.6</w:t>
            </w:r>
          </w:p>
        </w:tc>
        <w:tc>
          <w:tcPr>
            <w:tcW w:w="856" w:type="dxa"/>
            <w:tcBorders>
              <w:top w:val="single" w:sz="4" w:space="0" w:color="auto"/>
              <w:left w:val="single" w:sz="4" w:space="0" w:color="auto"/>
              <w:bottom w:val="single" w:sz="4" w:space="0" w:color="auto"/>
            </w:tcBorders>
            <w:shd w:val="clear" w:color="auto" w:fill="FFFFFF"/>
          </w:tcPr>
          <w:p w:rsidR="00641419" w:rsidRPr="00A60936" w:rsidRDefault="00641419" w:rsidP="00BE7F00">
            <w:pPr>
              <w:pStyle w:val="27"/>
              <w:shd w:val="clear" w:color="auto" w:fill="auto"/>
              <w:tabs>
                <w:tab w:val="left" w:pos="0"/>
                <w:tab w:val="left" w:pos="1843"/>
              </w:tabs>
              <w:spacing w:before="0" w:line="360" w:lineRule="auto"/>
              <w:ind w:firstLine="6"/>
              <w:jc w:val="center"/>
            </w:pPr>
            <w:r w:rsidRPr="00A60936">
              <w:rPr>
                <w:rStyle w:val="2115pt"/>
                <w:b w:val="0"/>
                <w:sz w:val="28"/>
                <w:szCs w:val="28"/>
              </w:rPr>
              <w:t>26.9</w:t>
            </w:r>
          </w:p>
        </w:tc>
        <w:tc>
          <w:tcPr>
            <w:tcW w:w="2457" w:type="dxa"/>
            <w:tcBorders>
              <w:top w:val="single" w:sz="4" w:space="0" w:color="auto"/>
              <w:left w:val="single" w:sz="4" w:space="0" w:color="auto"/>
              <w:bottom w:val="single" w:sz="4" w:space="0" w:color="auto"/>
              <w:right w:val="single" w:sz="4" w:space="0" w:color="auto"/>
            </w:tcBorders>
            <w:shd w:val="clear" w:color="auto" w:fill="FFFFFF"/>
          </w:tcPr>
          <w:p w:rsidR="00641419" w:rsidRPr="00A60936" w:rsidRDefault="00641419" w:rsidP="00BE7F00">
            <w:pPr>
              <w:pStyle w:val="27"/>
              <w:shd w:val="clear" w:color="auto" w:fill="auto"/>
              <w:tabs>
                <w:tab w:val="left" w:pos="0"/>
                <w:tab w:val="left" w:pos="1843"/>
              </w:tabs>
              <w:spacing w:before="0" w:line="360" w:lineRule="auto"/>
              <w:ind w:firstLine="709"/>
              <w:jc w:val="center"/>
            </w:pPr>
            <w:r w:rsidRPr="00A60936">
              <w:rPr>
                <w:rStyle w:val="2115pt"/>
                <w:b w:val="0"/>
                <w:sz w:val="28"/>
                <w:szCs w:val="28"/>
              </w:rPr>
              <w:t>71</w:t>
            </w:r>
          </w:p>
        </w:tc>
      </w:tr>
    </w:tbl>
    <w:p w:rsidR="00DA0C8E" w:rsidRPr="00A60936" w:rsidRDefault="00DA0C8E" w:rsidP="00BE7F00">
      <w:pPr>
        <w:pStyle w:val="62"/>
        <w:shd w:val="clear" w:color="auto" w:fill="auto"/>
        <w:tabs>
          <w:tab w:val="left" w:pos="0"/>
          <w:tab w:val="left" w:pos="1843"/>
        </w:tabs>
        <w:spacing w:before="0" w:line="360" w:lineRule="auto"/>
        <w:ind w:right="480" w:firstLine="709"/>
      </w:pPr>
    </w:p>
    <w:p w:rsidR="00607ABD" w:rsidRPr="00A60936" w:rsidRDefault="00DA0C8E" w:rsidP="00BE7F00">
      <w:pPr>
        <w:pStyle w:val="62"/>
        <w:shd w:val="clear" w:color="auto" w:fill="auto"/>
        <w:tabs>
          <w:tab w:val="left" w:pos="0"/>
          <w:tab w:val="left" w:pos="1843"/>
        </w:tabs>
        <w:spacing w:before="0" w:line="360" w:lineRule="auto"/>
        <w:ind w:right="480" w:firstLine="709"/>
      </w:pPr>
      <w:r w:rsidRPr="00A60936">
        <w:t>Третім фактором є виробничий шум. В умовах офісних приміщень при відсутності роботи машин і механізмів, що є джерелами шуму, зазвичай рівень шуму і вібрацій є в нормі.</w:t>
      </w:r>
    </w:p>
    <w:p w:rsidR="001D184E" w:rsidRPr="00A60936" w:rsidRDefault="001D184E" w:rsidP="00BE7F00">
      <w:pPr>
        <w:pStyle w:val="62"/>
        <w:shd w:val="clear" w:color="auto" w:fill="auto"/>
        <w:tabs>
          <w:tab w:val="left" w:pos="0"/>
          <w:tab w:val="left" w:pos="1843"/>
        </w:tabs>
        <w:spacing w:before="0" w:line="360" w:lineRule="auto"/>
        <w:ind w:right="480" w:firstLine="709"/>
      </w:pPr>
    </w:p>
    <w:p w:rsidR="00DA0C8E" w:rsidRPr="00A60936" w:rsidRDefault="004A2490" w:rsidP="00DB319B">
      <w:pPr>
        <w:pStyle w:val="2"/>
      </w:pPr>
      <w:bookmarkStart w:id="45" w:name="_Toc419402204"/>
      <w:r w:rsidRPr="00A60936">
        <w:t xml:space="preserve">5.2 </w:t>
      </w:r>
      <w:r w:rsidR="00DA0C8E" w:rsidRPr="00A60936">
        <w:t>Забезпечення нормальних умов праці та Розрахунок освітленості робочого місця</w:t>
      </w:r>
      <w:bookmarkEnd w:id="45"/>
    </w:p>
    <w:p w:rsidR="00AE5756" w:rsidRPr="00A60936" w:rsidRDefault="00AE5756" w:rsidP="00BE7F00">
      <w:pPr>
        <w:pStyle w:val="92"/>
        <w:shd w:val="clear" w:color="auto" w:fill="auto"/>
        <w:spacing w:after="0" w:line="360" w:lineRule="auto"/>
        <w:ind w:firstLine="709"/>
        <w:rPr>
          <w:rStyle w:val="914pt"/>
          <w:rFonts w:eastAsia="Impact"/>
        </w:rPr>
      </w:pPr>
    </w:p>
    <w:p w:rsidR="00DA0C8E" w:rsidRPr="00A60936" w:rsidRDefault="00DA0C8E" w:rsidP="00BE7F00">
      <w:pPr>
        <w:pStyle w:val="92"/>
        <w:shd w:val="clear" w:color="auto" w:fill="auto"/>
        <w:spacing w:after="0" w:line="360" w:lineRule="auto"/>
        <w:ind w:firstLine="709"/>
        <w:rPr>
          <w:rStyle w:val="914pt"/>
          <w:rFonts w:eastAsia="Impact"/>
        </w:rPr>
      </w:pPr>
      <w:r w:rsidRPr="00A60936">
        <w:rPr>
          <w:rStyle w:val="914pt"/>
          <w:rFonts w:eastAsia="Impact"/>
        </w:rPr>
        <w:t>Однією з основних умов праці є освітленість робочого приміщення. Від освітленості у виробничому приміщенні залежить комфортність умов праці. Правильно спроектоване і виконане виробниче освітлення покращує умови зорової роботи, запобігає втомлюваності  оператора, сприяє продуктивності працюючого персоналу, підвищує продуктивність праці та зменшує можливість отримання професійного захворювання рис</w:t>
      </w:r>
      <w:r w:rsidR="00354D87" w:rsidRPr="00A60936">
        <w:rPr>
          <w:rStyle w:val="914pt"/>
          <w:rFonts w:eastAsia="Impact"/>
        </w:rPr>
        <w:t>унок</w:t>
      </w:r>
      <w:r w:rsidRPr="00A60936">
        <w:rPr>
          <w:rStyle w:val="914pt"/>
          <w:rFonts w:eastAsia="Impact"/>
        </w:rPr>
        <w:t xml:space="preserve"> 5.1. </w:t>
      </w:r>
    </w:p>
    <w:p w:rsidR="00DA0C8E" w:rsidRPr="00A60936" w:rsidRDefault="00DA0C8E" w:rsidP="00BE7F00">
      <w:pPr>
        <w:pStyle w:val="92"/>
        <w:shd w:val="clear" w:color="auto" w:fill="auto"/>
        <w:spacing w:after="0" w:line="360" w:lineRule="auto"/>
        <w:ind w:firstLine="709"/>
        <w:rPr>
          <w:rStyle w:val="914pt"/>
          <w:rFonts w:eastAsia="Impact"/>
        </w:rPr>
      </w:pPr>
    </w:p>
    <w:p w:rsidR="00DA0C8E" w:rsidRPr="00A60936" w:rsidRDefault="00DA0C8E" w:rsidP="00BE7F00">
      <w:pPr>
        <w:pStyle w:val="92"/>
        <w:shd w:val="clear" w:color="auto" w:fill="auto"/>
        <w:spacing w:after="0" w:line="360" w:lineRule="auto"/>
        <w:ind w:firstLine="709"/>
        <w:jc w:val="center"/>
        <w:rPr>
          <w:b w:val="0"/>
          <w:sz w:val="28"/>
          <w:szCs w:val="28"/>
        </w:rPr>
      </w:pPr>
      <w:r w:rsidRPr="00A60936">
        <w:rPr>
          <w:b w:val="0"/>
          <w:noProof/>
          <w:sz w:val="28"/>
          <w:szCs w:val="28"/>
          <w:lang w:bidi="ar-SA"/>
        </w:rPr>
        <w:lastRenderedPageBreak/>
        <w:drawing>
          <wp:inline distT="0" distB="0" distL="0" distR="0">
            <wp:extent cx="2000250" cy="1982470"/>
            <wp:effectExtent l="19050" t="0" r="0" b="0"/>
            <wp:docPr id="4" name="Рисунок 25" descr="C:\Users\B288~1\AppData\Local\Temp\FineReader12.00\media\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B288~1\AppData\Local\Temp\FineReader12.00\media\image2.png"/>
                    <pic:cNvPicPr>
                      <a:picLocks noChangeAspect="1" noChangeArrowheads="1"/>
                    </pic:cNvPicPr>
                  </pic:nvPicPr>
                  <pic:blipFill>
                    <a:blip r:embed="rId80"/>
                    <a:srcRect/>
                    <a:stretch>
                      <a:fillRect/>
                    </a:stretch>
                  </pic:blipFill>
                  <pic:spPr bwMode="auto">
                    <a:xfrm>
                      <a:off x="0" y="0"/>
                      <a:ext cx="2000250" cy="1982470"/>
                    </a:xfrm>
                    <a:prstGeom prst="rect">
                      <a:avLst/>
                    </a:prstGeom>
                    <a:noFill/>
                    <a:ln w="9525">
                      <a:noFill/>
                      <a:miter lim="800000"/>
                      <a:headEnd/>
                      <a:tailEnd/>
                    </a:ln>
                  </pic:spPr>
                </pic:pic>
              </a:graphicData>
            </a:graphic>
          </wp:inline>
        </w:drawing>
      </w:r>
    </w:p>
    <w:p w:rsidR="00DA0C8E" w:rsidRPr="00A60936" w:rsidRDefault="00DA0C8E" w:rsidP="00BE7F00">
      <w:pPr>
        <w:pStyle w:val="92"/>
        <w:shd w:val="clear" w:color="auto" w:fill="auto"/>
        <w:spacing w:after="0" w:line="360" w:lineRule="auto"/>
        <w:ind w:firstLine="709"/>
        <w:jc w:val="center"/>
        <w:rPr>
          <w:b w:val="0"/>
          <w:sz w:val="28"/>
          <w:szCs w:val="28"/>
        </w:rPr>
      </w:pPr>
      <w:r w:rsidRPr="00A60936">
        <w:rPr>
          <w:b w:val="0"/>
          <w:sz w:val="28"/>
          <w:szCs w:val="28"/>
        </w:rPr>
        <w:t>Рисунок 5.1 – Положення оператора підчас роботи</w:t>
      </w:r>
    </w:p>
    <w:p w:rsidR="00DA0C8E" w:rsidRPr="00A60936" w:rsidRDefault="00DA0C8E" w:rsidP="00BE7F00">
      <w:pPr>
        <w:pStyle w:val="92"/>
        <w:shd w:val="clear" w:color="auto" w:fill="auto"/>
        <w:spacing w:after="0" w:line="360" w:lineRule="auto"/>
        <w:ind w:firstLine="709"/>
        <w:rPr>
          <w:rStyle w:val="914pt"/>
          <w:rFonts w:eastAsia="Impact"/>
        </w:rPr>
      </w:pPr>
    </w:p>
    <w:p w:rsidR="00DA0C8E" w:rsidRPr="00A60936" w:rsidRDefault="00DA0C8E" w:rsidP="00BE7F00">
      <w:pPr>
        <w:pStyle w:val="92"/>
        <w:shd w:val="clear" w:color="auto" w:fill="auto"/>
        <w:spacing w:after="0" w:line="360" w:lineRule="auto"/>
        <w:ind w:firstLine="709"/>
        <w:rPr>
          <w:rStyle w:val="914pt"/>
          <w:rFonts w:eastAsia="Impact"/>
        </w:rPr>
      </w:pPr>
      <w:r w:rsidRPr="00A60936">
        <w:rPr>
          <w:rStyle w:val="914pt"/>
          <w:rFonts w:eastAsia="Impact"/>
        </w:rPr>
        <w:t>Для умов роботи програміста характерний ІІІ (високої точності) розряд зорової роботи, що характеризується значенням освітленості, наведеної  в таблиці 5.3.</w:t>
      </w:r>
    </w:p>
    <w:p w:rsidR="00DA0C8E" w:rsidRPr="00A60936" w:rsidRDefault="00DA0C8E" w:rsidP="00BE7F00">
      <w:pPr>
        <w:pStyle w:val="92"/>
        <w:shd w:val="clear" w:color="auto" w:fill="auto"/>
        <w:spacing w:after="0" w:line="360" w:lineRule="auto"/>
        <w:ind w:firstLine="709"/>
        <w:rPr>
          <w:rStyle w:val="914pt"/>
          <w:rFonts w:eastAsia="Impact"/>
        </w:rPr>
      </w:pPr>
    </w:p>
    <w:p w:rsidR="00DA0C8E" w:rsidRPr="00A60936" w:rsidRDefault="00DA0C8E" w:rsidP="00BE7F00">
      <w:pPr>
        <w:pStyle w:val="92"/>
        <w:shd w:val="clear" w:color="auto" w:fill="auto"/>
        <w:spacing w:after="0" w:line="360" w:lineRule="auto"/>
        <w:ind w:firstLine="709"/>
        <w:jc w:val="center"/>
        <w:rPr>
          <w:rStyle w:val="914pt"/>
          <w:rFonts w:eastAsia="Impact"/>
        </w:rPr>
      </w:pPr>
      <w:r w:rsidRPr="00A60936">
        <w:rPr>
          <w:rStyle w:val="914pt"/>
          <w:rFonts w:eastAsia="Impact"/>
        </w:rPr>
        <w:t>Таблиця 5.3  - Характеристика штучної освітленості робочих місць</w:t>
      </w:r>
    </w:p>
    <w:tbl>
      <w:tblPr>
        <w:tblStyle w:val="af2"/>
        <w:tblW w:w="10095" w:type="dxa"/>
        <w:tblLayout w:type="fixed"/>
        <w:tblLook w:val="04A0" w:firstRow="1" w:lastRow="0" w:firstColumn="1" w:lastColumn="0" w:noHBand="0" w:noVBand="1"/>
      </w:tblPr>
      <w:tblGrid>
        <w:gridCol w:w="1101"/>
        <w:gridCol w:w="1134"/>
        <w:gridCol w:w="1559"/>
        <w:gridCol w:w="1843"/>
        <w:gridCol w:w="1559"/>
        <w:gridCol w:w="1559"/>
        <w:gridCol w:w="1340"/>
      </w:tblGrid>
      <w:tr w:rsidR="00DA0C8E" w:rsidRPr="00A60936" w:rsidTr="000361F4">
        <w:trPr>
          <w:trHeight w:val="348"/>
        </w:trPr>
        <w:tc>
          <w:tcPr>
            <w:tcW w:w="1101" w:type="dxa"/>
            <w:vMerge w:val="restart"/>
          </w:tcPr>
          <w:p w:rsidR="00DA0C8E" w:rsidRPr="00A60936" w:rsidRDefault="00DA0C8E" w:rsidP="00BE7F00">
            <w:pPr>
              <w:pStyle w:val="92"/>
              <w:shd w:val="clear" w:color="auto" w:fill="auto"/>
              <w:spacing w:after="0" w:line="360" w:lineRule="auto"/>
              <w:jc w:val="center"/>
              <w:rPr>
                <w:rStyle w:val="914pt"/>
                <w:rFonts w:eastAsia="Impact"/>
              </w:rPr>
            </w:pPr>
            <w:r w:rsidRPr="00A60936">
              <w:rPr>
                <w:rStyle w:val="914pt"/>
                <w:rFonts w:eastAsia="Impact"/>
              </w:rPr>
              <w:t>Назва примі-</w:t>
            </w:r>
          </w:p>
          <w:p w:rsidR="00DA0C8E" w:rsidRPr="00A60936" w:rsidRDefault="00DA0C8E" w:rsidP="00BE7F00">
            <w:pPr>
              <w:pStyle w:val="92"/>
              <w:shd w:val="clear" w:color="auto" w:fill="auto"/>
              <w:spacing w:after="0" w:line="360" w:lineRule="auto"/>
              <w:jc w:val="center"/>
              <w:rPr>
                <w:rStyle w:val="914pt"/>
                <w:rFonts w:eastAsia="Impact"/>
              </w:rPr>
            </w:pPr>
            <w:r w:rsidRPr="00A60936">
              <w:rPr>
                <w:rStyle w:val="914pt"/>
                <w:rFonts w:eastAsia="Impact"/>
              </w:rPr>
              <w:t>щення</w:t>
            </w:r>
          </w:p>
        </w:tc>
        <w:tc>
          <w:tcPr>
            <w:tcW w:w="1134" w:type="dxa"/>
            <w:vMerge w:val="restart"/>
          </w:tcPr>
          <w:p w:rsidR="00DA0C8E" w:rsidRPr="00A60936" w:rsidRDefault="00DA0C8E" w:rsidP="00BE7F00">
            <w:pPr>
              <w:pStyle w:val="92"/>
              <w:shd w:val="clear" w:color="auto" w:fill="auto"/>
              <w:spacing w:after="0" w:line="360" w:lineRule="auto"/>
              <w:jc w:val="center"/>
              <w:rPr>
                <w:rStyle w:val="914pt"/>
                <w:rFonts w:eastAsia="Impact"/>
              </w:rPr>
            </w:pPr>
            <w:r w:rsidRPr="00A60936">
              <w:rPr>
                <w:rStyle w:val="914pt"/>
                <w:rFonts w:eastAsia="Impact"/>
              </w:rPr>
              <w:t>Розряд зорової роботи</w:t>
            </w:r>
          </w:p>
        </w:tc>
        <w:tc>
          <w:tcPr>
            <w:tcW w:w="6520" w:type="dxa"/>
            <w:gridSpan w:val="4"/>
          </w:tcPr>
          <w:p w:rsidR="00DA0C8E" w:rsidRPr="00A60936" w:rsidRDefault="00DA0C8E" w:rsidP="00BE7F00">
            <w:pPr>
              <w:pStyle w:val="92"/>
              <w:shd w:val="clear" w:color="auto" w:fill="auto"/>
              <w:spacing w:after="0" w:line="360" w:lineRule="auto"/>
              <w:ind w:firstLine="709"/>
              <w:jc w:val="center"/>
              <w:rPr>
                <w:rStyle w:val="914pt"/>
                <w:rFonts w:eastAsia="Impact"/>
              </w:rPr>
            </w:pPr>
            <w:r w:rsidRPr="00A60936">
              <w:rPr>
                <w:rStyle w:val="914pt"/>
                <w:rFonts w:eastAsia="Impact"/>
              </w:rPr>
              <w:t>Освітленість, лк</w:t>
            </w:r>
            <w:r w:rsidR="00C36A9B" w:rsidRPr="00A60936">
              <w:rPr>
                <w:rStyle w:val="914pt"/>
                <w:rFonts w:eastAsia="Impact"/>
              </w:rPr>
              <w:t>.</w:t>
            </w:r>
          </w:p>
        </w:tc>
        <w:tc>
          <w:tcPr>
            <w:tcW w:w="1340" w:type="dxa"/>
            <w:vMerge w:val="restart"/>
          </w:tcPr>
          <w:p w:rsidR="00DA0C8E" w:rsidRPr="00A60936" w:rsidRDefault="000361F4" w:rsidP="00BE7F00">
            <w:pPr>
              <w:pStyle w:val="92"/>
              <w:shd w:val="clear" w:color="auto" w:fill="auto"/>
              <w:spacing w:after="0" w:line="360" w:lineRule="auto"/>
              <w:jc w:val="center"/>
              <w:rPr>
                <w:rStyle w:val="914pt"/>
                <w:rFonts w:eastAsia="Impact"/>
              </w:rPr>
            </w:pPr>
            <w:r w:rsidRPr="00A60936">
              <w:rPr>
                <w:rStyle w:val="914pt"/>
                <w:rFonts w:eastAsia="Impact"/>
              </w:rPr>
              <w:t xml:space="preserve">Тип </w:t>
            </w:r>
            <w:r w:rsidR="00DA0C8E" w:rsidRPr="00A60936">
              <w:rPr>
                <w:rStyle w:val="914pt"/>
                <w:rFonts w:eastAsia="Impact"/>
              </w:rPr>
              <w:t>світиль-</w:t>
            </w:r>
          </w:p>
          <w:p w:rsidR="00DA0C8E" w:rsidRPr="00A60936" w:rsidRDefault="00DA0C8E" w:rsidP="00BE7F00">
            <w:pPr>
              <w:pStyle w:val="92"/>
              <w:shd w:val="clear" w:color="auto" w:fill="auto"/>
              <w:spacing w:after="0" w:line="360" w:lineRule="auto"/>
              <w:jc w:val="center"/>
              <w:rPr>
                <w:rStyle w:val="914pt"/>
                <w:rFonts w:eastAsia="Impact"/>
              </w:rPr>
            </w:pPr>
            <w:r w:rsidRPr="00A60936">
              <w:rPr>
                <w:rStyle w:val="914pt"/>
                <w:rFonts w:eastAsia="Impact"/>
              </w:rPr>
              <w:t>ника</w:t>
            </w:r>
          </w:p>
        </w:tc>
      </w:tr>
      <w:tr w:rsidR="00DA0C8E" w:rsidRPr="00A60936" w:rsidTr="00FA7E31">
        <w:tc>
          <w:tcPr>
            <w:tcW w:w="1101" w:type="dxa"/>
            <w:vMerge/>
          </w:tcPr>
          <w:p w:rsidR="00DA0C8E" w:rsidRPr="00A60936" w:rsidRDefault="00DA0C8E" w:rsidP="00BE7F00">
            <w:pPr>
              <w:pStyle w:val="92"/>
              <w:shd w:val="clear" w:color="auto" w:fill="auto"/>
              <w:spacing w:after="0" w:line="360" w:lineRule="auto"/>
              <w:jc w:val="center"/>
              <w:rPr>
                <w:rStyle w:val="914pt"/>
                <w:rFonts w:eastAsia="Impact"/>
              </w:rPr>
            </w:pPr>
          </w:p>
        </w:tc>
        <w:tc>
          <w:tcPr>
            <w:tcW w:w="1134" w:type="dxa"/>
            <w:vMerge/>
          </w:tcPr>
          <w:p w:rsidR="00DA0C8E" w:rsidRPr="00A60936" w:rsidRDefault="00DA0C8E" w:rsidP="00BE7F00">
            <w:pPr>
              <w:pStyle w:val="92"/>
              <w:shd w:val="clear" w:color="auto" w:fill="auto"/>
              <w:spacing w:after="0" w:line="360" w:lineRule="auto"/>
              <w:jc w:val="center"/>
              <w:rPr>
                <w:rStyle w:val="914pt"/>
                <w:rFonts w:eastAsia="Impact"/>
              </w:rPr>
            </w:pPr>
          </w:p>
        </w:tc>
        <w:tc>
          <w:tcPr>
            <w:tcW w:w="1559" w:type="dxa"/>
          </w:tcPr>
          <w:p w:rsidR="00DA0C8E" w:rsidRPr="00A60936" w:rsidRDefault="00DA0C8E" w:rsidP="00BE7F00">
            <w:pPr>
              <w:pStyle w:val="92"/>
              <w:shd w:val="clear" w:color="auto" w:fill="auto"/>
              <w:spacing w:after="0" w:line="360" w:lineRule="auto"/>
              <w:ind w:firstLine="33"/>
              <w:jc w:val="center"/>
              <w:rPr>
                <w:rStyle w:val="914pt"/>
                <w:rFonts w:eastAsia="Impact"/>
              </w:rPr>
            </w:pPr>
            <w:r w:rsidRPr="00A60936">
              <w:rPr>
                <w:rStyle w:val="914pt"/>
                <w:rFonts w:eastAsia="Impact"/>
              </w:rPr>
              <w:t>Загальне освітлення</w:t>
            </w:r>
          </w:p>
        </w:tc>
        <w:tc>
          <w:tcPr>
            <w:tcW w:w="1843" w:type="dxa"/>
          </w:tcPr>
          <w:p w:rsidR="00DA0C8E" w:rsidRPr="00A60936" w:rsidRDefault="00DA0C8E" w:rsidP="00BE7F00">
            <w:pPr>
              <w:pStyle w:val="92"/>
              <w:shd w:val="clear" w:color="auto" w:fill="auto"/>
              <w:spacing w:after="0" w:line="360" w:lineRule="auto"/>
              <w:ind w:firstLine="34"/>
              <w:jc w:val="center"/>
              <w:rPr>
                <w:rStyle w:val="914pt"/>
                <w:rFonts w:eastAsia="Impact"/>
              </w:rPr>
            </w:pPr>
            <w:r w:rsidRPr="00A60936">
              <w:rPr>
                <w:rStyle w:val="914pt"/>
                <w:rFonts w:eastAsia="Impact"/>
              </w:rPr>
              <w:t>Комбіноване освітлення</w:t>
            </w:r>
          </w:p>
        </w:tc>
        <w:tc>
          <w:tcPr>
            <w:tcW w:w="1559" w:type="dxa"/>
          </w:tcPr>
          <w:p w:rsidR="00DA0C8E" w:rsidRPr="00A60936" w:rsidRDefault="000361F4" w:rsidP="00BE7F00">
            <w:pPr>
              <w:pStyle w:val="92"/>
              <w:shd w:val="clear" w:color="auto" w:fill="auto"/>
              <w:spacing w:after="0" w:line="360" w:lineRule="auto"/>
              <w:jc w:val="center"/>
              <w:rPr>
                <w:rStyle w:val="914pt"/>
                <w:rFonts w:eastAsia="Impact"/>
              </w:rPr>
            </w:pPr>
            <w:r w:rsidRPr="00A60936">
              <w:rPr>
                <w:rStyle w:val="914pt"/>
                <w:rFonts w:eastAsia="Impact"/>
              </w:rPr>
              <w:t>Авар.О</w:t>
            </w:r>
            <w:r w:rsidR="00DA0C8E" w:rsidRPr="00A60936">
              <w:rPr>
                <w:rStyle w:val="914pt"/>
                <w:rFonts w:eastAsia="Impact"/>
              </w:rPr>
              <w:t>сві</w:t>
            </w:r>
            <w:r w:rsidRPr="00A60936">
              <w:rPr>
                <w:rStyle w:val="914pt"/>
                <w:rFonts w:eastAsia="Impact"/>
              </w:rPr>
              <w:t xml:space="preserve">. </w:t>
            </w:r>
            <w:r w:rsidR="00DA0C8E" w:rsidRPr="00A60936">
              <w:rPr>
                <w:rStyle w:val="914pt"/>
                <w:rFonts w:eastAsia="Impact"/>
              </w:rPr>
              <w:t>для роботи</w:t>
            </w:r>
          </w:p>
        </w:tc>
        <w:tc>
          <w:tcPr>
            <w:tcW w:w="1559" w:type="dxa"/>
          </w:tcPr>
          <w:p w:rsidR="00DA0C8E" w:rsidRPr="00A60936" w:rsidRDefault="000361F4" w:rsidP="00BE7F00">
            <w:pPr>
              <w:pStyle w:val="92"/>
              <w:shd w:val="clear" w:color="auto" w:fill="auto"/>
              <w:spacing w:after="0" w:line="360" w:lineRule="auto"/>
              <w:jc w:val="center"/>
              <w:rPr>
                <w:rStyle w:val="914pt"/>
                <w:rFonts w:eastAsia="Impact"/>
              </w:rPr>
            </w:pPr>
            <w:r w:rsidRPr="00A60936">
              <w:rPr>
                <w:rStyle w:val="914pt"/>
                <w:rFonts w:eastAsia="Impact"/>
              </w:rPr>
              <w:t xml:space="preserve">Авар.Осві. </w:t>
            </w:r>
            <w:r w:rsidR="00DA0C8E" w:rsidRPr="00A60936">
              <w:rPr>
                <w:rStyle w:val="914pt"/>
                <w:rFonts w:eastAsia="Impact"/>
              </w:rPr>
              <w:t>для евак</w:t>
            </w:r>
            <w:r w:rsidRPr="00A60936">
              <w:rPr>
                <w:rStyle w:val="914pt"/>
                <w:rFonts w:eastAsia="Impact"/>
              </w:rPr>
              <w:t>.</w:t>
            </w:r>
          </w:p>
        </w:tc>
        <w:tc>
          <w:tcPr>
            <w:tcW w:w="1340" w:type="dxa"/>
            <w:vMerge/>
          </w:tcPr>
          <w:p w:rsidR="00DA0C8E" w:rsidRPr="00A60936" w:rsidRDefault="00DA0C8E" w:rsidP="00BE7F00">
            <w:pPr>
              <w:pStyle w:val="92"/>
              <w:shd w:val="clear" w:color="auto" w:fill="auto"/>
              <w:spacing w:after="0" w:line="360" w:lineRule="auto"/>
              <w:rPr>
                <w:rStyle w:val="914pt"/>
                <w:rFonts w:eastAsia="Impact"/>
              </w:rPr>
            </w:pPr>
          </w:p>
        </w:tc>
      </w:tr>
      <w:tr w:rsidR="00DA0C8E" w:rsidRPr="00A60936" w:rsidTr="00FA7E31">
        <w:tc>
          <w:tcPr>
            <w:tcW w:w="1101" w:type="dxa"/>
          </w:tcPr>
          <w:p w:rsidR="00DA0C8E" w:rsidRPr="00A60936" w:rsidRDefault="00DA0C8E" w:rsidP="00BE7F00">
            <w:pPr>
              <w:pStyle w:val="92"/>
              <w:shd w:val="clear" w:color="auto" w:fill="auto"/>
              <w:spacing w:after="0" w:line="360" w:lineRule="auto"/>
              <w:rPr>
                <w:rStyle w:val="914pt"/>
                <w:rFonts w:eastAsia="Impact"/>
              </w:rPr>
            </w:pPr>
            <w:r w:rsidRPr="00A60936">
              <w:rPr>
                <w:rStyle w:val="914pt"/>
                <w:rFonts w:eastAsia="Impact"/>
              </w:rPr>
              <w:t>Офіс</w:t>
            </w:r>
          </w:p>
        </w:tc>
        <w:tc>
          <w:tcPr>
            <w:tcW w:w="1134" w:type="dxa"/>
          </w:tcPr>
          <w:p w:rsidR="00DA0C8E" w:rsidRPr="00A60936" w:rsidRDefault="00DA0C8E" w:rsidP="00BE7F00">
            <w:pPr>
              <w:pStyle w:val="92"/>
              <w:shd w:val="clear" w:color="auto" w:fill="auto"/>
              <w:spacing w:after="0" w:line="360" w:lineRule="auto"/>
              <w:rPr>
                <w:rStyle w:val="914pt"/>
                <w:rFonts w:eastAsia="Impact"/>
              </w:rPr>
            </w:pPr>
            <w:r w:rsidRPr="00A60936">
              <w:rPr>
                <w:rStyle w:val="914pt"/>
                <w:rFonts w:eastAsia="Impact"/>
              </w:rPr>
              <w:t>ІІІ</w:t>
            </w:r>
          </w:p>
        </w:tc>
        <w:tc>
          <w:tcPr>
            <w:tcW w:w="1559" w:type="dxa"/>
          </w:tcPr>
          <w:p w:rsidR="00DA0C8E" w:rsidRPr="00A60936" w:rsidRDefault="00DA0C8E" w:rsidP="00BE7F00">
            <w:pPr>
              <w:pStyle w:val="92"/>
              <w:shd w:val="clear" w:color="auto" w:fill="auto"/>
              <w:spacing w:after="0" w:line="360" w:lineRule="auto"/>
              <w:ind w:firstLine="33"/>
              <w:rPr>
                <w:rStyle w:val="914pt"/>
                <w:rFonts w:eastAsia="Impact"/>
              </w:rPr>
            </w:pPr>
            <w:r w:rsidRPr="00A60936">
              <w:rPr>
                <w:rStyle w:val="914pt"/>
                <w:rFonts w:eastAsia="Impact"/>
              </w:rPr>
              <w:t>300</w:t>
            </w:r>
          </w:p>
        </w:tc>
        <w:tc>
          <w:tcPr>
            <w:tcW w:w="1843" w:type="dxa"/>
          </w:tcPr>
          <w:p w:rsidR="00DA0C8E" w:rsidRPr="00A60936" w:rsidRDefault="00DA0C8E" w:rsidP="00BE7F00">
            <w:pPr>
              <w:pStyle w:val="92"/>
              <w:shd w:val="clear" w:color="auto" w:fill="auto"/>
              <w:spacing w:after="0" w:line="360" w:lineRule="auto"/>
              <w:ind w:firstLine="34"/>
              <w:rPr>
                <w:rStyle w:val="914pt"/>
                <w:rFonts w:eastAsia="Impact"/>
              </w:rPr>
            </w:pPr>
            <w:r w:rsidRPr="00A60936">
              <w:rPr>
                <w:rStyle w:val="914pt"/>
                <w:rFonts w:eastAsia="Impact"/>
              </w:rPr>
              <w:t>1000</w:t>
            </w:r>
          </w:p>
        </w:tc>
        <w:tc>
          <w:tcPr>
            <w:tcW w:w="1559" w:type="dxa"/>
          </w:tcPr>
          <w:p w:rsidR="00DA0C8E" w:rsidRPr="00A60936" w:rsidRDefault="00DA0C8E" w:rsidP="00BE7F00">
            <w:pPr>
              <w:pStyle w:val="92"/>
              <w:shd w:val="clear" w:color="auto" w:fill="auto"/>
              <w:spacing w:after="0" w:line="360" w:lineRule="auto"/>
              <w:rPr>
                <w:rStyle w:val="914pt"/>
                <w:rFonts w:eastAsia="Impact"/>
              </w:rPr>
            </w:pPr>
            <w:r w:rsidRPr="00A60936">
              <w:rPr>
                <w:rStyle w:val="914pt"/>
                <w:rFonts w:eastAsia="Impact"/>
              </w:rPr>
              <w:t>15</w:t>
            </w:r>
          </w:p>
        </w:tc>
        <w:tc>
          <w:tcPr>
            <w:tcW w:w="1559" w:type="dxa"/>
          </w:tcPr>
          <w:p w:rsidR="00DA0C8E" w:rsidRPr="00A60936" w:rsidRDefault="00DA0C8E" w:rsidP="00BE7F00">
            <w:pPr>
              <w:pStyle w:val="92"/>
              <w:shd w:val="clear" w:color="auto" w:fill="auto"/>
              <w:spacing w:after="0" w:line="360" w:lineRule="auto"/>
              <w:rPr>
                <w:rStyle w:val="914pt"/>
                <w:rFonts w:eastAsia="Impact"/>
              </w:rPr>
            </w:pPr>
            <w:r w:rsidRPr="00A60936">
              <w:rPr>
                <w:rStyle w:val="914pt"/>
                <w:rFonts w:eastAsia="Impact"/>
              </w:rPr>
              <w:t>50</w:t>
            </w:r>
          </w:p>
        </w:tc>
        <w:tc>
          <w:tcPr>
            <w:tcW w:w="1340" w:type="dxa"/>
          </w:tcPr>
          <w:p w:rsidR="00DA0C8E" w:rsidRPr="00A60936" w:rsidRDefault="00DA0C8E" w:rsidP="00BE7F00">
            <w:pPr>
              <w:pStyle w:val="92"/>
              <w:shd w:val="clear" w:color="auto" w:fill="auto"/>
              <w:spacing w:after="0" w:line="360" w:lineRule="auto"/>
              <w:rPr>
                <w:rStyle w:val="914pt"/>
                <w:rFonts w:eastAsia="Impact"/>
              </w:rPr>
            </w:pPr>
            <w:r w:rsidRPr="00A60936">
              <w:rPr>
                <w:rStyle w:val="914pt"/>
                <w:rFonts w:eastAsia="Impact"/>
              </w:rPr>
              <w:t>ЛБ-40</w:t>
            </w:r>
          </w:p>
        </w:tc>
      </w:tr>
    </w:tbl>
    <w:p w:rsidR="00DA0C8E" w:rsidRPr="00A60936" w:rsidRDefault="00DA0C8E" w:rsidP="00BE7F00">
      <w:pPr>
        <w:pStyle w:val="92"/>
        <w:shd w:val="clear" w:color="auto" w:fill="auto"/>
        <w:spacing w:after="0" w:line="360" w:lineRule="auto"/>
        <w:ind w:firstLine="709"/>
        <w:rPr>
          <w:rStyle w:val="914pt"/>
          <w:rFonts w:eastAsia="Impact"/>
        </w:rPr>
      </w:pPr>
    </w:p>
    <w:p w:rsidR="00DA0C8E" w:rsidRPr="00A60936" w:rsidRDefault="00DA0C8E" w:rsidP="00BE7F00">
      <w:pPr>
        <w:pStyle w:val="92"/>
        <w:shd w:val="clear" w:color="auto" w:fill="auto"/>
        <w:spacing w:after="0" w:line="360" w:lineRule="auto"/>
        <w:ind w:firstLine="709"/>
        <w:rPr>
          <w:b w:val="0"/>
          <w:sz w:val="28"/>
          <w:szCs w:val="28"/>
        </w:rPr>
      </w:pPr>
      <w:r w:rsidRPr="00A60936">
        <w:rPr>
          <w:rStyle w:val="914pt"/>
          <w:rFonts w:eastAsia="Impact"/>
        </w:rPr>
        <w:t xml:space="preserve">Наведемо розрахунок природного освітлення. Для проведення розрахунку природного освітлення потрібно </w:t>
      </w:r>
      <w:r w:rsidR="00363E82" w:rsidRPr="00A60936">
        <w:rPr>
          <w:rStyle w:val="914pt"/>
          <w:rFonts w:eastAsia="Impact"/>
        </w:rPr>
        <w:t>м</w:t>
      </w:r>
      <w:r w:rsidRPr="00A60936">
        <w:rPr>
          <w:rStyle w:val="914pt"/>
          <w:rFonts w:eastAsia="Impact"/>
        </w:rPr>
        <w:t>етричні параметри приміщення. Виходячи з ДСанПІН 3.3.2.007-98</w:t>
      </w:r>
      <w:r w:rsidR="00C8675C" w:rsidRPr="00A60936">
        <w:rPr>
          <w:rStyle w:val="914pt"/>
          <w:rFonts w:eastAsia="Impact"/>
        </w:rPr>
        <w:t xml:space="preserve"> [8]</w:t>
      </w:r>
      <w:r w:rsidRPr="00A60936">
        <w:rPr>
          <w:rStyle w:val="914pt"/>
          <w:rFonts w:eastAsia="Impact"/>
        </w:rPr>
        <w:t>, а також, беручи до уваги характер робіт, відповідно до яких, площа приміщення на одного працівника в приміщенні становить 6м</w:t>
      </w:r>
      <w:r w:rsidRPr="00A60936">
        <w:rPr>
          <w:rStyle w:val="914pt"/>
          <w:rFonts w:eastAsia="Impact"/>
          <w:vertAlign w:val="superscript"/>
        </w:rPr>
        <w:t>2</w:t>
      </w:r>
      <w:r w:rsidRPr="00A60936">
        <w:rPr>
          <w:rStyle w:val="914pt"/>
          <w:rFonts w:eastAsia="Impact"/>
        </w:rPr>
        <w:t>. Визначаємо необхідну площу для роботи за формулою:</w:t>
      </w:r>
    </w:p>
    <w:p w:rsidR="00DA0C8E" w:rsidRPr="00A60936" w:rsidRDefault="007B7289" w:rsidP="00BE7F00">
      <w:pPr>
        <w:pStyle w:val="92"/>
        <w:shd w:val="clear" w:color="auto" w:fill="auto"/>
        <w:tabs>
          <w:tab w:val="left" w:pos="1276"/>
        </w:tabs>
        <w:spacing w:after="0" w:line="360" w:lineRule="auto"/>
        <w:ind w:firstLine="709"/>
        <w:jc w:val="center"/>
        <w:rPr>
          <w:b w:val="0"/>
          <w:sz w:val="28"/>
          <w:szCs w:val="28"/>
        </w:rPr>
      </w:pPr>
      <m:oMath>
        <m:sSub>
          <m:sSubPr>
            <m:ctrlPr>
              <w:rPr>
                <w:rStyle w:val="914pt"/>
                <w:rFonts w:ascii="Cambria Math" w:eastAsia="Impact"/>
                <w:b/>
                <w:bCs/>
                <w:i/>
              </w:rPr>
            </m:ctrlPr>
          </m:sSubPr>
          <m:e>
            <m:r>
              <m:rPr>
                <m:sty m:val="bi"/>
              </m:rPr>
              <w:rPr>
                <w:rStyle w:val="914pt"/>
                <w:rFonts w:ascii="Cambria Math" w:eastAsia="Impact" w:hAnsi="Cambria Math"/>
              </w:rPr>
              <m:t>S</m:t>
            </m:r>
          </m:e>
          <m:sub>
            <m:r>
              <m:rPr>
                <m:sty m:val="bi"/>
              </m:rPr>
              <w:rPr>
                <w:rStyle w:val="914pt"/>
                <w:rFonts w:ascii="Cambria Math" w:eastAsia="Impact" w:hAnsi="Cambria Math"/>
              </w:rPr>
              <m:t>n</m:t>
            </m:r>
          </m:sub>
        </m:sSub>
        <m:r>
          <m:rPr>
            <m:sty m:val="bi"/>
          </m:rPr>
          <w:rPr>
            <w:rStyle w:val="914pt"/>
            <w:rFonts w:ascii="Cambria Math" w:eastAsia="Impact"/>
          </w:rPr>
          <m:t>=</m:t>
        </m:r>
        <m:r>
          <m:rPr>
            <m:sty m:val="bi"/>
          </m:rPr>
          <w:rPr>
            <w:rStyle w:val="914pt"/>
            <w:rFonts w:ascii="Cambria Math" w:eastAsia="Impact" w:hAnsi="Cambria Math"/>
          </w:rPr>
          <m:t>n</m:t>
        </m:r>
        <m:r>
          <m:rPr>
            <m:sty m:val="bi"/>
          </m:rPr>
          <w:rPr>
            <w:rStyle w:val="914pt"/>
            <w:rFonts w:eastAsia="Impact" w:hAnsi="Cambria Math"/>
          </w:rPr>
          <m:t>*</m:t>
        </m:r>
        <m:sSub>
          <m:sSubPr>
            <m:ctrlPr>
              <w:rPr>
                <w:rStyle w:val="914pt"/>
                <w:rFonts w:ascii="Cambria Math" w:eastAsia="Impact"/>
                <w:b/>
                <w:bCs/>
                <w:i/>
              </w:rPr>
            </m:ctrlPr>
          </m:sSubPr>
          <m:e>
            <m:r>
              <m:rPr>
                <m:sty m:val="bi"/>
              </m:rPr>
              <w:rPr>
                <w:rStyle w:val="914pt"/>
                <w:rFonts w:ascii="Cambria Math" w:eastAsia="Impact" w:hAnsi="Cambria Math"/>
              </w:rPr>
              <m:t>S</m:t>
            </m:r>
          </m:e>
          <m:sub>
            <m:r>
              <m:rPr>
                <m:sty m:val="bi"/>
              </m:rPr>
              <w:rPr>
                <w:rStyle w:val="914pt"/>
                <w:rFonts w:ascii="Cambria Math" w:eastAsia="Impact"/>
              </w:rPr>
              <m:t>0</m:t>
            </m:r>
          </m:sub>
        </m:sSub>
        <m:r>
          <m:rPr>
            <m:sty m:val="bi"/>
          </m:rPr>
          <w:rPr>
            <w:rStyle w:val="914pt"/>
            <w:rFonts w:ascii="Cambria Math" w:eastAsia="Impact"/>
          </w:rPr>
          <m:t>;</m:t>
        </m:r>
      </m:oMath>
      <w:r w:rsidR="00DA0C8E" w:rsidRPr="00A60936">
        <w:rPr>
          <w:rStyle w:val="914pt"/>
          <w:rFonts w:eastAsia="Impact"/>
        </w:rPr>
        <w:tab/>
      </w:r>
      <w:r w:rsidR="00DA0C8E" w:rsidRPr="00A60936">
        <w:rPr>
          <w:rStyle w:val="914pt"/>
          <w:rFonts w:eastAsia="Impact"/>
        </w:rPr>
        <w:tab/>
        <w:t xml:space="preserve"> (5.1)</w:t>
      </w:r>
    </w:p>
    <w:p w:rsidR="00DA0C8E" w:rsidRPr="00A60936" w:rsidRDefault="00DA0C8E" w:rsidP="00BE7F00">
      <w:pPr>
        <w:pStyle w:val="92"/>
        <w:shd w:val="clear" w:color="auto" w:fill="auto"/>
        <w:spacing w:after="0" w:line="360" w:lineRule="auto"/>
        <w:ind w:firstLine="709"/>
        <w:rPr>
          <w:b w:val="0"/>
          <w:sz w:val="28"/>
          <w:szCs w:val="28"/>
        </w:rPr>
      </w:pPr>
      <w:r w:rsidRPr="00A60936">
        <w:rPr>
          <w:rStyle w:val="914pt"/>
          <w:rFonts w:eastAsia="Impact"/>
        </w:rPr>
        <w:t xml:space="preserve">де </w:t>
      </w:r>
      <m:oMath>
        <m:sSub>
          <m:sSubPr>
            <m:ctrlPr>
              <w:rPr>
                <w:rStyle w:val="914pt"/>
                <w:rFonts w:ascii="Cambria Math" w:eastAsia="Impact"/>
                <w:b/>
                <w:bCs/>
                <w:i/>
              </w:rPr>
            </m:ctrlPr>
          </m:sSubPr>
          <m:e>
            <m:r>
              <m:rPr>
                <m:sty m:val="bi"/>
              </m:rPr>
              <w:rPr>
                <w:rStyle w:val="914pt"/>
                <w:rFonts w:ascii="Cambria Math" w:eastAsia="Impact" w:hAnsi="Cambria Math"/>
              </w:rPr>
              <m:t>S</m:t>
            </m:r>
          </m:e>
          <m:sub>
            <m:r>
              <m:rPr>
                <m:sty m:val="bi"/>
              </m:rPr>
              <w:rPr>
                <w:rStyle w:val="914pt"/>
                <w:rFonts w:ascii="Cambria Math" w:eastAsia="Impact"/>
              </w:rPr>
              <m:t>0</m:t>
            </m:r>
          </m:sub>
        </m:sSub>
      </m:oMath>
      <w:r w:rsidRPr="00A60936">
        <w:rPr>
          <w:rStyle w:val="914pt"/>
          <w:rFonts w:eastAsia="Impact"/>
        </w:rPr>
        <w:t>- площа приміщення, що відводиться на одного працівника;</w:t>
      </w:r>
    </w:p>
    <w:p w:rsidR="00DA0C8E" w:rsidRPr="00A60936" w:rsidRDefault="00DA0C8E" w:rsidP="00BE7F00">
      <w:pPr>
        <w:pStyle w:val="92"/>
        <w:shd w:val="clear" w:color="auto" w:fill="auto"/>
        <w:spacing w:after="15" w:line="360" w:lineRule="auto"/>
        <w:ind w:firstLine="709"/>
        <w:rPr>
          <w:b w:val="0"/>
          <w:sz w:val="28"/>
          <w:szCs w:val="28"/>
        </w:rPr>
      </w:pPr>
      <w:r w:rsidRPr="00A60936">
        <w:rPr>
          <w:rStyle w:val="914pt0"/>
        </w:rPr>
        <w:t>п</w:t>
      </w:r>
      <w:r w:rsidRPr="00A60936">
        <w:rPr>
          <w:rStyle w:val="914pt"/>
          <w:rFonts w:eastAsia="Impact"/>
        </w:rPr>
        <w:t xml:space="preserve"> - кількість працівників.</w:t>
      </w:r>
    </w:p>
    <w:p w:rsidR="00DA0C8E" w:rsidRPr="00A60936" w:rsidRDefault="00DA0C8E" w:rsidP="00BE7F00">
      <w:pPr>
        <w:pStyle w:val="92"/>
        <w:shd w:val="clear" w:color="auto" w:fill="auto"/>
        <w:spacing w:after="0" w:line="360" w:lineRule="auto"/>
        <w:ind w:firstLine="709"/>
        <w:rPr>
          <w:b w:val="0"/>
          <w:sz w:val="28"/>
          <w:szCs w:val="28"/>
        </w:rPr>
      </w:pPr>
      <w:r w:rsidRPr="00A60936">
        <w:rPr>
          <w:rStyle w:val="914pt"/>
          <w:rFonts w:eastAsia="Impact"/>
        </w:rPr>
        <w:t>Оскільки в приміщенні працює одна людина, тоді необхідна площа для роботи має становити не менше:</w:t>
      </w:r>
    </w:p>
    <w:p w:rsidR="00DA0C8E" w:rsidRPr="00A60936" w:rsidRDefault="007B7289" w:rsidP="00BE7F00">
      <w:pPr>
        <w:pStyle w:val="201"/>
        <w:shd w:val="clear" w:color="auto" w:fill="auto"/>
        <w:spacing w:after="0" w:line="360" w:lineRule="auto"/>
        <w:ind w:firstLine="709"/>
        <w:jc w:val="center"/>
        <w:rPr>
          <w:rFonts w:ascii="Times New Roman" w:hAnsi="Times New Roman" w:cs="Times New Roman"/>
          <w:sz w:val="28"/>
          <w:szCs w:val="28"/>
        </w:rPr>
      </w:pPr>
      <m:oMath>
        <m:sSub>
          <m:sSubPr>
            <m:ctrlPr>
              <w:rPr>
                <w:rStyle w:val="914pt"/>
                <w:rFonts w:ascii="Cambria Math" w:eastAsia="Impact" w:hAnsi="Times New Roman" w:cs="Times New Roman"/>
                <w:b w:val="0"/>
                <w:bCs w:val="0"/>
                <w:i/>
              </w:rPr>
            </m:ctrlPr>
          </m:sSubPr>
          <m:e>
            <m:r>
              <w:rPr>
                <w:rStyle w:val="914pt"/>
                <w:rFonts w:ascii="Cambria Math" w:eastAsia="Impact" w:hAnsi="Cambria Math" w:cs="Times New Roman"/>
              </w:rPr>
              <m:t>S</m:t>
            </m:r>
          </m:e>
          <m:sub>
            <m:r>
              <w:rPr>
                <w:rStyle w:val="914pt"/>
                <w:rFonts w:ascii="Cambria Math" w:eastAsia="Impact" w:hAnsi="Cambria Math" w:cs="Times New Roman"/>
              </w:rPr>
              <m:t>n</m:t>
            </m:r>
          </m:sub>
        </m:sSub>
        <m:r>
          <w:rPr>
            <w:rStyle w:val="914pt"/>
            <w:rFonts w:ascii="Cambria Math" w:eastAsia="Impact" w:hAnsi="Times New Roman" w:cs="Times New Roman"/>
          </w:rPr>
          <m:t>=1</m:t>
        </m:r>
        <m:r>
          <w:rPr>
            <w:rStyle w:val="914pt"/>
            <w:rFonts w:ascii="Times New Roman" w:eastAsia="Impact" w:hAnsi="Cambria Math" w:cs="Times New Roman"/>
          </w:rPr>
          <m:t>*</m:t>
        </m:r>
        <m:r>
          <w:rPr>
            <w:rStyle w:val="914pt"/>
            <w:rFonts w:ascii="Cambria Math" w:eastAsia="Impact" w:hAnsi="Times New Roman" w:cs="Times New Roman"/>
          </w:rPr>
          <m:t>6</m:t>
        </m:r>
        <m:r>
          <m:rPr>
            <m:sty m:val="p"/>
          </m:rPr>
          <w:rPr>
            <w:rStyle w:val="914pt"/>
            <w:rFonts w:ascii="Cambria Math" w:eastAsia="Impact" w:hAnsi="Times New Roman" w:cs="Times New Roman"/>
          </w:rPr>
          <m:t xml:space="preserve">=6 </m:t>
        </m:r>
        <m:sSup>
          <m:sSupPr>
            <m:ctrlPr>
              <w:rPr>
                <w:rStyle w:val="914pt"/>
                <w:rFonts w:ascii="Cambria Math" w:eastAsia="Impact" w:hAnsi="Times New Roman" w:cs="Times New Roman"/>
                <w:b w:val="0"/>
                <w:bCs w:val="0"/>
              </w:rPr>
            </m:ctrlPr>
          </m:sSupPr>
          <m:e>
            <m:r>
              <m:rPr>
                <m:sty m:val="p"/>
              </m:rPr>
              <w:rPr>
                <w:rStyle w:val="914pt"/>
                <w:rFonts w:ascii="Times New Roman" w:eastAsia="Impact" w:hAnsi="Times New Roman" w:cs="Times New Roman"/>
              </w:rPr>
              <m:t>м</m:t>
            </m:r>
          </m:e>
          <m:sup>
            <m:r>
              <m:rPr>
                <m:sty m:val="p"/>
              </m:rPr>
              <w:rPr>
                <w:rStyle w:val="914pt"/>
                <w:rFonts w:ascii="Cambria Math" w:eastAsia="Impact" w:hAnsi="Times New Roman" w:cs="Times New Roman"/>
              </w:rPr>
              <m:t>2</m:t>
            </m:r>
          </m:sup>
        </m:sSup>
      </m:oMath>
      <w:r w:rsidR="00DA0C8E" w:rsidRPr="00A60936">
        <w:rPr>
          <w:rStyle w:val="914pt"/>
          <w:rFonts w:ascii="Times New Roman" w:hAnsi="Times New Roman" w:cs="Times New Roman"/>
          <w:b w:val="0"/>
          <w:bCs w:val="0"/>
        </w:rPr>
        <w:tab/>
        <w:t>;</w:t>
      </w:r>
      <w:r w:rsidR="00DA0C8E" w:rsidRPr="00A60936">
        <w:rPr>
          <w:rStyle w:val="914pt"/>
          <w:rFonts w:ascii="Times New Roman" w:hAnsi="Times New Roman" w:cs="Times New Roman"/>
          <w:b w:val="0"/>
          <w:bCs w:val="0"/>
        </w:rPr>
        <w:tab/>
        <w:t>(5.2)</w:t>
      </w:r>
    </w:p>
    <w:p w:rsidR="00DA0C8E" w:rsidRPr="00A60936" w:rsidRDefault="00DA0C8E" w:rsidP="00BE7F00">
      <w:pPr>
        <w:pStyle w:val="92"/>
        <w:shd w:val="clear" w:color="auto" w:fill="auto"/>
        <w:spacing w:after="0" w:line="360" w:lineRule="auto"/>
        <w:ind w:firstLine="709"/>
        <w:rPr>
          <w:b w:val="0"/>
          <w:sz w:val="28"/>
          <w:szCs w:val="28"/>
        </w:rPr>
      </w:pPr>
      <w:r w:rsidRPr="00A60936">
        <w:rPr>
          <w:rStyle w:val="914pt"/>
          <w:rFonts w:eastAsia="Impact"/>
        </w:rPr>
        <w:lastRenderedPageBreak/>
        <w:t xml:space="preserve">Реальні розміри приміщення становлять: довжина - 2,5 м; ширина - 3 м; висота - 3.2 м, висота робочої поверхні </w:t>
      </w:r>
      <m:oMath>
        <m:sSub>
          <m:sSubPr>
            <m:ctrlPr>
              <w:rPr>
                <w:rStyle w:val="914pt"/>
                <w:rFonts w:ascii="Cambria Math" w:eastAsia="Impact"/>
                <w:b/>
                <w:bCs/>
                <w:i/>
              </w:rPr>
            </m:ctrlPr>
          </m:sSubPr>
          <m:e>
            <m:r>
              <m:rPr>
                <m:sty m:val="bi"/>
              </m:rPr>
              <w:rPr>
                <w:rStyle w:val="914pt"/>
                <w:rFonts w:eastAsia="Impact" w:hAnsi="Cambria Math"/>
              </w:rPr>
              <m:t>h</m:t>
            </m:r>
          </m:e>
          <m:sub>
            <m:r>
              <m:rPr>
                <m:sty m:val="bi"/>
              </m:rPr>
              <w:rPr>
                <w:rStyle w:val="914pt"/>
                <w:rFonts w:ascii="Cambria Math" w:eastAsia="Impact" w:hAnsi="Cambria Math"/>
              </w:rPr>
              <m:t>p</m:t>
            </m:r>
          </m:sub>
        </m:sSub>
        <m:r>
          <m:rPr>
            <m:sty m:val="b"/>
          </m:rPr>
          <w:rPr>
            <w:rStyle w:val="914pt"/>
            <w:rFonts w:ascii="Cambria Math" w:eastAsia="Impact"/>
          </w:rPr>
          <m:t>=0.8</m:t>
        </m:r>
      </m:oMath>
      <w:r w:rsidRPr="00A60936">
        <w:rPr>
          <w:rStyle w:val="914pt"/>
          <w:rFonts w:eastAsia="Impact"/>
        </w:rPr>
        <w:t>. Тобто площа приміщення становить:</w:t>
      </w:r>
    </w:p>
    <w:p w:rsidR="00DA0C8E" w:rsidRPr="00A60936" w:rsidRDefault="007B7289" w:rsidP="00BE7F00">
      <w:pPr>
        <w:pStyle w:val="92"/>
        <w:shd w:val="clear" w:color="auto" w:fill="auto"/>
        <w:spacing w:after="0" w:line="360" w:lineRule="auto"/>
        <w:ind w:firstLine="709"/>
        <w:jc w:val="center"/>
        <w:rPr>
          <w:b w:val="0"/>
          <w:sz w:val="28"/>
          <w:szCs w:val="28"/>
        </w:rPr>
      </w:pPr>
      <m:oMath>
        <m:sSub>
          <m:sSubPr>
            <m:ctrlPr>
              <w:rPr>
                <w:rStyle w:val="914pt"/>
                <w:rFonts w:ascii="Cambria Math" w:eastAsia="Impact"/>
                <w:b/>
                <w:bCs/>
                <w:i/>
              </w:rPr>
            </m:ctrlPr>
          </m:sSubPr>
          <m:e>
            <m:r>
              <m:rPr>
                <m:sty m:val="bi"/>
              </m:rPr>
              <w:rPr>
                <w:rStyle w:val="914pt"/>
                <w:rFonts w:ascii="Cambria Math" w:eastAsia="Impact" w:hAnsi="Cambria Math"/>
              </w:rPr>
              <m:t>S</m:t>
            </m:r>
          </m:e>
          <m:sub>
            <m:r>
              <m:rPr>
                <m:sty m:val="bi"/>
              </m:rPr>
              <w:rPr>
                <w:rStyle w:val="914pt"/>
                <w:rFonts w:ascii="Cambria Math" w:eastAsia="Impact"/>
              </w:rPr>
              <m:t>0</m:t>
            </m:r>
          </m:sub>
        </m:sSub>
        <m:r>
          <m:rPr>
            <m:sty m:val="b"/>
          </m:rPr>
          <w:rPr>
            <w:rStyle w:val="914pt"/>
            <w:rFonts w:ascii="Cambria Math" w:eastAsia="Impact"/>
          </w:rPr>
          <m:t>=2.5</m:t>
        </m:r>
        <m:r>
          <m:rPr>
            <m:sty m:val="b"/>
          </m:rPr>
          <w:rPr>
            <w:rStyle w:val="914pt"/>
            <w:rFonts w:eastAsia="Impact"/>
          </w:rPr>
          <m:t>-</m:t>
        </m:r>
        <m:r>
          <m:rPr>
            <m:sty m:val="b"/>
          </m:rPr>
          <w:rPr>
            <w:rStyle w:val="914pt"/>
            <w:rFonts w:ascii="Cambria Math" w:eastAsia="Impact"/>
          </w:rPr>
          <m:t xml:space="preserve">3=7.5 </m:t>
        </m:r>
        <m:sSup>
          <m:sSupPr>
            <m:ctrlPr>
              <w:rPr>
                <w:rStyle w:val="914pt"/>
                <w:rFonts w:ascii="Cambria Math" w:eastAsia="Impact"/>
                <w:b/>
                <w:bCs/>
                <w:i/>
              </w:rPr>
            </m:ctrlPr>
          </m:sSupPr>
          <m:e>
            <m:r>
              <m:rPr>
                <m:sty m:val="bi"/>
              </m:rPr>
              <w:rPr>
                <w:rStyle w:val="914pt"/>
                <w:rFonts w:eastAsia="Impact"/>
              </w:rPr>
              <m:t>м</m:t>
            </m:r>
          </m:e>
          <m:sup>
            <m:r>
              <m:rPr>
                <m:sty m:val="bi"/>
              </m:rPr>
              <w:rPr>
                <w:rStyle w:val="914pt"/>
                <w:rFonts w:ascii="Cambria Math" w:eastAsia="Impact"/>
              </w:rPr>
              <m:t>2</m:t>
            </m:r>
          </m:sup>
        </m:sSup>
      </m:oMath>
      <w:r w:rsidR="00DA0C8E" w:rsidRPr="00A60936">
        <w:rPr>
          <w:rStyle w:val="914pt"/>
          <w:rFonts w:eastAsia="Constantia"/>
        </w:rPr>
        <w:t>;</w:t>
      </w:r>
      <w:r w:rsidR="00DA0C8E" w:rsidRPr="00A60936">
        <w:rPr>
          <w:rStyle w:val="914pt"/>
          <w:rFonts w:eastAsia="Constantia"/>
        </w:rPr>
        <w:tab/>
      </w:r>
      <w:r w:rsidR="00DA0C8E" w:rsidRPr="00A60936">
        <w:rPr>
          <w:rStyle w:val="914pt"/>
          <w:rFonts w:eastAsia="Constantia"/>
        </w:rPr>
        <w:tab/>
        <w:t>(5.2)</w:t>
      </w:r>
    </w:p>
    <w:p w:rsidR="00DA0C8E" w:rsidRPr="00A60936" w:rsidRDefault="00DA0C8E" w:rsidP="00BE7F00">
      <w:pPr>
        <w:pStyle w:val="92"/>
        <w:shd w:val="clear" w:color="auto" w:fill="auto"/>
        <w:spacing w:after="0" w:line="360" w:lineRule="auto"/>
        <w:ind w:firstLine="709"/>
        <w:rPr>
          <w:b w:val="0"/>
          <w:sz w:val="28"/>
          <w:szCs w:val="28"/>
        </w:rPr>
      </w:pPr>
      <w:r w:rsidRPr="00A60936">
        <w:rPr>
          <w:rStyle w:val="914pt"/>
          <w:rFonts w:eastAsia="Impact"/>
        </w:rPr>
        <w:t>що відповідає вимогам санітарних норм</w:t>
      </w:r>
      <w:r w:rsidR="006D5558" w:rsidRPr="00A60936">
        <w:rPr>
          <w:rStyle w:val="914pt"/>
          <w:rFonts w:eastAsia="Impact"/>
        </w:rPr>
        <w:t xml:space="preserve"> рисунок 5.2</w:t>
      </w:r>
      <w:r w:rsidRPr="00A60936">
        <w:rPr>
          <w:rStyle w:val="914pt"/>
          <w:rFonts w:eastAsia="Impact"/>
        </w:rPr>
        <w:t>.</w:t>
      </w:r>
      <w:r w:rsidRPr="00A60936">
        <w:rPr>
          <w:b w:val="0"/>
          <w:sz w:val="28"/>
          <w:szCs w:val="28"/>
        </w:rPr>
        <w:t xml:space="preserve"> </w:t>
      </w:r>
    </w:p>
    <w:p w:rsidR="002436C8" w:rsidRPr="00A60936" w:rsidRDefault="002436C8" w:rsidP="00BE7F00">
      <w:pPr>
        <w:pStyle w:val="92"/>
        <w:shd w:val="clear" w:color="auto" w:fill="auto"/>
        <w:spacing w:after="0" w:line="360" w:lineRule="auto"/>
        <w:ind w:firstLine="709"/>
        <w:rPr>
          <w:b w:val="0"/>
          <w:sz w:val="28"/>
          <w:szCs w:val="28"/>
        </w:rPr>
      </w:pPr>
    </w:p>
    <w:p w:rsidR="00DA0C8E" w:rsidRPr="00A60936" w:rsidRDefault="00DA0C8E" w:rsidP="00BE7F00">
      <w:pPr>
        <w:pStyle w:val="92"/>
        <w:shd w:val="clear" w:color="auto" w:fill="auto"/>
        <w:spacing w:after="0" w:line="360" w:lineRule="auto"/>
        <w:ind w:firstLine="709"/>
        <w:jc w:val="center"/>
        <w:rPr>
          <w:b w:val="0"/>
          <w:sz w:val="28"/>
          <w:szCs w:val="28"/>
        </w:rPr>
      </w:pPr>
      <w:r w:rsidRPr="00A60936">
        <w:rPr>
          <w:b w:val="0"/>
          <w:noProof/>
          <w:sz w:val="28"/>
          <w:szCs w:val="28"/>
          <w:lang w:bidi="ar-SA"/>
        </w:rPr>
        <w:drawing>
          <wp:inline distT="0" distB="0" distL="0" distR="0">
            <wp:extent cx="2695575" cy="2300730"/>
            <wp:effectExtent l="19050" t="0" r="9525" b="0"/>
            <wp:docPr id="5" name="Рисунок 24" descr="C:\Users\B288~1\AppData\Local\Temp\FineReader12.00\media\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B288~1\AppData\Local\Temp\FineReader12.00\media\image1.png"/>
                    <pic:cNvPicPr>
                      <a:picLocks noChangeAspect="1" noChangeArrowheads="1"/>
                    </pic:cNvPicPr>
                  </pic:nvPicPr>
                  <pic:blipFill>
                    <a:blip r:embed="rId81"/>
                    <a:srcRect/>
                    <a:stretch>
                      <a:fillRect/>
                    </a:stretch>
                  </pic:blipFill>
                  <pic:spPr bwMode="auto">
                    <a:xfrm>
                      <a:off x="0" y="0"/>
                      <a:ext cx="2695575" cy="2300730"/>
                    </a:xfrm>
                    <a:prstGeom prst="rect">
                      <a:avLst/>
                    </a:prstGeom>
                    <a:noFill/>
                    <a:ln w="9525">
                      <a:noFill/>
                      <a:miter lim="800000"/>
                      <a:headEnd/>
                      <a:tailEnd/>
                    </a:ln>
                  </pic:spPr>
                </pic:pic>
              </a:graphicData>
            </a:graphic>
          </wp:inline>
        </w:drawing>
      </w:r>
    </w:p>
    <w:p w:rsidR="00DA0C8E" w:rsidRPr="00A60936" w:rsidRDefault="00DA0C8E" w:rsidP="00BE7F00">
      <w:pPr>
        <w:pStyle w:val="92"/>
        <w:shd w:val="clear" w:color="auto" w:fill="auto"/>
        <w:spacing w:after="0" w:line="360" w:lineRule="auto"/>
        <w:ind w:firstLine="709"/>
        <w:jc w:val="center"/>
        <w:rPr>
          <w:b w:val="0"/>
          <w:sz w:val="28"/>
          <w:szCs w:val="28"/>
        </w:rPr>
      </w:pPr>
      <w:r w:rsidRPr="00A60936">
        <w:rPr>
          <w:b w:val="0"/>
          <w:sz w:val="28"/>
          <w:szCs w:val="28"/>
        </w:rPr>
        <w:t>Рисунок 5.2 – Схема організації робочого місця у приміщенні</w:t>
      </w:r>
    </w:p>
    <w:p w:rsidR="00DA0C8E" w:rsidRPr="00A60936" w:rsidRDefault="00DA0C8E" w:rsidP="00BE7F00">
      <w:pPr>
        <w:pStyle w:val="92"/>
        <w:shd w:val="clear" w:color="auto" w:fill="auto"/>
        <w:spacing w:after="0" w:line="360" w:lineRule="auto"/>
        <w:ind w:firstLine="709"/>
        <w:rPr>
          <w:b w:val="0"/>
          <w:sz w:val="28"/>
          <w:szCs w:val="28"/>
        </w:rPr>
      </w:pPr>
    </w:p>
    <w:p w:rsidR="00DA0C8E" w:rsidRPr="00A60936" w:rsidRDefault="00DA0C8E" w:rsidP="00BE7F00">
      <w:pPr>
        <w:pStyle w:val="92"/>
        <w:shd w:val="clear" w:color="auto" w:fill="auto"/>
        <w:spacing w:after="258" w:line="360" w:lineRule="auto"/>
        <w:ind w:firstLine="709"/>
        <w:rPr>
          <w:b w:val="0"/>
          <w:sz w:val="28"/>
          <w:szCs w:val="28"/>
        </w:rPr>
      </w:pPr>
      <w:r w:rsidRPr="00A60936">
        <w:rPr>
          <w:rStyle w:val="914pt"/>
          <w:rFonts w:eastAsia="Impact"/>
        </w:rPr>
        <w:t>Далі знаходимо необхідну площу вікон:</w:t>
      </w:r>
    </w:p>
    <w:p w:rsidR="00DA0C8E" w:rsidRPr="00A60936" w:rsidRDefault="00860D0F" w:rsidP="00BE7F00">
      <w:pPr>
        <w:tabs>
          <w:tab w:val="left" w:pos="0"/>
        </w:tabs>
        <w:spacing w:after="275"/>
        <w:ind w:firstLine="709"/>
        <w:jc w:val="center"/>
        <w:rPr>
          <w:szCs w:val="28"/>
        </w:rPr>
      </w:pPr>
      <m:oMath>
        <m:r>
          <w:rPr>
            <w:rFonts w:ascii="Cambria Math"/>
            <w:szCs w:val="28"/>
          </w:rPr>
          <m:t>100</m:t>
        </m:r>
        <m:r>
          <w:rPr>
            <w:rFonts w:hAnsi="Cambria Math"/>
            <w:szCs w:val="28"/>
          </w:rPr>
          <m:t>*</m:t>
        </m:r>
        <m:f>
          <m:fPr>
            <m:ctrlPr>
              <w:rPr>
                <w:rFonts w:ascii="Cambria Math" w:hAnsi="Cambria Math"/>
                <w:i/>
                <w:szCs w:val="28"/>
              </w:rPr>
            </m:ctrlPr>
          </m:fPr>
          <m:num>
            <m:sSub>
              <m:sSubPr>
                <m:ctrlPr>
                  <w:rPr>
                    <w:rStyle w:val="914pt"/>
                    <w:rFonts w:ascii="Cambria Math" w:eastAsia="Impact"/>
                    <w:b w:val="0"/>
                    <w:bCs w:val="0"/>
                    <w:i/>
                  </w:rPr>
                </m:ctrlPr>
              </m:sSubPr>
              <m:e>
                <m:r>
                  <w:rPr>
                    <w:rStyle w:val="914pt"/>
                    <w:rFonts w:ascii="Cambria Math" w:eastAsia="Impact" w:hAnsi="Cambria Math"/>
                  </w:rPr>
                  <m:t>S</m:t>
                </m:r>
              </m:e>
              <m:sub>
                <m:r>
                  <w:rPr>
                    <w:rStyle w:val="914pt"/>
                    <w:rFonts w:ascii="Cambria Math" w:eastAsia="Impact"/>
                  </w:rPr>
                  <m:t>0</m:t>
                </m:r>
              </m:sub>
            </m:sSub>
          </m:num>
          <m:den>
            <m:sSub>
              <m:sSubPr>
                <m:ctrlPr>
                  <w:rPr>
                    <w:rStyle w:val="914pt"/>
                    <w:rFonts w:ascii="Cambria Math" w:eastAsia="Impact"/>
                    <w:b w:val="0"/>
                    <w:bCs w:val="0"/>
                    <w:i/>
                  </w:rPr>
                </m:ctrlPr>
              </m:sSubPr>
              <m:e>
                <m:r>
                  <w:rPr>
                    <w:rStyle w:val="914pt"/>
                    <w:rFonts w:ascii="Cambria Math" w:eastAsia="Impact" w:hAnsi="Cambria Math"/>
                  </w:rPr>
                  <m:t>S</m:t>
                </m:r>
              </m:e>
              <m:sub>
                <m:r>
                  <w:rPr>
                    <w:rStyle w:val="914pt"/>
                    <w:rFonts w:ascii="Cambria Math" w:eastAsia="Impact" w:hAnsi="Cambria Math"/>
                  </w:rPr>
                  <m:t>n</m:t>
                </m:r>
              </m:sub>
            </m:sSub>
          </m:den>
        </m:f>
        <m:r>
          <w:rPr>
            <w:rFonts w:ascii="Cambria Math"/>
            <w:szCs w:val="28"/>
          </w:rPr>
          <m:t>=</m:t>
        </m:r>
        <m:f>
          <m:fPr>
            <m:ctrlPr>
              <w:rPr>
                <w:rFonts w:ascii="Cambria Math" w:hAnsi="Cambria Math"/>
                <w:i/>
                <w:szCs w:val="28"/>
              </w:rPr>
            </m:ctrlPr>
          </m:fPr>
          <m:num>
            <m:sSub>
              <m:sSubPr>
                <m:ctrlPr>
                  <w:rPr>
                    <w:rStyle w:val="914pt"/>
                    <w:rFonts w:ascii="Cambria Math" w:eastAsia="Impact"/>
                    <w:b w:val="0"/>
                    <w:bCs w:val="0"/>
                    <w:i/>
                  </w:rPr>
                </m:ctrlPr>
              </m:sSubPr>
              <m:e>
                <m:r>
                  <w:rPr>
                    <w:rStyle w:val="914pt"/>
                    <w:rFonts w:ascii="Cambria Math" w:eastAsia="Impact" w:hAnsi="Cambria Math"/>
                  </w:rPr>
                  <m:t>I</m:t>
                </m:r>
              </m:e>
              <m:sub>
                <m:r>
                  <w:rPr>
                    <w:rStyle w:val="914pt"/>
                    <w:rFonts w:ascii="Cambria Math" w:eastAsia="Impact" w:hAnsi="Cambria Math"/>
                  </w:rPr>
                  <m:t>n</m:t>
                </m:r>
              </m:sub>
            </m:sSub>
            <m:r>
              <w:rPr>
                <w:rStyle w:val="914pt"/>
                <w:rFonts w:eastAsia="Impact" w:hAnsi="Cambria Math"/>
              </w:rPr>
              <m:t>*</m:t>
            </m:r>
            <m:sSub>
              <m:sSubPr>
                <m:ctrlPr>
                  <w:rPr>
                    <w:rStyle w:val="914pt"/>
                    <w:rFonts w:ascii="Cambria Math" w:eastAsia="Impact"/>
                    <w:b w:val="0"/>
                    <w:bCs w:val="0"/>
                    <w:i/>
                  </w:rPr>
                </m:ctrlPr>
              </m:sSubPr>
              <m:e>
                <m:r>
                  <w:rPr>
                    <w:rStyle w:val="914pt"/>
                    <w:rFonts w:ascii="Cambria Math" w:eastAsia="Impact" w:hAnsi="Cambria Math"/>
                  </w:rPr>
                  <m:t>K</m:t>
                </m:r>
              </m:e>
              <m:sub>
                <m:r>
                  <w:rPr>
                    <w:rStyle w:val="914pt"/>
                    <w:rFonts w:ascii="Cambria Math" w:eastAsia="Impact" w:hAnsi="Cambria Math"/>
                  </w:rPr>
                  <m:t>c</m:t>
                </m:r>
              </m:sub>
            </m:sSub>
            <m:r>
              <w:rPr>
                <w:rStyle w:val="914pt"/>
                <w:rFonts w:eastAsia="Impact" w:hAnsi="Cambria Math"/>
              </w:rPr>
              <m:t>*</m:t>
            </m:r>
            <m:sSub>
              <m:sSubPr>
                <m:ctrlPr>
                  <w:rPr>
                    <w:rStyle w:val="914pt"/>
                    <w:rFonts w:ascii="Cambria Math" w:eastAsia="Impact"/>
                    <w:b w:val="0"/>
                    <w:bCs w:val="0"/>
                    <w:i/>
                  </w:rPr>
                </m:ctrlPr>
              </m:sSubPr>
              <m:e>
                <m:r>
                  <w:rPr>
                    <w:rStyle w:val="914pt"/>
                    <w:rFonts w:ascii="Cambria Math" w:eastAsia="Impact" w:hAnsi="Cambria Math"/>
                  </w:rPr>
                  <m:t>η</m:t>
                </m:r>
              </m:e>
              <m:sub>
                <m:r>
                  <w:rPr>
                    <w:rStyle w:val="914pt"/>
                    <w:rFonts w:ascii="Cambria Math" w:eastAsia="Impact"/>
                  </w:rPr>
                  <m:t>0</m:t>
                </m:r>
              </m:sub>
            </m:sSub>
          </m:num>
          <m:den>
            <m:sSub>
              <m:sSubPr>
                <m:ctrlPr>
                  <w:rPr>
                    <w:rStyle w:val="914pt"/>
                    <w:rFonts w:ascii="Cambria Math" w:eastAsia="Impact"/>
                    <w:b w:val="0"/>
                    <w:bCs w:val="0"/>
                    <w:i/>
                  </w:rPr>
                </m:ctrlPr>
              </m:sSubPr>
              <m:e>
                <m:r>
                  <w:rPr>
                    <w:rStyle w:val="914pt"/>
                    <w:rFonts w:ascii="Cambria Math" w:eastAsia="Impact" w:hAnsi="Cambria Math"/>
                  </w:rPr>
                  <m:t>τ</m:t>
                </m:r>
              </m:e>
              <m:sub>
                <m:r>
                  <w:rPr>
                    <w:rStyle w:val="914pt"/>
                    <w:rFonts w:ascii="Cambria Math" w:eastAsia="Impact"/>
                  </w:rPr>
                  <m:t>0</m:t>
                </m:r>
              </m:sub>
            </m:sSub>
            <m:r>
              <w:rPr>
                <w:rStyle w:val="914pt"/>
                <w:rFonts w:eastAsia="Impact" w:hAnsi="Cambria Math"/>
              </w:rPr>
              <m:t>*</m:t>
            </m:r>
            <m:sSub>
              <m:sSubPr>
                <m:ctrlPr>
                  <w:rPr>
                    <w:rStyle w:val="914pt"/>
                    <w:rFonts w:ascii="Cambria Math" w:eastAsia="Impact"/>
                    <w:b w:val="0"/>
                    <w:bCs w:val="0"/>
                    <w:i/>
                  </w:rPr>
                </m:ctrlPr>
              </m:sSubPr>
              <m:e>
                <m:r>
                  <w:rPr>
                    <w:rStyle w:val="914pt"/>
                    <w:rFonts w:ascii="Cambria Math" w:eastAsia="Impact" w:hAnsi="Cambria Math"/>
                  </w:rPr>
                  <m:t>v</m:t>
                </m:r>
              </m:e>
              <m:sub>
                <m:r>
                  <w:rPr>
                    <w:rStyle w:val="914pt"/>
                    <w:rFonts w:ascii="Cambria Math" w:eastAsia="Impact"/>
                  </w:rPr>
                  <m:t>0</m:t>
                </m:r>
              </m:sub>
            </m:sSub>
          </m:den>
        </m:f>
        <m:r>
          <w:rPr>
            <w:rFonts w:hAnsi="Cambria Math"/>
            <w:szCs w:val="28"/>
          </w:rPr>
          <m:t>*</m:t>
        </m:r>
        <m:sSub>
          <m:sSubPr>
            <m:ctrlPr>
              <w:rPr>
                <w:rStyle w:val="914pt"/>
                <w:rFonts w:ascii="Cambria Math" w:eastAsia="Impact"/>
                <w:b w:val="0"/>
                <w:bCs w:val="0"/>
                <w:i/>
              </w:rPr>
            </m:ctrlPr>
          </m:sSubPr>
          <m:e>
            <m:r>
              <w:rPr>
                <w:rStyle w:val="914pt"/>
                <w:rFonts w:ascii="Cambria Math" w:eastAsia="Impact" w:hAnsi="Cambria Math"/>
              </w:rPr>
              <m:t>K</m:t>
            </m:r>
          </m:e>
          <m:sub>
            <m:r>
              <w:rPr>
                <w:rStyle w:val="914pt"/>
                <w:rFonts w:ascii="Cambria Math" w:eastAsia="Impact"/>
              </w:rPr>
              <m:t>0</m:t>
            </m:r>
          </m:sub>
        </m:sSub>
        <m:r>
          <w:rPr>
            <w:rStyle w:val="914pt"/>
            <w:rFonts w:ascii="Cambria Math" w:eastAsia="Impact"/>
          </w:rPr>
          <m:t xml:space="preserve">; </m:t>
        </m:r>
      </m:oMath>
      <w:r w:rsidR="00DA0C8E" w:rsidRPr="00A60936">
        <w:rPr>
          <w:rStyle w:val="914pt"/>
          <w:rFonts w:eastAsia="Arial Unicode MS"/>
          <w:b w:val="0"/>
          <w:bCs w:val="0"/>
        </w:rPr>
        <w:t xml:space="preserve">    </w:t>
      </w:r>
      <w:r w:rsidR="00DA0C8E" w:rsidRPr="00A60936">
        <w:rPr>
          <w:rStyle w:val="914pt"/>
          <w:rFonts w:eastAsia="Arial Unicode MS"/>
          <w:b w:val="0"/>
          <w:bCs w:val="0"/>
        </w:rPr>
        <w:tab/>
      </w:r>
      <w:r w:rsidR="00DA0C8E" w:rsidRPr="00A60936">
        <w:rPr>
          <w:szCs w:val="28"/>
        </w:rPr>
        <w:t>(5.3)</w:t>
      </w:r>
    </w:p>
    <w:p w:rsidR="00DA0C8E" w:rsidRPr="00A60936" w:rsidRDefault="00DA0C8E" w:rsidP="00BE7F00">
      <w:pPr>
        <w:pStyle w:val="92"/>
        <w:shd w:val="clear" w:color="auto" w:fill="auto"/>
        <w:spacing w:after="0" w:line="360" w:lineRule="auto"/>
        <w:ind w:firstLine="709"/>
        <w:rPr>
          <w:b w:val="0"/>
          <w:sz w:val="28"/>
          <w:szCs w:val="28"/>
        </w:rPr>
      </w:pPr>
      <w:r w:rsidRPr="00A60936">
        <w:rPr>
          <w:rStyle w:val="914pt"/>
          <w:rFonts w:eastAsia="Impact"/>
        </w:rPr>
        <w:t xml:space="preserve">де </w:t>
      </w:r>
      <w:r w:rsidRPr="00A60936">
        <w:rPr>
          <w:rStyle w:val="914pt0"/>
        </w:rPr>
        <w:t>І</w:t>
      </w:r>
      <w:r w:rsidRPr="00A60936">
        <w:rPr>
          <w:rStyle w:val="914pt0"/>
          <w:vertAlign w:val="subscript"/>
        </w:rPr>
        <w:t>н</w:t>
      </w:r>
      <w:r w:rsidRPr="00A60936">
        <w:rPr>
          <w:rStyle w:val="914pt"/>
          <w:rFonts w:eastAsia="Impact"/>
        </w:rPr>
        <w:t xml:space="preserve"> - нормоване значення КПО ( для зорової роботи середньої точності і при бічному освітленні); - площа підлоги;</w:t>
      </w:r>
    </w:p>
    <w:p w:rsidR="00DA0C8E" w:rsidRPr="00A60936" w:rsidRDefault="007B7289" w:rsidP="00BE7F00">
      <w:pPr>
        <w:pStyle w:val="92"/>
        <w:shd w:val="clear" w:color="auto" w:fill="auto"/>
        <w:spacing w:after="0" w:line="360" w:lineRule="auto"/>
        <w:ind w:firstLine="709"/>
        <w:rPr>
          <w:b w:val="0"/>
          <w:sz w:val="28"/>
          <w:szCs w:val="28"/>
        </w:rPr>
      </w:pPr>
      <m:oMath>
        <m:sSub>
          <m:sSubPr>
            <m:ctrlPr>
              <w:rPr>
                <w:rStyle w:val="914pt"/>
                <w:rFonts w:ascii="Cambria Math" w:eastAsia="Impact"/>
                <w:b/>
                <w:bCs/>
                <w:i/>
              </w:rPr>
            </m:ctrlPr>
          </m:sSubPr>
          <m:e>
            <m:r>
              <m:rPr>
                <m:sty m:val="bi"/>
              </m:rPr>
              <w:rPr>
                <w:rStyle w:val="914pt"/>
                <w:rFonts w:ascii="Cambria Math" w:eastAsia="Impact" w:hAnsi="Cambria Math"/>
              </w:rPr>
              <m:t>η</m:t>
            </m:r>
          </m:e>
          <m:sub>
            <m:r>
              <m:rPr>
                <m:sty m:val="bi"/>
              </m:rPr>
              <w:rPr>
                <w:rStyle w:val="914pt"/>
                <w:rFonts w:ascii="Cambria Math" w:eastAsia="Impact"/>
              </w:rPr>
              <m:t>0</m:t>
            </m:r>
          </m:sub>
        </m:sSub>
      </m:oMath>
      <w:r w:rsidR="00DA0C8E" w:rsidRPr="00A60936">
        <w:rPr>
          <w:rStyle w:val="914pt0"/>
        </w:rPr>
        <w:t>-</w:t>
      </w:r>
      <w:r w:rsidR="00DA0C8E" w:rsidRPr="00A60936">
        <w:rPr>
          <w:rStyle w:val="914pt"/>
          <w:rFonts w:eastAsia="Impact"/>
        </w:rPr>
        <w:t xml:space="preserve"> значення світлової характеристики вікон (визначається нижче);</w:t>
      </w:r>
    </w:p>
    <w:p w:rsidR="00DA0C8E" w:rsidRPr="00A60936" w:rsidRDefault="007B7289" w:rsidP="00BE7F00">
      <w:pPr>
        <w:pStyle w:val="92"/>
        <w:shd w:val="clear" w:color="auto" w:fill="auto"/>
        <w:spacing w:after="8" w:line="360" w:lineRule="auto"/>
        <w:ind w:firstLine="709"/>
        <w:rPr>
          <w:b w:val="0"/>
          <w:sz w:val="28"/>
          <w:szCs w:val="28"/>
        </w:rPr>
      </w:pPr>
      <m:oMath>
        <m:sSub>
          <m:sSubPr>
            <m:ctrlPr>
              <w:rPr>
                <w:rStyle w:val="914pt"/>
                <w:rFonts w:ascii="Cambria Math" w:eastAsia="Impact"/>
                <w:b/>
                <w:bCs/>
                <w:i/>
              </w:rPr>
            </m:ctrlPr>
          </m:sSubPr>
          <m:e>
            <m:r>
              <m:rPr>
                <m:sty m:val="bi"/>
              </m:rPr>
              <w:rPr>
                <w:rStyle w:val="914pt"/>
                <w:rFonts w:ascii="Cambria Math" w:eastAsia="Impact" w:hAnsi="Cambria Math"/>
              </w:rPr>
              <m:t>τ</m:t>
            </m:r>
          </m:e>
          <m:sub>
            <m:r>
              <m:rPr>
                <m:sty m:val="bi"/>
              </m:rPr>
              <w:rPr>
                <w:rStyle w:val="914pt"/>
                <w:rFonts w:ascii="Cambria Math" w:eastAsia="Impact"/>
              </w:rPr>
              <m:t>0</m:t>
            </m:r>
          </m:sub>
        </m:sSub>
      </m:oMath>
      <w:r w:rsidR="00DA0C8E" w:rsidRPr="00A60936">
        <w:rPr>
          <w:rStyle w:val="914pt"/>
          <w:rFonts w:eastAsia="Impact"/>
        </w:rPr>
        <w:t>- загальний коефіцієнт світло пропускання вікон;</w:t>
      </w:r>
    </w:p>
    <w:p w:rsidR="00DA0C8E" w:rsidRPr="00A60936" w:rsidRDefault="007B7289" w:rsidP="00BE7F00">
      <w:pPr>
        <w:pStyle w:val="92"/>
        <w:shd w:val="clear" w:color="auto" w:fill="auto"/>
        <w:spacing w:after="0" w:line="360" w:lineRule="auto"/>
        <w:ind w:firstLine="709"/>
        <w:rPr>
          <w:b w:val="0"/>
          <w:sz w:val="28"/>
          <w:szCs w:val="28"/>
        </w:rPr>
      </w:pPr>
      <m:oMath>
        <m:sSub>
          <m:sSubPr>
            <m:ctrlPr>
              <w:rPr>
                <w:rStyle w:val="914pt"/>
                <w:rFonts w:ascii="Cambria Math" w:eastAsia="Impact"/>
                <w:b/>
                <w:bCs/>
                <w:i/>
              </w:rPr>
            </m:ctrlPr>
          </m:sSubPr>
          <m:e>
            <m:r>
              <m:rPr>
                <m:sty m:val="bi"/>
              </m:rPr>
              <w:rPr>
                <w:rStyle w:val="914pt"/>
                <w:rFonts w:ascii="Cambria Math" w:eastAsia="Impact" w:hAnsi="Cambria Math"/>
              </w:rPr>
              <m:t>K</m:t>
            </m:r>
          </m:e>
          <m:sub>
            <m:r>
              <m:rPr>
                <m:sty m:val="bi"/>
              </m:rPr>
              <w:rPr>
                <w:rStyle w:val="914pt"/>
                <w:rFonts w:ascii="Cambria Math" w:eastAsia="Impact" w:hAnsi="Cambria Math"/>
              </w:rPr>
              <m:t>c</m:t>
            </m:r>
          </m:sub>
        </m:sSub>
      </m:oMath>
      <w:r w:rsidR="00DA0C8E" w:rsidRPr="00A60936">
        <w:rPr>
          <w:rStyle w:val="914pt"/>
          <w:rFonts w:eastAsia="Impact"/>
        </w:rPr>
        <w:t>- коефіцієнт запасу (при концентрації пилу &lt; 1 мг/м</w:t>
      </w:r>
      <w:r w:rsidR="00DA0C8E" w:rsidRPr="00A60936">
        <w:rPr>
          <w:rStyle w:val="914pt"/>
          <w:rFonts w:eastAsia="Impact"/>
          <w:vertAlign w:val="superscript"/>
        </w:rPr>
        <w:t>3</w:t>
      </w:r>
      <w:r w:rsidR="00DA0C8E" w:rsidRPr="00A60936">
        <w:rPr>
          <w:rStyle w:val="914pt"/>
          <w:rFonts w:eastAsia="Impact"/>
        </w:rPr>
        <w:t xml:space="preserve"> і природному освітленні під кутом).</w:t>
      </w:r>
    </w:p>
    <w:p w:rsidR="00DA0C8E" w:rsidRPr="00A60936" w:rsidRDefault="007B7289" w:rsidP="00BE7F00">
      <w:pPr>
        <w:pStyle w:val="92"/>
        <w:shd w:val="clear" w:color="auto" w:fill="auto"/>
        <w:spacing w:after="0" w:line="360" w:lineRule="auto"/>
        <w:ind w:firstLine="709"/>
        <w:rPr>
          <w:b w:val="0"/>
          <w:sz w:val="28"/>
          <w:szCs w:val="28"/>
        </w:rPr>
      </w:pPr>
      <m:oMath>
        <m:sSub>
          <m:sSubPr>
            <m:ctrlPr>
              <w:rPr>
                <w:rStyle w:val="914pt"/>
                <w:rFonts w:ascii="Cambria Math" w:eastAsia="Impact"/>
                <w:b/>
                <w:bCs/>
                <w:i/>
              </w:rPr>
            </m:ctrlPr>
          </m:sSubPr>
          <m:e>
            <m:r>
              <m:rPr>
                <m:sty m:val="bi"/>
              </m:rPr>
              <w:rPr>
                <w:rStyle w:val="914pt"/>
                <w:rFonts w:ascii="Cambria Math" w:eastAsia="Impact" w:hAnsi="Cambria Math"/>
              </w:rPr>
              <m:t>v</m:t>
            </m:r>
          </m:e>
          <m:sub>
            <m:r>
              <m:rPr>
                <m:sty m:val="bi"/>
              </m:rPr>
              <w:rPr>
                <w:rStyle w:val="914pt"/>
                <w:rFonts w:ascii="Cambria Math" w:eastAsia="Impact"/>
              </w:rPr>
              <m:t>0</m:t>
            </m:r>
          </m:sub>
        </m:sSub>
      </m:oMath>
      <w:r w:rsidR="00DA0C8E" w:rsidRPr="00A60936">
        <w:rPr>
          <w:rStyle w:val="914pt"/>
          <w:rFonts w:eastAsia="Impact"/>
        </w:rPr>
        <w:t>= 1,8- коефіцієнт, який враховує відбивання світла від поверхні</w:t>
      </w:r>
    </w:p>
    <w:p w:rsidR="00DA0C8E" w:rsidRPr="00A60936" w:rsidRDefault="007B7289" w:rsidP="00BE7F00">
      <w:pPr>
        <w:pStyle w:val="92"/>
        <w:shd w:val="clear" w:color="auto" w:fill="auto"/>
        <w:spacing w:after="0" w:line="360" w:lineRule="auto"/>
        <w:ind w:firstLine="709"/>
        <w:rPr>
          <w:b w:val="0"/>
          <w:sz w:val="28"/>
          <w:szCs w:val="28"/>
        </w:rPr>
      </w:pPr>
      <m:oMath>
        <m:sSub>
          <m:sSubPr>
            <m:ctrlPr>
              <w:rPr>
                <w:rStyle w:val="914pt"/>
                <w:rFonts w:ascii="Cambria Math" w:eastAsia="Impact"/>
                <w:b/>
                <w:bCs/>
                <w:i/>
              </w:rPr>
            </m:ctrlPr>
          </m:sSubPr>
          <m:e>
            <m:r>
              <m:rPr>
                <m:sty m:val="bi"/>
              </m:rPr>
              <w:rPr>
                <w:rStyle w:val="914pt"/>
                <w:rFonts w:ascii="Cambria Math" w:eastAsia="Impact" w:hAnsi="Cambria Math"/>
              </w:rPr>
              <m:t>K</m:t>
            </m:r>
          </m:e>
          <m:sub>
            <m:r>
              <m:rPr>
                <m:sty m:val="bi"/>
              </m:rPr>
              <w:rPr>
                <w:rStyle w:val="914pt"/>
                <w:rFonts w:ascii="Cambria Math" w:eastAsia="Impact"/>
              </w:rPr>
              <m:t>0</m:t>
            </m:r>
          </m:sub>
        </m:sSub>
        <m:r>
          <m:rPr>
            <m:sty m:val="bi"/>
          </m:rPr>
          <w:rPr>
            <w:rStyle w:val="914pt"/>
            <w:rFonts w:ascii="Cambria Math" w:eastAsia="Impact"/>
          </w:rPr>
          <m:t xml:space="preserve"> </m:t>
        </m:r>
      </m:oMath>
      <w:r w:rsidR="00DA0C8E" w:rsidRPr="00A60936">
        <w:rPr>
          <w:rStyle w:val="914pt"/>
          <w:rFonts w:eastAsia="Impact"/>
        </w:rPr>
        <w:t>- коефіцієнт, який враховує затемнення вікон будинками, які стоять навпроти.</w:t>
      </w:r>
    </w:p>
    <w:p w:rsidR="00DA0C8E" w:rsidRPr="00A60936" w:rsidRDefault="00DA0C8E" w:rsidP="00BE7F00">
      <w:pPr>
        <w:pStyle w:val="92"/>
        <w:shd w:val="clear" w:color="auto" w:fill="auto"/>
        <w:spacing w:after="0" w:line="360" w:lineRule="auto"/>
        <w:ind w:firstLine="709"/>
        <w:rPr>
          <w:b w:val="0"/>
          <w:sz w:val="28"/>
          <w:szCs w:val="28"/>
        </w:rPr>
      </w:pPr>
      <w:r w:rsidRPr="00A60936">
        <w:rPr>
          <w:rStyle w:val="914pt"/>
          <w:rFonts w:eastAsia="Impact"/>
        </w:rPr>
        <w:t>Визначимо спочатку необхідні для розрахунку значення. Нормоване зна</w:t>
      </w:r>
      <w:r w:rsidRPr="00A60936">
        <w:rPr>
          <w:rStyle w:val="914pt"/>
          <w:rFonts w:eastAsia="Impact"/>
        </w:rPr>
        <w:lastRenderedPageBreak/>
        <w:t>чення КПО знайдемо, скориставшись табл.:</w:t>
      </w:r>
    </w:p>
    <w:p w:rsidR="00DA0C8E" w:rsidRPr="00A60936" w:rsidRDefault="007B7289" w:rsidP="00BE7F00">
      <w:pPr>
        <w:tabs>
          <w:tab w:val="left" w:pos="0"/>
        </w:tabs>
        <w:ind w:firstLine="709"/>
        <w:jc w:val="center"/>
        <w:rPr>
          <w:szCs w:val="28"/>
        </w:rPr>
      </w:pPr>
      <m:oMath>
        <m:sSub>
          <m:sSubPr>
            <m:ctrlPr>
              <w:rPr>
                <w:rStyle w:val="7Verdana11pt0pt"/>
                <w:rFonts w:ascii="Cambria Math" w:hAnsi="Times New Roman" w:cs="Times New Roman"/>
                <w:b w:val="0"/>
                <w:bCs w:val="0"/>
                <w:i w:val="0"/>
                <w:iCs w:val="0"/>
                <w:sz w:val="28"/>
                <w:szCs w:val="28"/>
              </w:rPr>
            </m:ctrlPr>
          </m:sSubPr>
          <m:e>
            <m:r>
              <m:rPr>
                <m:sty m:val="p"/>
              </m:rPr>
              <w:rPr>
                <w:rStyle w:val="7Verdana11pt0pt"/>
                <w:rFonts w:ascii="Cambria Math" w:hAnsi="Times New Roman" w:cs="Times New Roman"/>
                <w:sz w:val="28"/>
                <w:szCs w:val="28"/>
              </w:rPr>
              <m:t>I</m:t>
            </m:r>
          </m:e>
          <m:sub>
            <m:r>
              <m:rPr>
                <m:sty m:val="p"/>
              </m:rPr>
              <w:rPr>
                <w:rStyle w:val="7Verdana11pt0pt"/>
                <w:rFonts w:ascii="Cambria Math" w:hAnsi="Times New Roman" w:cs="Times New Roman"/>
                <w:sz w:val="28"/>
                <w:szCs w:val="28"/>
              </w:rPr>
              <m:t>H</m:t>
            </m:r>
          </m:sub>
        </m:sSub>
        <m:r>
          <m:rPr>
            <m:sty m:val="p"/>
          </m:rPr>
          <w:rPr>
            <w:rStyle w:val="7Verdana11pt0pt"/>
            <w:rFonts w:ascii="Cambria Math" w:hAnsi="Times New Roman" w:cs="Times New Roman"/>
            <w:sz w:val="28"/>
            <w:szCs w:val="28"/>
          </w:rPr>
          <m:t>=I</m:t>
        </m:r>
        <m:r>
          <m:rPr>
            <m:sty m:val="p"/>
          </m:rPr>
          <w:rPr>
            <w:rStyle w:val="7Verdana11pt0pt"/>
            <w:rFonts w:ascii="Times New Roman" w:hAnsi="Cambria Math" w:cs="Times New Roman"/>
            <w:sz w:val="28"/>
            <w:szCs w:val="28"/>
          </w:rPr>
          <m:t>*</m:t>
        </m:r>
        <m:r>
          <m:rPr>
            <m:sty m:val="p"/>
          </m:rPr>
          <w:rPr>
            <w:rStyle w:val="7Verdana11pt0pt"/>
            <w:rFonts w:ascii="Cambria Math" w:hAnsi="Times New Roman" w:cs="Times New Roman"/>
            <w:sz w:val="28"/>
            <w:szCs w:val="28"/>
          </w:rPr>
          <m:t>M</m:t>
        </m:r>
        <m:r>
          <m:rPr>
            <m:sty m:val="p"/>
          </m:rPr>
          <w:rPr>
            <w:rStyle w:val="7Verdana11pt0pt"/>
            <w:rFonts w:ascii="Times New Roman" w:hAnsi="Cambria Math" w:cs="Times New Roman"/>
            <w:sz w:val="28"/>
            <w:szCs w:val="28"/>
          </w:rPr>
          <m:t>*</m:t>
        </m:r>
        <m:r>
          <m:rPr>
            <m:sty m:val="p"/>
          </m:rPr>
          <w:rPr>
            <w:rStyle w:val="7Verdana11pt0pt"/>
            <w:rFonts w:ascii="Cambria Math" w:hAnsi="Times New Roman" w:cs="Times New Roman"/>
            <w:sz w:val="28"/>
            <w:szCs w:val="28"/>
          </w:rPr>
          <m:t>C;</m:t>
        </m:r>
      </m:oMath>
      <w:r w:rsidR="00DA0C8E" w:rsidRPr="00A60936">
        <w:rPr>
          <w:rStyle w:val="7Verdana11pt0pt"/>
          <w:rFonts w:ascii="Times New Roman" w:hAnsi="Times New Roman" w:cs="Times New Roman"/>
          <w:b w:val="0"/>
          <w:sz w:val="28"/>
          <w:szCs w:val="28"/>
        </w:rPr>
        <w:t xml:space="preserve">   </w:t>
      </w:r>
      <w:r w:rsidR="00DA0C8E" w:rsidRPr="00A60936">
        <w:rPr>
          <w:rStyle w:val="7Verdana11pt0pt"/>
          <w:rFonts w:ascii="Times New Roman" w:hAnsi="Times New Roman" w:cs="Times New Roman"/>
          <w:b w:val="0"/>
          <w:sz w:val="28"/>
          <w:szCs w:val="28"/>
        </w:rPr>
        <w:tab/>
        <w:t xml:space="preserve"> </w:t>
      </w:r>
      <w:r w:rsidR="00DA0C8E" w:rsidRPr="00A60936">
        <w:rPr>
          <w:rStyle w:val="714pt0pt"/>
          <w:rFonts w:eastAsia="Arial Unicode MS"/>
          <w:b w:val="0"/>
          <w:i w:val="0"/>
        </w:rPr>
        <w:t>(5.4)</w:t>
      </w:r>
    </w:p>
    <w:p w:rsidR="00DA0C8E" w:rsidRPr="00A60936" w:rsidRDefault="00DA0C8E" w:rsidP="00BE7F00">
      <w:pPr>
        <w:pStyle w:val="92"/>
        <w:shd w:val="clear" w:color="auto" w:fill="auto"/>
        <w:spacing w:after="0" w:line="360" w:lineRule="auto"/>
        <w:ind w:firstLine="709"/>
        <w:rPr>
          <w:b w:val="0"/>
          <w:sz w:val="28"/>
          <w:szCs w:val="28"/>
        </w:rPr>
      </w:pPr>
      <w:r w:rsidRPr="00A60936">
        <w:rPr>
          <w:rStyle w:val="914pt"/>
          <w:rFonts w:eastAsia="Impact"/>
        </w:rPr>
        <w:t>де І = 1,5 - значення коефіцієнту природного освітлення ( для зорової роботи 3-го розряду),</w:t>
      </w:r>
    </w:p>
    <w:p w:rsidR="00DA0C8E" w:rsidRPr="00A60936" w:rsidRDefault="00DA0C8E" w:rsidP="00BE7F00">
      <w:pPr>
        <w:pStyle w:val="92"/>
        <w:shd w:val="clear" w:color="auto" w:fill="auto"/>
        <w:spacing w:after="162" w:line="360" w:lineRule="auto"/>
        <w:ind w:firstLine="709"/>
        <w:rPr>
          <w:b w:val="0"/>
          <w:sz w:val="28"/>
          <w:szCs w:val="28"/>
        </w:rPr>
      </w:pPr>
      <w:r w:rsidRPr="00A60936">
        <w:rPr>
          <w:rStyle w:val="914pt"/>
          <w:rFonts w:eastAsia="Impact"/>
        </w:rPr>
        <w:t>М - коефіцієнт світлового клімату, М = 0,9;</w:t>
      </w:r>
    </w:p>
    <w:p w:rsidR="00DA0C8E" w:rsidRPr="00A60936" w:rsidRDefault="00DA0C8E" w:rsidP="00BE7F00">
      <w:pPr>
        <w:pStyle w:val="92"/>
        <w:shd w:val="clear" w:color="auto" w:fill="auto"/>
        <w:spacing w:after="162" w:line="360" w:lineRule="auto"/>
        <w:ind w:firstLine="709"/>
        <w:rPr>
          <w:b w:val="0"/>
          <w:sz w:val="28"/>
          <w:szCs w:val="28"/>
        </w:rPr>
      </w:pPr>
      <w:r w:rsidRPr="00A60936">
        <w:rPr>
          <w:rStyle w:val="914pt"/>
          <w:rFonts w:eastAsia="Impact"/>
        </w:rPr>
        <w:t>С - коефіцієнт сонячності клімату, С = 0,85.</w:t>
      </w:r>
    </w:p>
    <w:p w:rsidR="00DA0C8E" w:rsidRPr="00A60936" w:rsidRDefault="007B7289" w:rsidP="00BE7F00">
      <w:pPr>
        <w:pStyle w:val="92"/>
        <w:shd w:val="clear" w:color="auto" w:fill="auto"/>
        <w:spacing w:after="162" w:line="360" w:lineRule="auto"/>
        <w:ind w:firstLine="709"/>
        <w:jc w:val="center"/>
        <w:rPr>
          <w:b w:val="0"/>
          <w:sz w:val="28"/>
          <w:szCs w:val="28"/>
        </w:rPr>
      </w:pPr>
      <m:oMath>
        <m:sSub>
          <m:sSubPr>
            <m:ctrlPr>
              <w:rPr>
                <w:rStyle w:val="7Verdana11pt0pt"/>
                <w:rFonts w:ascii="Cambria Math" w:hAnsi="Times New Roman" w:cs="Times New Roman"/>
                <w:b/>
                <w:bCs/>
                <w:i w:val="0"/>
                <w:iCs w:val="0"/>
                <w:sz w:val="28"/>
                <w:szCs w:val="28"/>
              </w:rPr>
            </m:ctrlPr>
          </m:sSubPr>
          <m:e>
            <m:r>
              <m:rPr>
                <m:sty m:val="b"/>
              </m:rPr>
              <w:rPr>
                <w:rStyle w:val="7Verdana11pt0pt"/>
                <w:rFonts w:ascii="Cambria Math" w:hAnsi="Times New Roman" w:cs="Times New Roman"/>
                <w:sz w:val="28"/>
                <w:szCs w:val="28"/>
              </w:rPr>
              <m:t>I</m:t>
            </m:r>
          </m:e>
          <m:sub>
            <m:r>
              <m:rPr>
                <m:sty m:val="b"/>
              </m:rPr>
              <w:rPr>
                <w:rStyle w:val="7Verdana11pt0pt"/>
                <w:rFonts w:ascii="Cambria Math" w:hAnsi="Times New Roman" w:cs="Times New Roman"/>
                <w:sz w:val="28"/>
                <w:szCs w:val="28"/>
              </w:rPr>
              <m:t>H</m:t>
            </m:r>
          </m:sub>
        </m:sSub>
        <m:r>
          <m:rPr>
            <m:sty m:val="b"/>
          </m:rPr>
          <w:rPr>
            <w:rStyle w:val="914pt"/>
            <w:rFonts w:ascii="Cambria Math" w:eastAsia="Impact"/>
          </w:rPr>
          <m:t>= 1,5</m:t>
        </m:r>
        <m:r>
          <m:rPr>
            <m:sty m:val="b"/>
          </m:rPr>
          <w:rPr>
            <w:rStyle w:val="914pt"/>
            <w:rFonts w:eastAsia="Impact"/>
          </w:rPr>
          <m:t>-</m:t>
        </m:r>
        <m:r>
          <m:rPr>
            <m:sty m:val="b"/>
          </m:rPr>
          <w:rPr>
            <w:rStyle w:val="914pt"/>
            <w:rFonts w:ascii="Cambria Math" w:eastAsia="Impact"/>
          </w:rPr>
          <m:t>0,9</m:t>
        </m:r>
        <m:r>
          <m:rPr>
            <m:sty m:val="b"/>
          </m:rPr>
          <w:rPr>
            <w:rStyle w:val="914pt"/>
            <w:rFonts w:eastAsia="Impact"/>
          </w:rPr>
          <m:t>-</m:t>
        </m:r>
        <m:r>
          <m:rPr>
            <m:sty m:val="b"/>
          </m:rPr>
          <w:rPr>
            <w:rStyle w:val="914pt"/>
            <w:rFonts w:ascii="Cambria Math" w:eastAsia="Impact"/>
          </w:rPr>
          <m:t>0,85 = 1,15;</m:t>
        </m:r>
      </m:oMath>
      <w:r w:rsidR="00DA0C8E" w:rsidRPr="00A60936">
        <w:rPr>
          <w:rStyle w:val="914pt"/>
        </w:rPr>
        <w:t xml:space="preserve"> </w:t>
      </w:r>
      <w:r w:rsidR="00DA0C8E" w:rsidRPr="00A60936">
        <w:rPr>
          <w:rStyle w:val="914pt"/>
        </w:rPr>
        <w:tab/>
      </w:r>
      <w:r w:rsidR="00DA0C8E" w:rsidRPr="00A60936">
        <w:rPr>
          <w:rStyle w:val="914pt"/>
          <w:rFonts w:eastAsia="Constantia"/>
        </w:rPr>
        <w:t xml:space="preserve"> (5.5)</w:t>
      </w:r>
    </w:p>
    <w:p w:rsidR="00DA0C8E" w:rsidRPr="00A60936" w:rsidRDefault="00DA0C8E" w:rsidP="00BE7F00">
      <w:pPr>
        <w:pStyle w:val="92"/>
        <w:shd w:val="clear" w:color="auto" w:fill="auto"/>
        <w:spacing w:after="166" w:line="360" w:lineRule="auto"/>
        <w:ind w:firstLine="709"/>
        <w:rPr>
          <w:b w:val="0"/>
          <w:sz w:val="28"/>
          <w:szCs w:val="28"/>
        </w:rPr>
      </w:pPr>
      <w:r w:rsidRPr="00A60936">
        <w:rPr>
          <w:rStyle w:val="914pt"/>
          <w:rFonts w:eastAsia="Impact"/>
        </w:rPr>
        <w:t>Приймаємо коефіцієнт запасу Кз = 1,8.</w:t>
      </w:r>
    </w:p>
    <w:p w:rsidR="00DA0C8E" w:rsidRPr="00A60936" w:rsidRDefault="00DA0C8E" w:rsidP="00BE7F00">
      <w:pPr>
        <w:pStyle w:val="92"/>
        <w:shd w:val="clear" w:color="auto" w:fill="auto"/>
        <w:spacing w:after="106" w:line="360" w:lineRule="auto"/>
        <w:ind w:firstLine="709"/>
        <w:rPr>
          <w:b w:val="0"/>
          <w:sz w:val="28"/>
          <w:szCs w:val="28"/>
        </w:rPr>
      </w:pPr>
      <w:r w:rsidRPr="00A60936">
        <w:rPr>
          <w:rStyle w:val="914pt"/>
          <w:rFonts w:eastAsia="Impact"/>
        </w:rPr>
        <w:t xml:space="preserve">Значення світлової характеристики вікон </w:t>
      </w:r>
      <m:oMath>
        <m:sSub>
          <m:sSubPr>
            <m:ctrlPr>
              <w:rPr>
                <w:rStyle w:val="914pt"/>
                <w:rFonts w:ascii="Cambria Math" w:eastAsia="Impact"/>
                <w:b/>
                <w:bCs/>
                <w:i/>
              </w:rPr>
            </m:ctrlPr>
          </m:sSubPr>
          <m:e>
            <m:r>
              <m:rPr>
                <m:sty m:val="bi"/>
              </m:rPr>
              <w:rPr>
                <w:rStyle w:val="914pt"/>
                <w:rFonts w:ascii="Cambria Math" w:eastAsia="Impact" w:hAnsi="Cambria Math"/>
              </w:rPr>
              <m:t>η</m:t>
            </m:r>
          </m:e>
          <m:sub>
            <m:r>
              <m:rPr>
                <m:sty m:val="bi"/>
              </m:rPr>
              <w:rPr>
                <w:rStyle w:val="914pt"/>
                <w:rFonts w:ascii="Cambria Math" w:eastAsia="Impact"/>
              </w:rPr>
              <m:t>0</m:t>
            </m:r>
          </m:sub>
        </m:sSub>
      </m:oMath>
      <w:r w:rsidRPr="00A60936">
        <w:rPr>
          <w:rStyle w:val="914pt"/>
          <w:rFonts w:eastAsia="Impact"/>
        </w:rPr>
        <w:t>визначається відношеннями:</w:t>
      </w:r>
    </w:p>
    <w:p w:rsidR="00DA0C8E" w:rsidRPr="00A60936" w:rsidRDefault="007B7289" w:rsidP="00BE7F00">
      <w:pPr>
        <w:pStyle w:val="92"/>
        <w:shd w:val="clear" w:color="auto" w:fill="auto"/>
        <w:spacing w:after="20" w:line="360" w:lineRule="auto"/>
        <w:ind w:firstLine="709"/>
        <w:jc w:val="center"/>
        <w:rPr>
          <w:rStyle w:val="914pt"/>
        </w:rPr>
      </w:pPr>
      <m:oMath>
        <m:f>
          <m:fPr>
            <m:ctrlPr>
              <w:rPr>
                <w:rStyle w:val="914pt"/>
                <w:rFonts w:ascii="Cambria Math" w:eastAsia="Impact"/>
                <w:b/>
                <w:bCs/>
                <w:i/>
              </w:rPr>
            </m:ctrlPr>
          </m:fPr>
          <m:num>
            <m:r>
              <m:rPr>
                <m:sty m:val="bi"/>
              </m:rPr>
              <w:rPr>
                <w:rStyle w:val="914pt"/>
                <w:rFonts w:ascii="Cambria Math" w:eastAsia="Impact" w:hAnsi="Cambria Math"/>
              </w:rPr>
              <m:t>L</m:t>
            </m:r>
          </m:num>
          <m:den>
            <m:r>
              <m:rPr>
                <m:sty m:val="bi"/>
              </m:rPr>
              <w:rPr>
                <w:rStyle w:val="914pt"/>
                <w:rFonts w:ascii="Cambria Math" w:eastAsia="Impact" w:hAnsi="Cambria Math"/>
              </w:rPr>
              <m:t>B</m:t>
            </m:r>
          </m:den>
        </m:f>
        <m:r>
          <m:rPr>
            <m:sty m:val="bi"/>
          </m:rPr>
          <w:rPr>
            <w:rStyle w:val="914pt"/>
            <w:rFonts w:ascii="Cambria Math" w:eastAsia="Impact"/>
          </w:rPr>
          <m:t>=</m:t>
        </m:r>
        <m:f>
          <m:fPr>
            <m:ctrlPr>
              <w:rPr>
                <w:rStyle w:val="914pt"/>
                <w:rFonts w:ascii="Cambria Math" w:eastAsia="Impact"/>
                <w:b/>
                <w:bCs/>
                <w:i/>
              </w:rPr>
            </m:ctrlPr>
          </m:fPr>
          <m:num>
            <m:r>
              <m:rPr>
                <m:sty m:val="bi"/>
              </m:rPr>
              <w:rPr>
                <w:rStyle w:val="914pt"/>
                <w:rFonts w:ascii="Cambria Math" w:eastAsia="Impact"/>
              </w:rPr>
              <m:t>3</m:t>
            </m:r>
          </m:num>
          <m:den>
            <m:r>
              <m:rPr>
                <m:sty m:val="bi"/>
              </m:rPr>
              <w:rPr>
                <w:rStyle w:val="914pt"/>
                <w:rFonts w:ascii="Cambria Math" w:eastAsia="Impact"/>
              </w:rPr>
              <m:t>2.5</m:t>
            </m:r>
          </m:den>
        </m:f>
        <m:r>
          <m:rPr>
            <m:sty m:val="bi"/>
          </m:rPr>
          <w:rPr>
            <w:rStyle w:val="914pt"/>
            <w:rFonts w:ascii="Cambria Math" w:eastAsia="Impact"/>
          </w:rPr>
          <m:t>=1.2</m:t>
        </m:r>
      </m:oMath>
      <w:r w:rsidR="00DA0C8E" w:rsidRPr="00A60936">
        <w:rPr>
          <w:rStyle w:val="914pt"/>
        </w:rPr>
        <w:t xml:space="preserve"> </w:t>
      </w:r>
      <w:r w:rsidR="00DA0C8E" w:rsidRPr="00A60936">
        <w:rPr>
          <w:rStyle w:val="914pt"/>
        </w:rPr>
        <w:tab/>
      </w:r>
      <w:r w:rsidR="00DA0C8E" w:rsidRPr="00A60936">
        <w:rPr>
          <w:rStyle w:val="914pt"/>
          <w:rFonts w:eastAsia="Constantia"/>
        </w:rPr>
        <w:t xml:space="preserve"> (5.6)</w:t>
      </w:r>
    </w:p>
    <w:p w:rsidR="00DA0C8E" w:rsidRPr="00A60936" w:rsidRDefault="007B7289" w:rsidP="00BE7F00">
      <w:pPr>
        <w:pStyle w:val="92"/>
        <w:shd w:val="clear" w:color="auto" w:fill="auto"/>
        <w:spacing w:after="20" w:line="360" w:lineRule="auto"/>
        <w:ind w:firstLine="709"/>
        <w:jc w:val="center"/>
        <w:rPr>
          <w:rStyle w:val="914pt"/>
        </w:rPr>
      </w:pPr>
      <m:oMath>
        <m:f>
          <m:fPr>
            <m:ctrlPr>
              <w:rPr>
                <w:rStyle w:val="914pt"/>
                <w:rFonts w:ascii="Cambria Math" w:eastAsia="Impact"/>
                <w:b/>
                <w:bCs/>
                <w:i/>
              </w:rPr>
            </m:ctrlPr>
          </m:fPr>
          <m:num>
            <m:r>
              <m:rPr>
                <m:sty m:val="bi"/>
              </m:rPr>
              <w:rPr>
                <w:rStyle w:val="914pt"/>
                <w:rFonts w:ascii="Cambria Math" w:eastAsia="Impact" w:hAnsi="Cambria Math"/>
              </w:rPr>
              <m:t>B</m:t>
            </m:r>
          </m:num>
          <m:den>
            <m:r>
              <m:rPr>
                <m:sty m:val="bi"/>
              </m:rPr>
              <w:rPr>
                <w:rStyle w:val="914pt"/>
                <w:rFonts w:ascii="Cambria Math" w:eastAsia="Impact" w:hAnsi="Cambria Math"/>
              </w:rPr>
              <m:t>H</m:t>
            </m:r>
            <m:r>
              <m:rPr>
                <m:sty m:val="bi"/>
              </m:rPr>
              <w:rPr>
                <w:rStyle w:val="914pt"/>
                <w:rFonts w:eastAsia="Impact"/>
              </w:rPr>
              <m:t>-</m:t>
            </m:r>
            <m:sSub>
              <m:sSubPr>
                <m:ctrlPr>
                  <w:rPr>
                    <w:rStyle w:val="7Verdana11pt0pt"/>
                    <w:rFonts w:ascii="Cambria Math" w:hAnsi="Times New Roman" w:cs="Times New Roman"/>
                    <w:b/>
                    <w:bCs/>
                    <w:i w:val="0"/>
                    <w:iCs w:val="0"/>
                    <w:sz w:val="28"/>
                    <w:szCs w:val="28"/>
                  </w:rPr>
                </m:ctrlPr>
              </m:sSubPr>
              <m:e>
                <m:r>
                  <m:rPr>
                    <m:sty m:val="b"/>
                  </m:rPr>
                  <w:rPr>
                    <w:rStyle w:val="7Verdana11pt0pt"/>
                    <w:rFonts w:ascii="Times New Roman" w:hAnsi="Cambria Math" w:cs="Times New Roman"/>
                    <w:sz w:val="28"/>
                    <w:szCs w:val="28"/>
                  </w:rPr>
                  <m:t>h</m:t>
                </m:r>
              </m:e>
              <m:sub>
                <m:r>
                  <m:rPr>
                    <m:sty m:val="b"/>
                  </m:rPr>
                  <w:rPr>
                    <w:rStyle w:val="7Verdana11pt0pt"/>
                    <w:rFonts w:ascii="Cambria Math" w:hAnsi="Cambria Math" w:cs="Times New Roman"/>
                    <w:sz w:val="28"/>
                    <w:szCs w:val="28"/>
                  </w:rPr>
                  <m:t>p</m:t>
                </m:r>
              </m:sub>
            </m:sSub>
          </m:den>
        </m:f>
        <m:r>
          <m:rPr>
            <m:sty m:val="bi"/>
          </m:rPr>
          <w:rPr>
            <w:rStyle w:val="914pt"/>
            <w:rFonts w:ascii="Cambria Math" w:eastAsia="Impact"/>
          </w:rPr>
          <m:t>=</m:t>
        </m:r>
        <m:f>
          <m:fPr>
            <m:ctrlPr>
              <w:rPr>
                <w:rStyle w:val="914pt"/>
                <w:rFonts w:ascii="Cambria Math" w:eastAsia="Impact"/>
                <w:b/>
                <w:bCs/>
                <w:i/>
              </w:rPr>
            </m:ctrlPr>
          </m:fPr>
          <m:num>
            <m:r>
              <m:rPr>
                <m:sty m:val="bi"/>
              </m:rPr>
              <w:rPr>
                <w:rStyle w:val="914pt"/>
                <w:rFonts w:ascii="Cambria Math" w:eastAsia="Impact"/>
              </w:rPr>
              <m:t>2.5</m:t>
            </m:r>
          </m:num>
          <m:den>
            <m:r>
              <m:rPr>
                <m:sty m:val="bi"/>
              </m:rPr>
              <w:rPr>
                <w:rStyle w:val="914pt"/>
                <w:rFonts w:ascii="Cambria Math" w:eastAsia="Impact"/>
              </w:rPr>
              <m:t>3.2</m:t>
            </m:r>
            <m:r>
              <m:rPr>
                <m:sty m:val="bi"/>
              </m:rPr>
              <w:rPr>
                <w:rStyle w:val="914pt"/>
                <w:rFonts w:eastAsia="Impact"/>
              </w:rPr>
              <m:t>-</m:t>
            </m:r>
            <m:r>
              <m:rPr>
                <m:sty m:val="bi"/>
              </m:rPr>
              <w:rPr>
                <w:rStyle w:val="914pt"/>
                <w:rFonts w:ascii="Cambria Math" w:eastAsia="Impact"/>
              </w:rPr>
              <m:t>0.9</m:t>
            </m:r>
          </m:den>
        </m:f>
        <m:r>
          <m:rPr>
            <m:sty m:val="bi"/>
          </m:rPr>
          <w:rPr>
            <w:rStyle w:val="914pt"/>
            <w:rFonts w:ascii="Cambria Math" w:eastAsia="Impact"/>
          </w:rPr>
          <m:t>=1.1</m:t>
        </m:r>
      </m:oMath>
      <w:r w:rsidR="00DA0C8E" w:rsidRPr="00A60936">
        <w:rPr>
          <w:rStyle w:val="914pt"/>
        </w:rPr>
        <w:t xml:space="preserve"> </w:t>
      </w:r>
      <w:r w:rsidR="00DA0C8E" w:rsidRPr="00A60936">
        <w:rPr>
          <w:rStyle w:val="914pt"/>
        </w:rPr>
        <w:tab/>
      </w:r>
      <w:r w:rsidR="00DA0C8E" w:rsidRPr="00A60936">
        <w:rPr>
          <w:rStyle w:val="914pt"/>
          <w:rFonts w:eastAsia="Constantia"/>
        </w:rPr>
        <w:t xml:space="preserve"> (5.7)</w:t>
      </w:r>
    </w:p>
    <w:p w:rsidR="00DA0C8E" w:rsidRPr="00A60936" w:rsidRDefault="00DA0C8E" w:rsidP="00BE7F00">
      <w:pPr>
        <w:pStyle w:val="92"/>
        <w:shd w:val="clear" w:color="auto" w:fill="auto"/>
        <w:spacing w:after="20" w:line="360" w:lineRule="auto"/>
        <w:ind w:firstLine="709"/>
        <w:rPr>
          <w:b w:val="0"/>
          <w:sz w:val="28"/>
          <w:szCs w:val="28"/>
        </w:rPr>
      </w:pPr>
      <w:r w:rsidRPr="00A60936">
        <w:rPr>
          <w:rStyle w:val="914pt"/>
          <w:rFonts w:eastAsia="Impact"/>
        </w:rPr>
        <w:t xml:space="preserve">З таблиці знаходимо </w:t>
      </w:r>
      <m:oMath>
        <m:sSub>
          <m:sSubPr>
            <m:ctrlPr>
              <w:rPr>
                <w:rStyle w:val="914pt"/>
                <w:rFonts w:ascii="Cambria Math" w:eastAsia="Impact"/>
                <w:b/>
                <w:bCs/>
                <w:i/>
              </w:rPr>
            </m:ctrlPr>
          </m:sSubPr>
          <m:e>
            <m:r>
              <m:rPr>
                <m:sty m:val="bi"/>
              </m:rPr>
              <w:rPr>
                <w:rStyle w:val="914pt"/>
                <w:rFonts w:ascii="Cambria Math" w:eastAsia="Impact" w:hAnsi="Cambria Math"/>
              </w:rPr>
              <m:t>η</m:t>
            </m:r>
          </m:e>
          <m:sub>
            <m:r>
              <m:rPr>
                <m:sty m:val="bi"/>
              </m:rPr>
              <w:rPr>
                <w:rStyle w:val="914pt"/>
                <w:rFonts w:ascii="Cambria Math" w:eastAsia="Impact"/>
              </w:rPr>
              <m:t>0</m:t>
            </m:r>
          </m:sub>
        </m:sSub>
      </m:oMath>
      <w:r w:rsidRPr="00A60936">
        <w:rPr>
          <w:rStyle w:val="914pt"/>
          <w:rFonts w:eastAsia="Impact"/>
        </w:rPr>
        <w:t xml:space="preserve"> = 14. Площа підлоги рівна </w:t>
      </w:r>
      <m:oMath>
        <m:sSub>
          <m:sSubPr>
            <m:ctrlPr>
              <w:rPr>
                <w:rStyle w:val="914pt"/>
                <w:rFonts w:ascii="Cambria Math" w:eastAsia="Impact"/>
                <w:b/>
                <w:bCs/>
                <w:i/>
              </w:rPr>
            </m:ctrlPr>
          </m:sSubPr>
          <m:e>
            <m:r>
              <m:rPr>
                <m:sty m:val="bi"/>
              </m:rPr>
              <w:rPr>
                <w:rStyle w:val="914pt"/>
                <w:rFonts w:ascii="Cambria Math" w:eastAsia="Impact" w:hAnsi="Cambria Math"/>
              </w:rPr>
              <m:t>S</m:t>
            </m:r>
          </m:e>
          <m:sub>
            <m:r>
              <m:rPr>
                <m:sty m:val="bi"/>
              </m:rPr>
              <w:rPr>
                <w:rStyle w:val="914pt"/>
                <w:rFonts w:ascii="Cambria Math" w:eastAsia="Impact" w:hAnsi="Cambria Math"/>
              </w:rPr>
              <m:t>f</m:t>
            </m:r>
          </m:sub>
        </m:sSub>
        <m:r>
          <m:rPr>
            <m:sty m:val="b"/>
          </m:rPr>
          <w:rPr>
            <w:rStyle w:val="914pt"/>
            <w:rFonts w:ascii="Cambria Math" w:eastAsia="Impact"/>
          </w:rPr>
          <m:t xml:space="preserve">=7.5 </m:t>
        </m:r>
        <m:sSup>
          <m:sSupPr>
            <m:ctrlPr>
              <w:rPr>
                <w:rStyle w:val="914pt"/>
                <w:rFonts w:ascii="Cambria Math" w:eastAsia="Impact"/>
                <w:b/>
                <w:bCs/>
                <w:i/>
              </w:rPr>
            </m:ctrlPr>
          </m:sSupPr>
          <m:e>
            <m:r>
              <m:rPr>
                <m:sty m:val="bi"/>
              </m:rPr>
              <w:rPr>
                <w:rStyle w:val="914pt"/>
                <w:rFonts w:eastAsia="Impact"/>
              </w:rPr>
              <m:t>м</m:t>
            </m:r>
          </m:e>
          <m:sup>
            <m:r>
              <m:rPr>
                <m:sty m:val="bi"/>
              </m:rPr>
              <w:rPr>
                <w:rStyle w:val="914pt"/>
                <w:rFonts w:ascii="Cambria Math" w:eastAsia="Impact"/>
              </w:rPr>
              <m:t>2</m:t>
            </m:r>
          </m:sup>
        </m:sSup>
      </m:oMath>
      <w:r w:rsidRPr="00A60936">
        <w:rPr>
          <w:rStyle w:val="914pt"/>
          <w:rFonts w:eastAsia="Impact"/>
        </w:rPr>
        <w:t>.</w:t>
      </w:r>
    </w:p>
    <w:p w:rsidR="00DA0C8E" w:rsidRPr="00A60936" w:rsidRDefault="00DA0C8E" w:rsidP="00BE7F00">
      <w:pPr>
        <w:pStyle w:val="92"/>
        <w:shd w:val="clear" w:color="auto" w:fill="auto"/>
        <w:spacing w:after="0" w:line="360" w:lineRule="auto"/>
        <w:ind w:firstLine="709"/>
        <w:rPr>
          <w:rStyle w:val="914pt"/>
          <w:rFonts w:eastAsia="Impact"/>
        </w:rPr>
      </w:pPr>
      <w:r w:rsidRPr="00A60936">
        <w:rPr>
          <w:rStyle w:val="914pt"/>
          <w:rFonts w:eastAsia="Impact"/>
        </w:rPr>
        <w:t>Оскільки вікна не мають світлозахисних пристроїв і виготовлені з подвійних дерев'яних рам, в яких уставлене віконне скло, то за знайденими значеннями в таблицях визначаємо загальний коефіцієнт світло пропускання вікон:</w:t>
      </w:r>
    </w:p>
    <w:p w:rsidR="00DA0C8E" w:rsidRPr="00A60936" w:rsidRDefault="007B7289" w:rsidP="00BE7F00">
      <w:pPr>
        <w:pStyle w:val="92"/>
        <w:shd w:val="clear" w:color="auto" w:fill="auto"/>
        <w:spacing w:after="0" w:line="360" w:lineRule="auto"/>
        <w:ind w:firstLine="709"/>
        <w:jc w:val="center"/>
        <w:rPr>
          <w:b w:val="0"/>
          <w:sz w:val="28"/>
          <w:szCs w:val="28"/>
        </w:rPr>
      </w:pPr>
      <m:oMath>
        <m:sSub>
          <m:sSubPr>
            <m:ctrlPr>
              <w:rPr>
                <w:rStyle w:val="914pt"/>
                <w:rFonts w:ascii="Cambria Math" w:eastAsia="Impact"/>
                <w:b/>
                <w:bCs/>
                <w:i/>
              </w:rPr>
            </m:ctrlPr>
          </m:sSubPr>
          <m:e>
            <m:r>
              <m:rPr>
                <m:sty m:val="bi"/>
              </m:rPr>
              <w:rPr>
                <w:rStyle w:val="914pt"/>
                <w:rFonts w:ascii="Cambria Math" w:eastAsia="Impact" w:hAnsi="Cambria Math"/>
              </w:rPr>
              <m:t>τ</m:t>
            </m:r>
          </m:e>
          <m:sub>
            <m:r>
              <m:rPr>
                <m:sty m:val="bi"/>
              </m:rPr>
              <w:rPr>
                <w:rStyle w:val="914pt"/>
                <w:rFonts w:ascii="Cambria Math" w:eastAsia="Impact"/>
              </w:rPr>
              <m:t>0</m:t>
            </m:r>
          </m:sub>
        </m:sSub>
        <m:r>
          <m:rPr>
            <m:sty m:val="bi"/>
          </m:rPr>
          <w:rPr>
            <w:rStyle w:val="914pt"/>
            <w:rFonts w:ascii="Cambria Math" w:eastAsia="Impact"/>
          </w:rPr>
          <m:t>=</m:t>
        </m:r>
        <m:sSub>
          <m:sSubPr>
            <m:ctrlPr>
              <w:rPr>
                <w:rStyle w:val="914pt"/>
                <w:rFonts w:ascii="Cambria Math" w:eastAsia="Impact"/>
                <w:b/>
                <w:bCs/>
                <w:i/>
              </w:rPr>
            </m:ctrlPr>
          </m:sSubPr>
          <m:e>
            <m:r>
              <m:rPr>
                <m:sty m:val="bi"/>
              </m:rPr>
              <w:rPr>
                <w:rStyle w:val="914pt"/>
                <w:rFonts w:ascii="Cambria Math" w:eastAsia="Impact" w:hAnsi="Cambria Math"/>
              </w:rPr>
              <m:t>τ</m:t>
            </m:r>
          </m:e>
          <m:sub>
            <m:r>
              <m:rPr>
                <m:sty m:val="bi"/>
              </m:rPr>
              <w:rPr>
                <w:rStyle w:val="914pt"/>
                <w:rFonts w:ascii="Cambria Math" w:eastAsia="Impact"/>
              </w:rPr>
              <m:t>1</m:t>
            </m:r>
          </m:sub>
        </m:sSub>
        <m:r>
          <m:rPr>
            <m:sty m:val="bi"/>
          </m:rPr>
          <w:rPr>
            <w:rStyle w:val="914pt"/>
            <w:rFonts w:eastAsia="Impact" w:hAnsi="Cambria Math"/>
          </w:rPr>
          <m:t>*</m:t>
        </m:r>
        <m:sSub>
          <m:sSubPr>
            <m:ctrlPr>
              <w:rPr>
                <w:rStyle w:val="914pt"/>
                <w:rFonts w:ascii="Cambria Math" w:eastAsia="Impact"/>
                <w:b/>
                <w:bCs/>
                <w:i/>
              </w:rPr>
            </m:ctrlPr>
          </m:sSubPr>
          <m:e>
            <m:r>
              <m:rPr>
                <m:sty m:val="bi"/>
              </m:rPr>
              <w:rPr>
                <w:rStyle w:val="914pt"/>
                <w:rFonts w:ascii="Cambria Math" w:eastAsia="Impact" w:hAnsi="Cambria Math"/>
              </w:rPr>
              <m:t>τ</m:t>
            </m:r>
          </m:e>
          <m:sub>
            <m:r>
              <m:rPr>
                <m:sty m:val="bi"/>
              </m:rPr>
              <w:rPr>
                <w:rStyle w:val="914pt"/>
                <w:rFonts w:ascii="Cambria Math" w:eastAsia="Impact"/>
              </w:rPr>
              <m:t>2</m:t>
            </m:r>
          </m:sub>
        </m:sSub>
        <m:r>
          <m:rPr>
            <m:sty m:val="bi"/>
          </m:rPr>
          <w:rPr>
            <w:rStyle w:val="914pt"/>
            <w:rFonts w:eastAsia="Impact" w:hAnsi="Cambria Math"/>
          </w:rPr>
          <m:t>*</m:t>
        </m:r>
        <m:sSub>
          <m:sSubPr>
            <m:ctrlPr>
              <w:rPr>
                <w:rStyle w:val="914pt"/>
                <w:rFonts w:ascii="Cambria Math" w:eastAsia="Impact"/>
                <w:b/>
                <w:bCs/>
                <w:i/>
              </w:rPr>
            </m:ctrlPr>
          </m:sSubPr>
          <m:e>
            <m:r>
              <m:rPr>
                <m:sty m:val="bi"/>
              </m:rPr>
              <w:rPr>
                <w:rStyle w:val="914pt"/>
                <w:rFonts w:ascii="Cambria Math" w:eastAsia="Impact" w:hAnsi="Cambria Math"/>
              </w:rPr>
              <m:t>τ</m:t>
            </m:r>
          </m:e>
          <m:sub>
            <m:r>
              <m:rPr>
                <m:sty m:val="bi"/>
              </m:rPr>
              <w:rPr>
                <w:rStyle w:val="914pt"/>
                <w:rFonts w:ascii="Cambria Math" w:eastAsia="Impact"/>
              </w:rPr>
              <m:t>3</m:t>
            </m:r>
          </m:sub>
        </m:sSub>
        <m:r>
          <m:rPr>
            <m:sty m:val="bi"/>
          </m:rPr>
          <w:rPr>
            <w:rStyle w:val="914pt"/>
            <w:rFonts w:eastAsia="Impact" w:hAnsi="Cambria Math"/>
          </w:rPr>
          <m:t>*</m:t>
        </m:r>
        <m:sSub>
          <m:sSubPr>
            <m:ctrlPr>
              <w:rPr>
                <w:rStyle w:val="914pt"/>
                <w:rFonts w:ascii="Cambria Math" w:eastAsia="Impact"/>
                <w:b/>
                <w:bCs/>
                <w:i/>
              </w:rPr>
            </m:ctrlPr>
          </m:sSubPr>
          <m:e>
            <m:r>
              <m:rPr>
                <m:sty m:val="bi"/>
              </m:rPr>
              <w:rPr>
                <w:rStyle w:val="914pt"/>
                <w:rFonts w:ascii="Cambria Math" w:eastAsia="Impact" w:hAnsi="Cambria Math"/>
              </w:rPr>
              <m:t>τ</m:t>
            </m:r>
          </m:e>
          <m:sub>
            <m:r>
              <m:rPr>
                <m:sty m:val="bi"/>
              </m:rPr>
              <w:rPr>
                <w:rStyle w:val="914pt"/>
                <w:rFonts w:ascii="Cambria Math" w:eastAsia="Impact"/>
              </w:rPr>
              <m:t>4</m:t>
            </m:r>
          </m:sub>
        </m:sSub>
        <m:r>
          <m:rPr>
            <m:sty m:val="bi"/>
          </m:rPr>
          <w:rPr>
            <w:rStyle w:val="914pt"/>
            <w:rFonts w:eastAsia="Impact" w:hAnsi="Cambria Math"/>
          </w:rPr>
          <m:t>*</m:t>
        </m:r>
        <m:sSub>
          <m:sSubPr>
            <m:ctrlPr>
              <w:rPr>
                <w:rStyle w:val="914pt"/>
                <w:rFonts w:ascii="Cambria Math" w:eastAsia="Impact"/>
                <w:b/>
                <w:bCs/>
                <w:i/>
              </w:rPr>
            </m:ctrlPr>
          </m:sSubPr>
          <m:e>
            <m:r>
              <m:rPr>
                <m:sty m:val="bi"/>
              </m:rPr>
              <w:rPr>
                <w:rStyle w:val="914pt"/>
                <w:rFonts w:ascii="Cambria Math" w:eastAsia="Impact" w:hAnsi="Cambria Math"/>
              </w:rPr>
              <m:t>τ</m:t>
            </m:r>
          </m:e>
          <m:sub>
            <m:r>
              <m:rPr>
                <m:sty m:val="bi"/>
              </m:rPr>
              <w:rPr>
                <w:rStyle w:val="914pt"/>
                <w:rFonts w:ascii="Cambria Math" w:eastAsia="Impact"/>
              </w:rPr>
              <m:t>5</m:t>
            </m:r>
          </m:sub>
        </m:sSub>
      </m:oMath>
      <w:r w:rsidR="00DA0C8E" w:rsidRPr="00A60936">
        <w:rPr>
          <w:rStyle w:val="914pt"/>
          <w:rFonts w:eastAsia="Impact"/>
        </w:rPr>
        <w:t xml:space="preserve"> </w:t>
      </w:r>
      <w:r w:rsidR="00DA0C8E" w:rsidRPr="00A60936">
        <w:rPr>
          <w:rStyle w:val="914pt"/>
          <w:rFonts w:eastAsia="Impact"/>
        </w:rPr>
        <w:tab/>
        <w:t>(5.8)</w:t>
      </w:r>
    </w:p>
    <w:p w:rsidR="00DA0C8E" w:rsidRPr="00A60936" w:rsidRDefault="007B7289" w:rsidP="00BE7F00">
      <w:pPr>
        <w:pStyle w:val="92"/>
        <w:shd w:val="clear" w:color="auto" w:fill="auto"/>
        <w:spacing w:after="80" w:line="360" w:lineRule="auto"/>
        <w:ind w:firstLine="709"/>
        <w:rPr>
          <w:b w:val="0"/>
          <w:sz w:val="28"/>
          <w:szCs w:val="28"/>
        </w:rPr>
      </w:pPr>
      <m:oMath>
        <m:sSub>
          <m:sSubPr>
            <m:ctrlPr>
              <w:rPr>
                <w:rStyle w:val="914pt"/>
                <w:rFonts w:ascii="Cambria Math" w:eastAsia="Impact"/>
                <w:b/>
                <w:bCs/>
                <w:i/>
              </w:rPr>
            </m:ctrlPr>
          </m:sSubPr>
          <m:e>
            <m:r>
              <m:rPr>
                <m:sty m:val="bi"/>
              </m:rPr>
              <w:rPr>
                <w:rStyle w:val="914pt"/>
                <w:rFonts w:ascii="Cambria Math" w:eastAsia="Impact" w:hAnsi="Cambria Math"/>
              </w:rPr>
              <m:t>τ</m:t>
            </m:r>
          </m:e>
          <m:sub>
            <m:r>
              <m:rPr>
                <m:sty m:val="bi"/>
              </m:rPr>
              <w:rPr>
                <w:rStyle w:val="914pt"/>
                <w:rFonts w:ascii="Cambria Math" w:eastAsia="Impact"/>
              </w:rPr>
              <m:t>0</m:t>
            </m:r>
          </m:sub>
        </m:sSub>
      </m:oMath>
      <w:r w:rsidR="00DA0C8E" w:rsidRPr="00A60936">
        <w:rPr>
          <w:rStyle w:val="914pt0"/>
        </w:rPr>
        <w:t>-</w:t>
      </w:r>
      <w:r w:rsidR="00DA0C8E" w:rsidRPr="00A60936">
        <w:rPr>
          <w:rStyle w:val="914pt"/>
          <w:rFonts w:eastAsia="Impact"/>
        </w:rPr>
        <w:t xml:space="preserve"> загальний коефіцієнт світло проникання</w:t>
      </w:r>
    </w:p>
    <w:p w:rsidR="00DA0C8E" w:rsidRPr="00A60936" w:rsidRDefault="007B7289" w:rsidP="00BE7F00">
      <w:pPr>
        <w:pStyle w:val="92"/>
        <w:shd w:val="clear" w:color="auto" w:fill="auto"/>
        <w:spacing w:after="0" w:line="360" w:lineRule="auto"/>
        <w:ind w:firstLine="709"/>
        <w:rPr>
          <w:b w:val="0"/>
          <w:sz w:val="28"/>
          <w:szCs w:val="28"/>
        </w:rPr>
      </w:pPr>
      <m:oMath>
        <m:sSub>
          <m:sSubPr>
            <m:ctrlPr>
              <w:rPr>
                <w:rStyle w:val="914pt"/>
                <w:rFonts w:ascii="Cambria Math" w:eastAsia="Impact"/>
                <w:b/>
                <w:bCs/>
                <w:i/>
              </w:rPr>
            </m:ctrlPr>
          </m:sSubPr>
          <m:e>
            <m:r>
              <m:rPr>
                <m:sty m:val="bi"/>
              </m:rPr>
              <w:rPr>
                <w:rStyle w:val="914pt"/>
                <w:rFonts w:ascii="Cambria Math" w:eastAsia="Impact" w:hAnsi="Cambria Math"/>
              </w:rPr>
              <m:t>τ</m:t>
            </m:r>
          </m:e>
          <m:sub>
            <m:r>
              <m:rPr>
                <m:sty m:val="bi"/>
              </m:rPr>
              <w:rPr>
                <w:rStyle w:val="914pt"/>
                <w:rFonts w:ascii="Cambria Math" w:eastAsia="Impact"/>
              </w:rPr>
              <m:t>1</m:t>
            </m:r>
          </m:sub>
        </m:sSub>
        <m:r>
          <m:rPr>
            <m:sty m:val="bi"/>
          </m:rPr>
          <w:rPr>
            <w:rStyle w:val="914pt"/>
            <w:rFonts w:ascii="Cambria Math" w:eastAsia="Impact"/>
          </w:rPr>
          <m:t>=0.9</m:t>
        </m:r>
      </m:oMath>
      <w:r w:rsidR="00DA0C8E" w:rsidRPr="00A60936">
        <w:rPr>
          <w:rStyle w:val="914pt"/>
          <w:rFonts w:eastAsia="Impact"/>
        </w:rPr>
        <w:t xml:space="preserve">; </w:t>
      </w:r>
      <m:oMath>
        <m:sSub>
          <m:sSubPr>
            <m:ctrlPr>
              <w:rPr>
                <w:rStyle w:val="914pt"/>
                <w:rFonts w:ascii="Cambria Math" w:eastAsia="Impact"/>
                <w:b/>
                <w:bCs/>
                <w:i/>
              </w:rPr>
            </m:ctrlPr>
          </m:sSubPr>
          <m:e>
            <m:r>
              <m:rPr>
                <m:sty m:val="bi"/>
              </m:rPr>
              <w:rPr>
                <w:rStyle w:val="914pt"/>
                <w:rFonts w:ascii="Cambria Math" w:eastAsia="Impact" w:hAnsi="Cambria Math"/>
              </w:rPr>
              <m:t>τ</m:t>
            </m:r>
          </m:e>
          <m:sub>
            <m:r>
              <m:rPr>
                <m:sty m:val="bi"/>
              </m:rPr>
              <w:rPr>
                <w:rStyle w:val="914pt"/>
                <w:rFonts w:ascii="Cambria Math" w:eastAsia="Impact"/>
              </w:rPr>
              <m:t>2</m:t>
            </m:r>
          </m:sub>
        </m:sSub>
        <m:r>
          <m:rPr>
            <m:sty m:val="bi"/>
          </m:rPr>
          <w:rPr>
            <w:rStyle w:val="914pt"/>
            <w:rFonts w:ascii="Cambria Math" w:eastAsia="Impact"/>
          </w:rPr>
          <m:t>=0.75;</m:t>
        </m:r>
      </m:oMath>
      <w:r w:rsidR="00DA0C8E" w:rsidRPr="00A60936">
        <w:rPr>
          <w:rStyle w:val="914pt"/>
          <w:rFonts w:eastAsia="Impact"/>
        </w:rPr>
        <w:t xml:space="preserve"> </w:t>
      </w:r>
      <m:oMath>
        <m:sSub>
          <m:sSubPr>
            <m:ctrlPr>
              <w:rPr>
                <w:rStyle w:val="914pt"/>
                <w:rFonts w:ascii="Cambria Math" w:eastAsia="Impact"/>
                <w:b/>
                <w:bCs/>
                <w:i/>
              </w:rPr>
            </m:ctrlPr>
          </m:sSubPr>
          <m:e>
            <m:r>
              <m:rPr>
                <m:sty m:val="bi"/>
              </m:rPr>
              <w:rPr>
                <w:rStyle w:val="914pt"/>
                <w:rFonts w:ascii="Cambria Math" w:eastAsia="Impact" w:hAnsi="Cambria Math"/>
              </w:rPr>
              <m:t>τ</m:t>
            </m:r>
          </m:e>
          <m:sub>
            <m:r>
              <m:rPr>
                <m:sty m:val="bi"/>
              </m:rPr>
              <w:rPr>
                <w:rStyle w:val="914pt"/>
                <w:rFonts w:ascii="Cambria Math" w:eastAsia="Impact"/>
              </w:rPr>
              <m:t>3</m:t>
            </m:r>
          </m:sub>
        </m:sSub>
        <m:r>
          <m:rPr>
            <m:sty m:val="bi"/>
          </m:rPr>
          <w:rPr>
            <w:rStyle w:val="914pt"/>
            <w:rFonts w:ascii="Cambria Math" w:eastAsia="Impact"/>
          </w:rPr>
          <m:t>=0.8</m:t>
        </m:r>
      </m:oMath>
      <w:r w:rsidR="00DA0C8E" w:rsidRPr="00A60936">
        <w:rPr>
          <w:rStyle w:val="914pt"/>
          <w:rFonts w:eastAsia="Impact"/>
        </w:rPr>
        <w:t>- коефіцієнти світло пропускання матеріалу вікна, виду вікна та його конструкції.</w:t>
      </w:r>
    </w:p>
    <w:p w:rsidR="00DA0C8E" w:rsidRPr="00A60936" w:rsidRDefault="007B7289" w:rsidP="00BE7F00">
      <w:pPr>
        <w:pStyle w:val="92"/>
        <w:shd w:val="clear" w:color="auto" w:fill="auto"/>
        <w:spacing w:after="0" w:line="360" w:lineRule="auto"/>
        <w:ind w:firstLine="709"/>
        <w:rPr>
          <w:b w:val="0"/>
          <w:sz w:val="28"/>
          <w:szCs w:val="28"/>
        </w:rPr>
      </w:pPr>
      <m:oMath>
        <m:sSub>
          <m:sSubPr>
            <m:ctrlPr>
              <w:rPr>
                <w:rStyle w:val="914pt"/>
                <w:rFonts w:ascii="Cambria Math" w:eastAsia="Impact"/>
                <w:b/>
                <w:bCs/>
                <w:i/>
              </w:rPr>
            </m:ctrlPr>
          </m:sSubPr>
          <m:e>
            <m:r>
              <m:rPr>
                <m:sty m:val="bi"/>
              </m:rPr>
              <w:rPr>
                <w:rStyle w:val="914pt"/>
                <w:rFonts w:ascii="Cambria Math" w:eastAsia="Impact" w:hAnsi="Cambria Math"/>
              </w:rPr>
              <m:t>τ</m:t>
            </m:r>
          </m:e>
          <m:sub>
            <m:r>
              <m:rPr>
                <m:sty m:val="bi"/>
              </m:rPr>
              <w:rPr>
                <w:rStyle w:val="914pt"/>
                <w:rFonts w:ascii="Cambria Math" w:eastAsia="Impact"/>
              </w:rPr>
              <m:t>4</m:t>
            </m:r>
          </m:sub>
        </m:sSub>
        <m:r>
          <m:rPr>
            <m:sty m:val="bi"/>
          </m:rPr>
          <w:rPr>
            <w:rStyle w:val="914pt"/>
            <w:rFonts w:ascii="Cambria Math" w:eastAsia="Impact"/>
          </w:rPr>
          <m:t>=1</m:t>
        </m:r>
      </m:oMath>
      <w:r w:rsidR="00DA0C8E" w:rsidRPr="00A60936">
        <w:rPr>
          <w:rStyle w:val="914pt"/>
          <w:rFonts w:eastAsia="Impact"/>
        </w:rPr>
        <w:t xml:space="preserve"> - коефіцієнт, який враховує витрати світла в сонцезахисних конструкціях;</w:t>
      </w:r>
    </w:p>
    <w:p w:rsidR="00DA0C8E" w:rsidRPr="00A60936" w:rsidRDefault="007B7289" w:rsidP="00BE7F00">
      <w:pPr>
        <w:pStyle w:val="92"/>
        <w:shd w:val="clear" w:color="auto" w:fill="auto"/>
        <w:spacing w:after="0" w:line="360" w:lineRule="auto"/>
        <w:ind w:firstLine="709"/>
        <w:rPr>
          <w:b w:val="0"/>
          <w:sz w:val="28"/>
          <w:szCs w:val="28"/>
        </w:rPr>
      </w:pPr>
      <m:oMath>
        <m:sSub>
          <m:sSubPr>
            <m:ctrlPr>
              <w:rPr>
                <w:rStyle w:val="914pt"/>
                <w:rFonts w:ascii="Cambria Math" w:eastAsia="Impact"/>
                <w:b/>
                <w:bCs/>
                <w:i/>
              </w:rPr>
            </m:ctrlPr>
          </m:sSubPr>
          <m:e>
            <m:r>
              <m:rPr>
                <m:sty m:val="bi"/>
              </m:rPr>
              <w:rPr>
                <w:rStyle w:val="914pt"/>
                <w:rFonts w:ascii="Cambria Math" w:eastAsia="Impact" w:hAnsi="Cambria Math"/>
              </w:rPr>
              <m:t>τ</m:t>
            </m:r>
          </m:e>
          <m:sub>
            <m:r>
              <m:rPr>
                <m:sty m:val="bi"/>
              </m:rPr>
              <w:rPr>
                <w:rStyle w:val="914pt"/>
                <w:rFonts w:ascii="Cambria Math" w:eastAsia="Impact"/>
              </w:rPr>
              <m:t>5</m:t>
            </m:r>
          </m:sub>
        </m:sSub>
        <m:r>
          <m:rPr>
            <m:sty m:val="bi"/>
          </m:rPr>
          <w:rPr>
            <w:rStyle w:val="914pt"/>
            <w:rFonts w:ascii="Cambria Math" w:eastAsia="Impact"/>
          </w:rPr>
          <m:t>=0.9</m:t>
        </m:r>
      </m:oMath>
      <w:r w:rsidR="00DA0C8E" w:rsidRPr="00A60936">
        <w:rPr>
          <w:rStyle w:val="914pt"/>
          <w:rFonts w:eastAsia="Impact"/>
        </w:rPr>
        <w:t xml:space="preserve"> - коефіцієнт, який враховує витрати світла в захисній сітці, яка встановлюється під лампою.</w:t>
      </w:r>
    </w:p>
    <w:p w:rsidR="00DA0C8E" w:rsidRPr="00A60936" w:rsidRDefault="00DA0C8E" w:rsidP="00BE7F00">
      <w:pPr>
        <w:pStyle w:val="92"/>
        <w:shd w:val="clear" w:color="auto" w:fill="auto"/>
        <w:spacing w:after="0" w:line="360" w:lineRule="auto"/>
        <w:ind w:firstLine="709"/>
        <w:rPr>
          <w:b w:val="0"/>
          <w:sz w:val="28"/>
          <w:szCs w:val="28"/>
        </w:rPr>
      </w:pPr>
      <w:r w:rsidRPr="00A60936">
        <w:rPr>
          <w:rStyle w:val="914pt"/>
          <w:rFonts w:eastAsia="Impact"/>
        </w:rPr>
        <w:t xml:space="preserve">Всі значення коефіцієнтів: </w:t>
      </w:r>
      <m:oMath>
        <m:sSub>
          <m:sSubPr>
            <m:ctrlPr>
              <w:rPr>
                <w:rStyle w:val="914pt"/>
                <w:rFonts w:ascii="Cambria Math" w:eastAsia="Impact"/>
                <w:b/>
                <w:bCs/>
                <w:i/>
              </w:rPr>
            </m:ctrlPr>
          </m:sSubPr>
          <m:e>
            <m:r>
              <m:rPr>
                <m:sty m:val="bi"/>
              </m:rPr>
              <w:rPr>
                <w:rStyle w:val="914pt"/>
                <w:rFonts w:ascii="Cambria Math" w:eastAsia="Impact" w:hAnsi="Cambria Math"/>
              </w:rPr>
              <m:t>τ</m:t>
            </m:r>
          </m:e>
          <m:sub>
            <m:r>
              <m:rPr>
                <m:sty m:val="bi"/>
              </m:rPr>
              <w:rPr>
                <w:rStyle w:val="914pt"/>
                <w:rFonts w:ascii="Cambria Math" w:eastAsia="Impact"/>
              </w:rPr>
              <m:t>1</m:t>
            </m:r>
          </m:sub>
        </m:sSub>
        <m:r>
          <m:rPr>
            <m:sty m:val="bi"/>
          </m:rPr>
          <w:rPr>
            <w:rStyle w:val="914pt"/>
            <w:rFonts w:ascii="Cambria Math" w:eastAsia="Impact"/>
          </w:rPr>
          <m:t>,</m:t>
        </m:r>
        <m:sSub>
          <m:sSubPr>
            <m:ctrlPr>
              <w:rPr>
                <w:rStyle w:val="914pt"/>
                <w:rFonts w:ascii="Cambria Math" w:eastAsia="Impact"/>
                <w:b/>
                <w:bCs/>
                <w:i/>
              </w:rPr>
            </m:ctrlPr>
          </m:sSubPr>
          <m:e>
            <m:r>
              <m:rPr>
                <m:sty m:val="bi"/>
              </m:rPr>
              <w:rPr>
                <w:rStyle w:val="914pt"/>
                <w:rFonts w:ascii="Cambria Math" w:eastAsia="Impact" w:hAnsi="Cambria Math"/>
              </w:rPr>
              <m:t>τ</m:t>
            </m:r>
          </m:e>
          <m:sub>
            <m:r>
              <m:rPr>
                <m:sty m:val="bi"/>
              </m:rPr>
              <w:rPr>
                <w:rStyle w:val="914pt"/>
                <w:rFonts w:ascii="Cambria Math" w:eastAsia="Impact"/>
              </w:rPr>
              <m:t>2</m:t>
            </m:r>
          </m:sub>
        </m:sSub>
        <m:r>
          <m:rPr>
            <m:sty m:val="bi"/>
          </m:rPr>
          <w:rPr>
            <w:rStyle w:val="914pt"/>
            <w:rFonts w:ascii="Cambria Math" w:eastAsia="Impact"/>
          </w:rPr>
          <m:t>,</m:t>
        </m:r>
        <m:sSub>
          <m:sSubPr>
            <m:ctrlPr>
              <w:rPr>
                <w:rStyle w:val="914pt"/>
                <w:rFonts w:ascii="Cambria Math" w:eastAsia="Impact"/>
                <w:b/>
                <w:bCs/>
                <w:i/>
              </w:rPr>
            </m:ctrlPr>
          </m:sSubPr>
          <m:e>
            <m:r>
              <m:rPr>
                <m:sty m:val="bi"/>
              </m:rPr>
              <w:rPr>
                <w:rStyle w:val="914pt"/>
                <w:rFonts w:ascii="Cambria Math" w:eastAsia="Impact" w:hAnsi="Cambria Math"/>
              </w:rPr>
              <m:t>τ</m:t>
            </m:r>
          </m:e>
          <m:sub>
            <m:r>
              <m:rPr>
                <m:sty m:val="bi"/>
              </m:rPr>
              <w:rPr>
                <w:rStyle w:val="914pt"/>
                <w:rFonts w:ascii="Cambria Math" w:eastAsia="Impact"/>
              </w:rPr>
              <m:t>3</m:t>
            </m:r>
          </m:sub>
        </m:sSub>
        <m:r>
          <m:rPr>
            <m:sty m:val="bi"/>
          </m:rPr>
          <w:rPr>
            <w:rStyle w:val="914pt"/>
            <w:rFonts w:ascii="Cambria Math" w:eastAsia="Impact"/>
          </w:rPr>
          <m:t>,</m:t>
        </m:r>
        <m:sSub>
          <m:sSubPr>
            <m:ctrlPr>
              <w:rPr>
                <w:rStyle w:val="914pt"/>
                <w:rFonts w:ascii="Cambria Math" w:eastAsia="Impact"/>
                <w:b/>
                <w:bCs/>
                <w:i/>
              </w:rPr>
            </m:ctrlPr>
          </m:sSubPr>
          <m:e>
            <m:r>
              <m:rPr>
                <m:sty m:val="bi"/>
              </m:rPr>
              <w:rPr>
                <w:rStyle w:val="914pt"/>
                <w:rFonts w:ascii="Cambria Math" w:eastAsia="Impact" w:hAnsi="Cambria Math"/>
              </w:rPr>
              <m:t>τ</m:t>
            </m:r>
          </m:e>
          <m:sub>
            <m:r>
              <m:rPr>
                <m:sty m:val="bi"/>
              </m:rPr>
              <w:rPr>
                <w:rStyle w:val="914pt"/>
                <w:rFonts w:ascii="Cambria Math" w:eastAsia="Impact"/>
              </w:rPr>
              <m:t>4</m:t>
            </m:r>
          </m:sub>
        </m:sSub>
        <m:r>
          <m:rPr>
            <m:sty m:val="bi"/>
          </m:rPr>
          <w:rPr>
            <w:rStyle w:val="914pt"/>
            <w:rFonts w:ascii="Cambria Math" w:eastAsia="Impact"/>
          </w:rPr>
          <m:t>,</m:t>
        </m:r>
        <m:sSub>
          <m:sSubPr>
            <m:ctrlPr>
              <w:rPr>
                <w:rStyle w:val="914pt"/>
                <w:rFonts w:ascii="Cambria Math" w:eastAsia="Impact"/>
                <w:b/>
                <w:bCs/>
                <w:i/>
              </w:rPr>
            </m:ctrlPr>
          </m:sSubPr>
          <m:e>
            <m:r>
              <m:rPr>
                <m:sty m:val="bi"/>
              </m:rPr>
              <w:rPr>
                <w:rStyle w:val="914pt"/>
                <w:rFonts w:ascii="Cambria Math" w:eastAsia="Impact" w:hAnsi="Cambria Math"/>
              </w:rPr>
              <m:t>τ</m:t>
            </m:r>
          </m:e>
          <m:sub>
            <m:r>
              <m:rPr>
                <m:sty m:val="bi"/>
              </m:rPr>
              <w:rPr>
                <w:rStyle w:val="914pt"/>
                <w:rFonts w:ascii="Cambria Math" w:eastAsia="Impact"/>
              </w:rPr>
              <m:t>5</m:t>
            </m:r>
          </m:sub>
        </m:sSub>
      </m:oMath>
      <w:r w:rsidRPr="00A60936">
        <w:rPr>
          <w:rStyle w:val="914pt"/>
          <w:rFonts w:eastAsia="Impact"/>
        </w:rPr>
        <w:t xml:space="preserve"> </w:t>
      </w:r>
      <w:r w:rsidRPr="00A60936">
        <w:rPr>
          <w:rStyle w:val="914pt0"/>
        </w:rPr>
        <w:t>,Е</w:t>
      </w:r>
      <w:r w:rsidRPr="00A60936">
        <w:rPr>
          <w:rStyle w:val="914pt0"/>
          <w:vertAlign w:val="subscript"/>
        </w:rPr>
        <w:t>г</w:t>
      </w:r>
      <w:r w:rsidR="001D7045" w:rsidRPr="00A60936">
        <w:rPr>
          <w:rStyle w:val="914pt0"/>
          <w:vertAlign w:val="subscript"/>
        </w:rPr>
        <w:t xml:space="preserve">, </w:t>
      </w:r>
      <w:r w:rsidRPr="00A60936">
        <w:rPr>
          <w:rStyle w:val="914pt0"/>
        </w:rPr>
        <w:t>ь</w:t>
      </w:r>
      <w:r w:rsidRPr="00A60936">
        <w:rPr>
          <w:rStyle w:val="914pt0"/>
          <w:vertAlign w:val="subscript"/>
        </w:rPr>
        <w:t>у</w:t>
      </w:r>
      <w:r w:rsidRPr="00A60936">
        <w:rPr>
          <w:rStyle w:val="914pt0"/>
        </w:rPr>
        <w:t>,</w:t>
      </w:r>
      <w:r w:rsidR="001D7045" w:rsidRPr="00A60936">
        <w:rPr>
          <w:rStyle w:val="914pt0"/>
        </w:rPr>
        <w:t xml:space="preserve"> </w:t>
      </w:r>
      <w:r w:rsidRPr="00A60936">
        <w:rPr>
          <w:rStyle w:val="914pt0"/>
        </w:rPr>
        <w:t>Е</w:t>
      </w:r>
      <w:r w:rsidRPr="00A60936">
        <w:rPr>
          <w:rStyle w:val="914pt0"/>
          <w:vertAlign w:val="subscript"/>
        </w:rPr>
        <w:t>а</w:t>
      </w:r>
      <w:r w:rsidRPr="00A60936">
        <w:rPr>
          <w:rStyle w:val="914pt"/>
          <w:rFonts w:eastAsia="Impact"/>
        </w:rPr>
        <w:t xml:space="preserve"> беруться із відповідних таблиць. Отже:</w:t>
      </w:r>
    </w:p>
    <w:p w:rsidR="00DA0C8E" w:rsidRPr="00A60936" w:rsidRDefault="007B7289" w:rsidP="00BE7F00">
      <w:pPr>
        <w:pStyle w:val="140"/>
        <w:shd w:val="clear" w:color="auto" w:fill="auto"/>
        <w:spacing w:line="360" w:lineRule="auto"/>
        <w:ind w:firstLine="709"/>
        <w:jc w:val="center"/>
        <w:rPr>
          <w:szCs w:val="28"/>
        </w:rPr>
      </w:pPr>
      <m:oMath>
        <m:sSub>
          <m:sSubPr>
            <m:ctrlPr>
              <w:rPr>
                <w:rStyle w:val="914pt"/>
                <w:rFonts w:ascii="Cambria Math" w:eastAsia="Impact"/>
                <w:b w:val="0"/>
                <w:bCs w:val="0"/>
                <w:i/>
              </w:rPr>
            </m:ctrlPr>
          </m:sSubPr>
          <m:e>
            <m:r>
              <w:rPr>
                <w:rStyle w:val="914pt"/>
                <w:rFonts w:ascii="Cambria Math" w:eastAsia="Impact" w:hAnsi="Cambria Math"/>
              </w:rPr>
              <m:t>τ</m:t>
            </m:r>
          </m:e>
          <m:sub>
            <m:r>
              <w:rPr>
                <w:rStyle w:val="914pt"/>
                <w:rFonts w:ascii="Cambria Math" w:eastAsia="Impact"/>
              </w:rPr>
              <m:t>0</m:t>
            </m:r>
          </m:sub>
        </m:sSub>
        <m:r>
          <w:rPr>
            <w:rStyle w:val="914pt"/>
            <w:rFonts w:ascii="Cambria Math" w:eastAsia="Impact"/>
          </w:rPr>
          <m:t>=0.9</m:t>
        </m:r>
        <m:r>
          <w:rPr>
            <w:rStyle w:val="914pt"/>
            <w:rFonts w:eastAsia="Impact" w:hAnsi="Cambria Math"/>
          </w:rPr>
          <m:t>*</m:t>
        </m:r>
        <m:r>
          <w:rPr>
            <w:rStyle w:val="914pt"/>
            <w:rFonts w:ascii="Cambria Math" w:eastAsia="Impact"/>
          </w:rPr>
          <m:t>0.75</m:t>
        </m:r>
        <m:r>
          <w:rPr>
            <w:rStyle w:val="914pt"/>
            <w:rFonts w:eastAsia="Impact" w:hAnsi="Cambria Math"/>
          </w:rPr>
          <m:t>*</m:t>
        </m:r>
        <m:r>
          <w:rPr>
            <w:rStyle w:val="914pt"/>
            <w:rFonts w:ascii="Cambria Math" w:eastAsia="Impact"/>
          </w:rPr>
          <m:t>0.8</m:t>
        </m:r>
        <m:r>
          <w:rPr>
            <w:rStyle w:val="914pt"/>
            <w:rFonts w:eastAsia="Impact" w:hAnsi="Cambria Math"/>
          </w:rPr>
          <m:t>*</m:t>
        </m:r>
        <m:r>
          <w:rPr>
            <w:rStyle w:val="914pt"/>
            <w:rFonts w:ascii="Cambria Math" w:eastAsia="Impact"/>
          </w:rPr>
          <m:t>1</m:t>
        </m:r>
        <m:r>
          <w:rPr>
            <w:rStyle w:val="914pt"/>
            <w:rFonts w:eastAsia="Impact" w:hAnsi="Cambria Math"/>
          </w:rPr>
          <m:t>*</m:t>
        </m:r>
        <m:r>
          <w:rPr>
            <w:rStyle w:val="914pt"/>
            <w:rFonts w:ascii="Cambria Math" w:eastAsia="Impact"/>
          </w:rPr>
          <m:t>0.9=0.486;</m:t>
        </m:r>
      </m:oMath>
      <w:r w:rsidR="00DA0C8E" w:rsidRPr="00A60936">
        <w:rPr>
          <w:rStyle w:val="914pt"/>
          <w:b w:val="0"/>
        </w:rPr>
        <w:t xml:space="preserve"> </w:t>
      </w:r>
      <w:r w:rsidR="00DA0C8E" w:rsidRPr="00A60936">
        <w:rPr>
          <w:rStyle w:val="914pt"/>
          <w:rFonts w:eastAsia="Impact"/>
          <w:b w:val="0"/>
          <w:bCs w:val="0"/>
        </w:rPr>
        <w:tab/>
        <w:t>(5.</w:t>
      </w:r>
      <w:r w:rsidR="00DA0C8E" w:rsidRPr="00A60936">
        <w:rPr>
          <w:rStyle w:val="914pt"/>
          <w:rFonts w:eastAsia="Impact"/>
          <w:b w:val="0"/>
        </w:rPr>
        <w:t>9</w:t>
      </w:r>
      <w:r w:rsidR="00DA0C8E" w:rsidRPr="00A60936">
        <w:rPr>
          <w:rStyle w:val="914pt"/>
          <w:rFonts w:eastAsia="Impact"/>
          <w:b w:val="0"/>
          <w:bCs w:val="0"/>
        </w:rPr>
        <w:t>)</w:t>
      </w:r>
    </w:p>
    <w:p w:rsidR="00DA0C8E" w:rsidRPr="00A60936" w:rsidRDefault="00DA0C8E" w:rsidP="00BE7F00">
      <w:pPr>
        <w:pStyle w:val="92"/>
        <w:shd w:val="clear" w:color="auto" w:fill="auto"/>
        <w:spacing w:after="0" w:line="360" w:lineRule="auto"/>
        <w:ind w:firstLine="709"/>
        <w:rPr>
          <w:rStyle w:val="914pt"/>
          <w:rFonts w:eastAsia="Impact"/>
        </w:rPr>
      </w:pPr>
      <w:r w:rsidRPr="00A60936">
        <w:rPr>
          <w:rStyle w:val="914pt"/>
          <w:rFonts w:eastAsia="Impact"/>
        </w:rPr>
        <w:t>Отримуємо необхідну площу світлових отворів:</w:t>
      </w:r>
    </w:p>
    <w:p w:rsidR="00DA0C8E" w:rsidRPr="00A60936" w:rsidRDefault="007B7289" w:rsidP="00BE7F00">
      <w:pPr>
        <w:pStyle w:val="92"/>
        <w:shd w:val="clear" w:color="auto" w:fill="auto"/>
        <w:spacing w:after="83" w:line="360" w:lineRule="auto"/>
        <w:ind w:firstLine="709"/>
        <w:jc w:val="center"/>
        <w:rPr>
          <w:b w:val="0"/>
          <w:sz w:val="28"/>
          <w:szCs w:val="28"/>
        </w:rPr>
      </w:pPr>
      <m:oMath>
        <m:sSub>
          <m:sSubPr>
            <m:ctrlPr>
              <w:rPr>
                <w:rStyle w:val="914pt"/>
                <w:rFonts w:ascii="Cambria Math" w:eastAsia="Impact"/>
                <w:b/>
                <w:bCs/>
                <w:i/>
              </w:rPr>
            </m:ctrlPr>
          </m:sSubPr>
          <m:e>
            <m:r>
              <m:rPr>
                <m:sty m:val="bi"/>
              </m:rPr>
              <w:rPr>
                <w:rStyle w:val="914pt"/>
                <w:rFonts w:ascii="Cambria Math" w:eastAsia="Impact" w:hAnsi="Cambria Math"/>
              </w:rPr>
              <m:t>S</m:t>
            </m:r>
          </m:e>
          <m:sub>
            <m:r>
              <m:rPr>
                <m:sty m:val="bi"/>
              </m:rPr>
              <w:rPr>
                <w:rStyle w:val="914pt"/>
                <w:rFonts w:ascii="Cambria Math" w:eastAsia="Impact"/>
              </w:rPr>
              <m:t>0</m:t>
            </m:r>
          </m:sub>
        </m:sSub>
        <m:r>
          <m:rPr>
            <m:sty m:val="bi"/>
          </m:rPr>
          <w:rPr>
            <w:rStyle w:val="914pt"/>
            <w:rFonts w:ascii="Cambria Math" w:eastAsia="Impact"/>
          </w:rPr>
          <m:t>=</m:t>
        </m:r>
        <m:f>
          <m:fPr>
            <m:ctrlPr>
              <w:rPr>
                <w:rStyle w:val="914pt"/>
                <w:rFonts w:ascii="Cambria Math" w:eastAsia="Impact"/>
                <w:b/>
                <w:bCs/>
                <w:i/>
              </w:rPr>
            </m:ctrlPr>
          </m:fPr>
          <m:num>
            <m:r>
              <m:rPr>
                <m:sty m:val="bi"/>
              </m:rPr>
              <w:rPr>
                <w:rStyle w:val="914pt"/>
                <w:rFonts w:ascii="Cambria Math" w:eastAsia="Impact"/>
              </w:rPr>
              <m:t>1.15</m:t>
            </m:r>
            <m:r>
              <m:rPr>
                <m:sty m:val="bi"/>
              </m:rPr>
              <w:rPr>
                <w:rStyle w:val="914pt"/>
                <w:rFonts w:eastAsia="Impact" w:hAnsi="Cambria Math"/>
              </w:rPr>
              <m:t>*</m:t>
            </m:r>
            <m:r>
              <m:rPr>
                <m:sty m:val="bi"/>
              </m:rPr>
              <w:rPr>
                <w:rStyle w:val="914pt"/>
                <w:rFonts w:ascii="Cambria Math" w:eastAsia="Impact"/>
              </w:rPr>
              <m:t>1.8</m:t>
            </m:r>
            <m:r>
              <m:rPr>
                <m:sty m:val="bi"/>
              </m:rPr>
              <w:rPr>
                <w:rStyle w:val="914pt"/>
                <w:rFonts w:eastAsia="Impact" w:hAnsi="Cambria Math"/>
              </w:rPr>
              <m:t>*</m:t>
            </m:r>
            <m:r>
              <m:rPr>
                <m:sty m:val="bi"/>
              </m:rPr>
              <w:rPr>
                <w:rStyle w:val="914pt"/>
                <w:rFonts w:ascii="Cambria Math" w:eastAsia="Impact"/>
              </w:rPr>
              <m:t>14</m:t>
            </m:r>
            <m:r>
              <m:rPr>
                <m:sty m:val="bi"/>
              </m:rPr>
              <w:rPr>
                <w:rStyle w:val="914pt"/>
                <w:rFonts w:eastAsia="Impact" w:hAnsi="Cambria Math"/>
              </w:rPr>
              <m:t>*</m:t>
            </m:r>
            <m:r>
              <m:rPr>
                <m:sty m:val="bi"/>
              </m:rPr>
              <w:rPr>
                <w:rStyle w:val="914pt"/>
                <w:rFonts w:ascii="Cambria Math" w:eastAsia="Impact"/>
              </w:rPr>
              <m:t>1</m:t>
            </m:r>
            <m:r>
              <m:rPr>
                <m:sty m:val="bi"/>
              </m:rPr>
              <w:rPr>
                <w:rStyle w:val="914pt"/>
                <w:rFonts w:eastAsia="Impact" w:hAnsi="Cambria Math"/>
              </w:rPr>
              <m:t>*</m:t>
            </m:r>
            <m:r>
              <m:rPr>
                <m:sty m:val="bi"/>
              </m:rPr>
              <w:rPr>
                <w:rStyle w:val="914pt"/>
                <w:rFonts w:ascii="Cambria Math" w:eastAsia="Impact"/>
              </w:rPr>
              <m:t>7.5</m:t>
            </m:r>
          </m:num>
          <m:den>
            <m:r>
              <m:rPr>
                <m:sty m:val="bi"/>
              </m:rPr>
              <w:rPr>
                <w:rStyle w:val="914pt"/>
                <w:rFonts w:ascii="Cambria Math" w:eastAsia="Impact"/>
              </w:rPr>
              <m:t>0.486</m:t>
            </m:r>
            <m:r>
              <m:rPr>
                <m:sty m:val="bi"/>
              </m:rPr>
              <w:rPr>
                <w:rStyle w:val="914pt"/>
                <w:rFonts w:eastAsia="Impact" w:hAnsi="Cambria Math"/>
              </w:rPr>
              <m:t>*</m:t>
            </m:r>
            <m:r>
              <m:rPr>
                <m:sty m:val="bi"/>
              </m:rPr>
              <w:rPr>
                <w:rStyle w:val="914pt"/>
                <w:rFonts w:ascii="Cambria Math" w:eastAsia="Impact"/>
              </w:rPr>
              <m:t>1.8</m:t>
            </m:r>
            <m:r>
              <m:rPr>
                <m:sty m:val="bi"/>
              </m:rPr>
              <w:rPr>
                <w:rStyle w:val="914pt"/>
                <w:rFonts w:eastAsia="Impact" w:hAnsi="Cambria Math"/>
              </w:rPr>
              <m:t>*</m:t>
            </m:r>
            <m:r>
              <m:rPr>
                <m:sty m:val="bi"/>
              </m:rPr>
              <w:rPr>
                <w:rStyle w:val="914pt"/>
                <w:rFonts w:ascii="Cambria Math" w:eastAsia="Impact"/>
              </w:rPr>
              <m:t>100</m:t>
            </m:r>
          </m:den>
        </m:f>
        <m:r>
          <m:rPr>
            <m:sty m:val="bi"/>
          </m:rPr>
          <w:rPr>
            <w:rStyle w:val="914pt"/>
            <w:rFonts w:ascii="Cambria Math" w:eastAsia="Impact"/>
          </w:rPr>
          <m:t>=2.8</m:t>
        </m:r>
        <m:sSup>
          <m:sSupPr>
            <m:ctrlPr>
              <w:rPr>
                <w:rStyle w:val="914pt"/>
                <w:rFonts w:ascii="Cambria Math" w:eastAsia="Impact"/>
                <w:b/>
                <w:bCs/>
                <w:i/>
              </w:rPr>
            </m:ctrlPr>
          </m:sSupPr>
          <m:e>
            <m:r>
              <m:rPr>
                <m:sty m:val="bi"/>
              </m:rPr>
              <w:rPr>
                <w:rStyle w:val="914pt"/>
                <w:rFonts w:ascii="Cambria Math" w:eastAsia="Impact"/>
              </w:rPr>
              <m:t xml:space="preserve"> </m:t>
            </m:r>
            <m:r>
              <m:rPr>
                <m:sty m:val="bi"/>
              </m:rPr>
              <w:rPr>
                <w:rStyle w:val="914pt"/>
                <w:rFonts w:eastAsia="Impact"/>
              </w:rPr>
              <m:t>м</m:t>
            </m:r>
          </m:e>
          <m:sup>
            <m:r>
              <m:rPr>
                <m:sty m:val="bi"/>
              </m:rPr>
              <w:rPr>
                <w:rStyle w:val="914pt"/>
                <w:rFonts w:ascii="Cambria Math" w:eastAsia="Impact"/>
              </w:rPr>
              <m:t>2</m:t>
            </m:r>
          </m:sup>
        </m:sSup>
        <m:r>
          <m:rPr>
            <m:sty m:val="bi"/>
          </m:rPr>
          <w:rPr>
            <w:rStyle w:val="914pt"/>
            <w:rFonts w:ascii="Cambria Math" w:eastAsia="Impact"/>
          </w:rPr>
          <m:t xml:space="preserve">; </m:t>
        </m:r>
      </m:oMath>
      <w:r w:rsidR="00DA0C8E" w:rsidRPr="00A60936">
        <w:rPr>
          <w:rStyle w:val="914pt"/>
        </w:rPr>
        <w:t xml:space="preserve"> </w:t>
      </w:r>
      <w:r w:rsidR="00DA0C8E" w:rsidRPr="00A60936">
        <w:rPr>
          <w:rStyle w:val="914pt"/>
        </w:rPr>
        <w:tab/>
      </w:r>
      <w:r w:rsidR="00DA0C8E" w:rsidRPr="00A60936">
        <w:rPr>
          <w:rStyle w:val="914pt"/>
          <w:rFonts w:eastAsia="Impact"/>
        </w:rPr>
        <w:tab/>
        <w:t>(5.8)</w:t>
      </w:r>
    </w:p>
    <w:p w:rsidR="00DA0C8E" w:rsidRPr="00A60936" w:rsidRDefault="00DA0C8E" w:rsidP="00BE7F00">
      <w:pPr>
        <w:pStyle w:val="92"/>
        <w:shd w:val="clear" w:color="auto" w:fill="auto"/>
        <w:spacing w:after="0" w:line="360" w:lineRule="auto"/>
        <w:ind w:firstLine="709"/>
        <w:rPr>
          <w:b w:val="0"/>
          <w:sz w:val="28"/>
          <w:szCs w:val="28"/>
        </w:rPr>
      </w:pPr>
      <w:r w:rsidRPr="00A60936">
        <w:rPr>
          <w:rStyle w:val="914pt"/>
          <w:rFonts w:eastAsia="Impact"/>
        </w:rPr>
        <w:t>Кількість вікон визначаємо за формулою:</w:t>
      </w:r>
    </w:p>
    <w:p w:rsidR="00DA0C8E" w:rsidRPr="00A60936" w:rsidRDefault="007B7289" w:rsidP="00BE7F00">
      <w:pPr>
        <w:pStyle w:val="92"/>
        <w:shd w:val="clear" w:color="auto" w:fill="auto"/>
        <w:tabs>
          <w:tab w:val="left" w:pos="1134"/>
        </w:tabs>
        <w:spacing w:after="0" w:line="360" w:lineRule="auto"/>
        <w:ind w:firstLine="709"/>
        <w:jc w:val="center"/>
        <w:rPr>
          <w:rFonts w:eastAsia="Impact"/>
          <w:b w:val="0"/>
          <w:bCs w:val="0"/>
          <w:color w:val="000000"/>
          <w:sz w:val="28"/>
          <w:szCs w:val="28"/>
          <w:shd w:val="clear" w:color="auto" w:fill="FFFFFF"/>
        </w:rPr>
      </w:pPr>
      <m:oMath>
        <m:sSub>
          <m:sSubPr>
            <m:ctrlPr>
              <w:rPr>
                <w:rStyle w:val="914pt"/>
                <w:rFonts w:ascii="Cambria Math" w:eastAsia="Impact"/>
                <w:b/>
                <w:bCs/>
                <w:i/>
              </w:rPr>
            </m:ctrlPr>
          </m:sSubPr>
          <m:e>
            <m:r>
              <m:rPr>
                <m:sty m:val="bi"/>
              </m:rPr>
              <w:rPr>
                <w:rStyle w:val="914pt"/>
                <w:rFonts w:ascii="Cambria Math" w:eastAsia="Impact" w:hAnsi="Cambria Math"/>
              </w:rPr>
              <m:t>n</m:t>
            </m:r>
            <m:r>
              <m:rPr>
                <m:sty m:val="bi"/>
              </m:rPr>
              <w:rPr>
                <w:rStyle w:val="914pt"/>
                <w:rFonts w:ascii="Cambria Math" w:eastAsia="Impact"/>
              </w:rPr>
              <m:t>=</m:t>
            </m:r>
            <m:r>
              <m:rPr>
                <m:sty m:val="bi"/>
              </m:rPr>
              <w:rPr>
                <w:rStyle w:val="914pt"/>
                <w:rFonts w:ascii="Cambria Math" w:eastAsia="Impact" w:hAnsi="Cambria Math"/>
              </w:rPr>
              <m:t>S</m:t>
            </m:r>
          </m:e>
          <m:sub>
            <m:r>
              <m:rPr>
                <m:sty m:val="bi"/>
              </m:rPr>
              <w:rPr>
                <w:rStyle w:val="914pt"/>
                <w:rFonts w:ascii="Cambria Math" w:eastAsia="Impact"/>
              </w:rPr>
              <m:t>0</m:t>
            </m:r>
          </m:sub>
        </m:sSub>
        <m:r>
          <m:rPr>
            <m:sty m:val="bi"/>
          </m:rPr>
          <w:rPr>
            <w:rStyle w:val="914pt"/>
            <w:rFonts w:ascii="Cambria Math" w:eastAsia="Impact"/>
          </w:rPr>
          <m:t>/</m:t>
        </m:r>
        <m:sSub>
          <m:sSubPr>
            <m:ctrlPr>
              <w:rPr>
                <w:rStyle w:val="914pt"/>
                <w:rFonts w:ascii="Cambria Math" w:eastAsia="Impact"/>
                <w:b/>
                <w:bCs/>
                <w:i/>
              </w:rPr>
            </m:ctrlPr>
          </m:sSubPr>
          <m:e>
            <m:r>
              <m:rPr>
                <m:sty m:val="bi"/>
              </m:rPr>
              <w:rPr>
                <w:rStyle w:val="914pt"/>
                <w:rFonts w:ascii="Cambria Math" w:eastAsia="Impact" w:hAnsi="Cambria Math"/>
              </w:rPr>
              <m:t>S</m:t>
            </m:r>
          </m:e>
          <m:sub>
            <m:r>
              <m:rPr>
                <m:sty m:val="bi"/>
              </m:rPr>
              <w:rPr>
                <w:rStyle w:val="914pt"/>
                <w:rFonts w:ascii="Cambria Math" w:eastAsia="Impact"/>
              </w:rPr>
              <m:t>1</m:t>
            </m:r>
          </m:sub>
        </m:sSub>
      </m:oMath>
      <w:r w:rsidR="00DA0C8E" w:rsidRPr="00A60936">
        <w:rPr>
          <w:rStyle w:val="914pt"/>
          <w:rFonts w:eastAsia="Impact"/>
        </w:rPr>
        <w:t xml:space="preserve"> ;</w:t>
      </w:r>
      <w:r w:rsidR="00DA0C8E" w:rsidRPr="00A60936">
        <w:rPr>
          <w:rStyle w:val="914pt"/>
          <w:rFonts w:eastAsia="Impact"/>
        </w:rPr>
        <w:tab/>
      </w:r>
      <w:r w:rsidR="00DA0C8E" w:rsidRPr="00A60936">
        <w:rPr>
          <w:rStyle w:val="914pt"/>
          <w:rFonts w:eastAsia="Impact"/>
        </w:rPr>
        <w:tab/>
        <w:t>(5.10)</w:t>
      </w:r>
    </w:p>
    <w:p w:rsidR="00DA0C8E" w:rsidRPr="00A60936" w:rsidRDefault="00DA0C8E" w:rsidP="00BE7F00">
      <w:pPr>
        <w:pStyle w:val="92"/>
        <w:shd w:val="clear" w:color="auto" w:fill="auto"/>
        <w:spacing w:after="2" w:line="360" w:lineRule="auto"/>
        <w:ind w:firstLine="709"/>
        <w:rPr>
          <w:b w:val="0"/>
          <w:sz w:val="28"/>
          <w:szCs w:val="28"/>
        </w:rPr>
      </w:pPr>
      <w:r w:rsidRPr="00A60936">
        <w:rPr>
          <w:rStyle w:val="914pt"/>
          <w:rFonts w:eastAsia="Impact"/>
        </w:rPr>
        <w:t>де</w:t>
      </w:r>
      <m:oMath>
        <m:sSub>
          <m:sSubPr>
            <m:ctrlPr>
              <w:rPr>
                <w:rStyle w:val="914pt"/>
                <w:rFonts w:ascii="Cambria Math" w:eastAsia="Impact"/>
                <w:b/>
                <w:bCs/>
                <w:i/>
              </w:rPr>
            </m:ctrlPr>
          </m:sSubPr>
          <m:e>
            <m:r>
              <m:rPr>
                <m:sty m:val="bi"/>
              </m:rPr>
              <w:rPr>
                <w:rStyle w:val="914pt"/>
                <w:rFonts w:ascii="Cambria Math" w:eastAsia="Impact"/>
              </w:rPr>
              <m:t xml:space="preserve"> </m:t>
            </m:r>
            <m:r>
              <m:rPr>
                <m:sty m:val="bi"/>
              </m:rPr>
              <w:rPr>
                <w:rStyle w:val="914pt"/>
                <w:rFonts w:ascii="Cambria Math" w:eastAsia="Impact" w:hAnsi="Cambria Math"/>
              </w:rPr>
              <m:t>S</m:t>
            </m:r>
          </m:e>
          <m:sub>
            <m:r>
              <m:rPr>
                <m:sty m:val="bi"/>
              </m:rPr>
              <w:rPr>
                <w:rStyle w:val="914pt"/>
                <w:rFonts w:ascii="Cambria Math" w:eastAsia="Impact"/>
              </w:rPr>
              <m:t>1</m:t>
            </m:r>
          </m:sub>
        </m:sSub>
      </m:oMath>
      <w:r w:rsidRPr="00A60936">
        <w:rPr>
          <w:rStyle w:val="914pt"/>
          <w:rFonts w:eastAsia="Impact"/>
        </w:rPr>
        <w:t xml:space="preserve"> - стандартна площа вікна.</w:t>
      </w:r>
    </w:p>
    <w:p w:rsidR="00DA0C8E" w:rsidRPr="00A60936" w:rsidRDefault="00DA0C8E" w:rsidP="00BE7F00">
      <w:pPr>
        <w:pStyle w:val="92"/>
        <w:shd w:val="clear" w:color="auto" w:fill="auto"/>
        <w:spacing w:after="0" w:line="360" w:lineRule="auto"/>
        <w:ind w:firstLine="709"/>
        <w:rPr>
          <w:b w:val="0"/>
          <w:sz w:val="28"/>
          <w:szCs w:val="28"/>
        </w:rPr>
      </w:pPr>
      <w:r w:rsidRPr="00A60936">
        <w:rPr>
          <w:rStyle w:val="914pt"/>
          <w:rFonts w:eastAsia="Impact"/>
        </w:rPr>
        <w:t xml:space="preserve">Відповідно: </w:t>
      </w:r>
      <m:oMath>
        <m:r>
          <m:rPr>
            <m:sty m:val="bi"/>
          </m:rPr>
          <w:rPr>
            <w:rStyle w:val="914pt"/>
            <w:rFonts w:ascii="Cambria Math" w:eastAsia="Impact" w:hAnsi="Cambria Math"/>
          </w:rPr>
          <m:t>n</m:t>
        </m:r>
        <m:r>
          <m:rPr>
            <m:sty m:val="b"/>
          </m:rPr>
          <w:rPr>
            <w:rStyle w:val="914pt"/>
            <w:rFonts w:ascii="Cambria Math" w:eastAsia="Impact"/>
          </w:rPr>
          <m:t xml:space="preserve">=2.8/3=0.93~1 </m:t>
        </m:r>
      </m:oMath>
      <w:r w:rsidRPr="00A60936">
        <w:rPr>
          <w:rStyle w:val="914pt"/>
          <w:rFonts w:eastAsia="Impact"/>
        </w:rPr>
        <w:t xml:space="preserve"> вікно.</w:t>
      </w:r>
    </w:p>
    <w:p w:rsidR="00DA0C8E" w:rsidRPr="00A60936" w:rsidRDefault="00DA0C8E" w:rsidP="00BE7F00">
      <w:pPr>
        <w:pStyle w:val="92"/>
        <w:shd w:val="clear" w:color="auto" w:fill="auto"/>
        <w:spacing w:after="0" w:line="360" w:lineRule="auto"/>
        <w:ind w:firstLine="709"/>
        <w:rPr>
          <w:b w:val="0"/>
          <w:sz w:val="28"/>
          <w:szCs w:val="28"/>
        </w:rPr>
      </w:pPr>
      <w:r w:rsidRPr="00A60936">
        <w:rPr>
          <w:rStyle w:val="914pt"/>
          <w:rFonts w:eastAsia="Impact"/>
        </w:rPr>
        <w:t>Для освітлення приміщення, коли природного освітлення недостатньо, або немає, використовується штучне освітлення. Воно поділяється на загальне, місцеве (концентрує світловий потік безпосередньо на робочому місці) і комбіноване (поєднання загального і місцевого).</w:t>
      </w:r>
    </w:p>
    <w:p w:rsidR="00DA0C8E" w:rsidRPr="00A60936" w:rsidRDefault="00DA0C8E" w:rsidP="00BE7F00">
      <w:pPr>
        <w:pStyle w:val="92"/>
        <w:shd w:val="clear" w:color="auto" w:fill="auto"/>
        <w:spacing w:after="0" w:line="360" w:lineRule="auto"/>
        <w:ind w:firstLine="709"/>
        <w:rPr>
          <w:rStyle w:val="914pt"/>
          <w:rFonts w:eastAsia="Impact"/>
        </w:rPr>
      </w:pPr>
      <w:r w:rsidRPr="00A60936">
        <w:rPr>
          <w:rStyle w:val="914pt"/>
          <w:rFonts w:eastAsia="Impact"/>
        </w:rPr>
        <w:t xml:space="preserve">Для освітлення приміщення будемо використовувати люмінесцентні лампи. Оскільки спектральний склад їх світла найбільш близький до природного, вони в 2 - 3 рази економічніші, мають більший коефіцієнт корисної дії, не втрачають енергії на нагрівання (максимальна температура досягає 40 - 50°С), світлова віддача в 2 - 4 рази більша ніж у ламп розжарювання. До їх недоліків слід віднести явище стробоскопічного ефекту (миготіння), якого можна уникнути застосувавши схему дволампового включення або включення трьох ламп у різні фази трьохфазної мережі. </w:t>
      </w:r>
    </w:p>
    <w:p w:rsidR="00DA0C8E" w:rsidRPr="00A60936" w:rsidRDefault="00DA0C8E" w:rsidP="00BE7F00">
      <w:pPr>
        <w:pStyle w:val="92"/>
        <w:shd w:val="clear" w:color="auto" w:fill="auto"/>
        <w:spacing w:after="0" w:line="360" w:lineRule="auto"/>
        <w:ind w:firstLine="709"/>
        <w:rPr>
          <w:b w:val="0"/>
          <w:sz w:val="28"/>
          <w:szCs w:val="28"/>
        </w:rPr>
      </w:pPr>
      <w:r w:rsidRPr="00A60936">
        <w:rPr>
          <w:rStyle w:val="914pt"/>
          <w:rFonts w:eastAsia="Impact"/>
        </w:rPr>
        <w:t>Розрахунок проводимо за методом коефіцієнта використання світлового потоку з урахуванням нормованої потужності освітлення.</w:t>
      </w:r>
    </w:p>
    <w:p w:rsidR="00DA0C8E" w:rsidRPr="00A60936" w:rsidRDefault="00DA0C8E" w:rsidP="00BE7F00">
      <w:pPr>
        <w:pStyle w:val="92"/>
        <w:shd w:val="clear" w:color="auto" w:fill="auto"/>
        <w:spacing w:after="0" w:line="360" w:lineRule="auto"/>
        <w:ind w:firstLine="709"/>
        <w:rPr>
          <w:rStyle w:val="914pt"/>
          <w:rFonts w:eastAsia="Impact"/>
        </w:rPr>
      </w:pPr>
      <w:r w:rsidRPr="00A60936">
        <w:rPr>
          <w:rStyle w:val="914pt"/>
          <w:rFonts w:eastAsia="Impact"/>
        </w:rPr>
        <w:t>Метод коефіцієнта використання світлового потоку визначає світловий потік ламп, необхідний для досягнення заданої освітленості з урахуванням світла, відбитого від стін, стелі і робочої поверхні, тобто сумарний світловий потік Ф</w:t>
      </w:r>
      <w:r w:rsidRPr="00A60936">
        <w:rPr>
          <w:rStyle w:val="914pt"/>
          <w:rFonts w:eastAsia="Impact"/>
          <w:vertAlign w:val="subscript"/>
        </w:rPr>
        <w:t>£</w:t>
      </w:r>
      <w:r w:rsidRPr="00A60936">
        <w:rPr>
          <w:rStyle w:val="914pt"/>
          <w:rFonts w:eastAsia="Impact"/>
        </w:rPr>
        <w:t>,лм:</w:t>
      </w:r>
    </w:p>
    <w:p w:rsidR="00927123" w:rsidRPr="00A60936" w:rsidRDefault="007B7289" w:rsidP="00BE7F00">
      <w:pPr>
        <w:pStyle w:val="92"/>
        <w:shd w:val="clear" w:color="auto" w:fill="auto"/>
        <w:spacing w:after="228" w:line="360" w:lineRule="auto"/>
        <w:ind w:firstLine="709"/>
        <w:jc w:val="center"/>
        <w:rPr>
          <w:rStyle w:val="914pt"/>
        </w:rPr>
      </w:pPr>
      <m:oMath>
        <m:sSub>
          <m:sSubPr>
            <m:ctrlPr>
              <w:rPr>
                <w:rStyle w:val="914pt"/>
                <w:rFonts w:ascii="Cambria Math" w:eastAsia="Impact"/>
                <w:b/>
                <w:bCs/>
                <w:i/>
              </w:rPr>
            </m:ctrlPr>
          </m:sSubPr>
          <m:e>
            <m:r>
              <m:rPr>
                <m:sty m:val="bi"/>
              </m:rPr>
              <w:rPr>
                <w:rStyle w:val="914pt"/>
                <w:rFonts w:eastAsia="Impact"/>
              </w:rPr>
              <m:t>Ф</m:t>
            </m:r>
          </m:e>
          <m:sub>
            <m:r>
              <m:rPr>
                <m:sty m:val="bi"/>
              </m:rPr>
              <w:rPr>
                <w:rStyle w:val="914pt"/>
                <w:rFonts w:eastAsia="Impact"/>
              </w:rPr>
              <m:t>Ʃ</m:t>
            </m:r>
          </m:sub>
        </m:sSub>
        <m:r>
          <m:rPr>
            <m:sty m:val="bi"/>
          </m:rPr>
          <w:rPr>
            <w:rStyle w:val="914pt"/>
            <w:rFonts w:ascii="Cambria Math" w:eastAsia="Impact"/>
          </w:rPr>
          <m:t>=</m:t>
        </m:r>
        <m:f>
          <m:fPr>
            <m:ctrlPr>
              <w:rPr>
                <w:rStyle w:val="914pt"/>
                <w:rFonts w:ascii="Cambria Math" w:eastAsia="Impact"/>
                <w:b/>
                <w:bCs/>
                <w:i/>
              </w:rPr>
            </m:ctrlPr>
          </m:fPr>
          <m:num>
            <m:sSub>
              <m:sSubPr>
                <m:ctrlPr>
                  <w:rPr>
                    <w:rStyle w:val="914pt"/>
                    <w:rFonts w:ascii="Cambria Math" w:eastAsia="Impact"/>
                    <w:b/>
                    <w:bCs/>
                    <w:i/>
                  </w:rPr>
                </m:ctrlPr>
              </m:sSubPr>
              <m:e>
                <m:r>
                  <m:rPr>
                    <m:sty m:val="bi"/>
                  </m:rPr>
                  <w:rPr>
                    <w:rStyle w:val="914pt"/>
                    <w:rFonts w:ascii="Cambria Math" w:eastAsia="Impact" w:hAnsi="Cambria Math"/>
                  </w:rPr>
                  <m:t>E</m:t>
                </m:r>
              </m:e>
              <m:sub>
                <m:r>
                  <m:rPr>
                    <m:sty m:val="bi"/>
                  </m:rPr>
                  <w:rPr>
                    <w:rStyle w:val="914pt"/>
                    <w:rFonts w:ascii="Cambria Math" w:eastAsia="Impact" w:hAnsi="Cambria Math"/>
                  </w:rPr>
                  <m:t>n</m:t>
                </m:r>
              </m:sub>
            </m:sSub>
            <m:r>
              <m:rPr>
                <m:sty m:val="bi"/>
              </m:rPr>
              <w:rPr>
                <w:rStyle w:val="914pt"/>
                <w:rFonts w:eastAsia="Impact" w:hAnsi="Cambria Math"/>
              </w:rPr>
              <m:t>*</m:t>
            </m:r>
            <m:r>
              <m:rPr>
                <m:sty m:val="bi"/>
              </m:rPr>
              <w:rPr>
                <w:rStyle w:val="914pt"/>
                <w:rFonts w:ascii="Cambria Math" w:eastAsia="Impact" w:hAnsi="Cambria Math"/>
              </w:rPr>
              <m:t>S</m:t>
            </m:r>
            <m:r>
              <m:rPr>
                <m:sty m:val="bi"/>
              </m:rPr>
              <w:rPr>
                <w:rStyle w:val="914pt"/>
                <w:rFonts w:eastAsia="Impact" w:hAnsi="Cambria Math"/>
              </w:rPr>
              <m:t>*</m:t>
            </m:r>
            <m:r>
              <m:rPr>
                <m:sty m:val="bi"/>
              </m:rPr>
              <w:rPr>
                <w:rStyle w:val="914pt"/>
                <w:rFonts w:ascii="Cambria Math" w:eastAsia="Impact" w:hAnsi="Cambria Math"/>
              </w:rPr>
              <m:t>K</m:t>
            </m:r>
            <m:r>
              <m:rPr>
                <m:sty m:val="bi"/>
              </m:rPr>
              <w:rPr>
                <w:rStyle w:val="914pt"/>
                <w:rFonts w:eastAsia="Impact" w:hAnsi="Cambria Math"/>
              </w:rPr>
              <m:t>*</m:t>
            </m:r>
            <m:r>
              <m:rPr>
                <m:sty m:val="bi"/>
              </m:rPr>
              <w:rPr>
                <w:rStyle w:val="914pt"/>
                <w:rFonts w:ascii="Cambria Math" w:eastAsia="Impact" w:hAnsi="Cambria Math"/>
              </w:rPr>
              <m:t>Z</m:t>
            </m:r>
          </m:num>
          <m:den>
            <m:sSub>
              <m:sSubPr>
                <m:ctrlPr>
                  <w:rPr>
                    <w:rStyle w:val="914pt"/>
                    <w:rFonts w:ascii="Cambria Math" w:eastAsia="Impact"/>
                    <w:b/>
                    <w:bCs/>
                    <w:i/>
                  </w:rPr>
                </m:ctrlPr>
              </m:sSubPr>
              <m:e>
                <m:r>
                  <m:rPr>
                    <m:sty m:val="bi"/>
                  </m:rPr>
                  <w:rPr>
                    <w:rStyle w:val="914pt"/>
                    <w:rFonts w:ascii="Cambria Math" w:eastAsia="Impact" w:hAnsi="Cambria Math"/>
                  </w:rPr>
                  <m:t>η</m:t>
                </m:r>
              </m:e>
              <m:sub/>
            </m:sSub>
          </m:den>
        </m:f>
        <m:r>
          <m:rPr>
            <m:sty m:val="bi"/>
          </m:rPr>
          <w:rPr>
            <w:rStyle w:val="914pt"/>
            <w:rFonts w:ascii="Cambria Math" w:eastAsia="Impact"/>
          </w:rPr>
          <m:t xml:space="preserve"> ; </m:t>
        </m:r>
      </m:oMath>
      <w:r w:rsidR="00DA0C8E" w:rsidRPr="00A60936">
        <w:rPr>
          <w:rStyle w:val="914pt"/>
        </w:rPr>
        <w:t xml:space="preserve">       </w:t>
      </w:r>
      <w:r w:rsidR="00DA0C8E" w:rsidRPr="00A60936">
        <w:rPr>
          <w:rStyle w:val="914pt"/>
          <w:rFonts w:eastAsia="Impact"/>
        </w:rPr>
        <w:tab/>
        <w:t>(5.11)</w:t>
      </w:r>
    </w:p>
    <w:p w:rsidR="00DA0C8E" w:rsidRPr="00A60936" w:rsidRDefault="00DA0C8E" w:rsidP="00BE7F00">
      <w:pPr>
        <w:pStyle w:val="92"/>
        <w:shd w:val="clear" w:color="auto" w:fill="auto"/>
        <w:spacing w:after="228" w:line="360" w:lineRule="auto"/>
        <w:ind w:firstLine="709"/>
        <w:jc w:val="center"/>
        <w:rPr>
          <w:b w:val="0"/>
          <w:color w:val="000000"/>
          <w:sz w:val="28"/>
          <w:szCs w:val="28"/>
          <w:shd w:val="clear" w:color="auto" w:fill="FFFFFF"/>
          <w:lang w:bidi="uk-UA"/>
        </w:rPr>
      </w:pPr>
      <w:r w:rsidRPr="00A60936">
        <w:rPr>
          <w:rStyle w:val="914pt"/>
          <w:rFonts w:eastAsia="Impact"/>
        </w:rPr>
        <w:t xml:space="preserve">де </w:t>
      </w:r>
      <m:oMath>
        <m:sSub>
          <m:sSubPr>
            <m:ctrlPr>
              <w:rPr>
                <w:rStyle w:val="914pt"/>
                <w:rFonts w:ascii="Cambria Math" w:eastAsia="Impact"/>
                <w:b/>
                <w:bCs/>
                <w:i/>
              </w:rPr>
            </m:ctrlPr>
          </m:sSubPr>
          <m:e>
            <m:r>
              <m:rPr>
                <m:sty m:val="bi"/>
              </m:rPr>
              <w:rPr>
                <w:rStyle w:val="914pt"/>
                <w:rFonts w:ascii="Cambria Math" w:eastAsia="Impact" w:hAnsi="Cambria Math"/>
              </w:rPr>
              <m:t>E</m:t>
            </m:r>
          </m:e>
          <m:sub>
            <m:r>
              <m:rPr>
                <m:sty m:val="bi"/>
              </m:rPr>
              <w:rPr>
                <w:rStyle w:val="914pt"/>
                <w:rFonts w:ascii="Cambria Math" w:eastAsia="Impact" w:hAnsi="Cambria Math"/>
              </w:rPr>
              <m:t>n</m:t>
            </m:r>
          </m:sub>
        </m:sSub>
      </m:oMath>
      <w:r w:rsidRPr="00A60936">
        <w:rPr>
          <w:rStyle w:val="914pt2pt"/>
          <w:rFonts w:eastAsia="Verdana"/>
        </w:rPr>
        <w:t xml:space="preserve"> -</w:t>
      </w:r>
      <w:r w:rsidRPr="00A60936">
        <w:rPr>
          <w:rStyle w:val="914pt"/>
          <w:rFonts w:eastAsia="Impact"/>
        </w:rPr>
        <w:t xml:space="preserve"> нормована освітленість (для люмінесцентних ламп </w:t>
      </w:r>
      <m:oMath>
        <m:sSub>
          <m:sSubPr>
            <m:ctrlPr>
              <w:rPr>
                <w:rStyle w:val="914pt"/>
                <w:rFonts w:ascii="Cambria Math" w:eastAsia="Impact"/>
                <w:b/>
                <w:bCs/>
                <w:i/>
              </w:rPr>
            </m:ctrlPr>
          </m:sSubPr>
          <m:e>
            <m:r>
              <m:rPr>
                <m:sty m:val="bi"/>
              </m:rPr>
              <w:rPr>
                <w:rStyle w:val="914pt"/>
                <w:rFonts w:ascii="Cambria Math" w:eastAsia="Impact"/>
              </w:rPr>
              <m:t xml:space="preserve"> </m:t>
            </m:r>
            <m:r>
              <m:rPr>
                <m:sty m:val="bi"/>
              </m:rPr>
              <w:rPr>
                <w:rStyle w:val="914pt"/>
                <w:rFonts w:ascii="Cambria Math" w:eastAsia="Impact" w:hAnsi="Cambria Math"/>
              </w:rPr>
              <m:t>E</m:t>
            </m:r>
          </m:e>
          <m:sub>
            <m:r>
              <m:rPr>
                <m:sty m:val="bi"/>
              </m:rPr>
              <w:rPr>
                <w:rStyle w:val="914pt"/>
                <w:rFonts w:ascii="Cambria Math" w:eastAsia="Impact" w:hAnsi="Cambria Math"/>
              </w:rPr>
              <m:t>n</m:t>
            </m:r>
          </m:sub>
        </m:sSub>
      </m:oMath>
      <w:r w:rsidRPr="00A60936">
        <w:rPr>
          <w:rStyle w:val="914pt2pt"/>
          <w:rFonts w:eastAsia="Verdana"/>
        </w:rPr>
        <w:t>=</w:t>
      </w:r>
      <w:r w:rsidRPr="00A60936">
        <w:rPr>
          <w:rStyle w:val="914pt"/>
          <w:rFonts w:eastAsia="Impact"/>
        </w:rPr>
        <w:t xml:space="preserve">300 </w:t>
      </w:r>
      <w:r w:rsidRPr="00A60936">
        <w:rPr>
          <w:rStyle w:val="914pt2pt"/>
          <w:rFonts w:eastAsia="Verdana"/>
        </w:rPr>
        <w:t>л</w:t>
      </w:r>
      <w:r w:rsidR="00927123" w:rsidRPr="00A60936">
        <w:rPr>
          <w:rStyle w:val="914pt2pt"/>
          <w:rFonts w:eastAsia="Verdana"/>
        </w:rPr>
        <w:t>м</w:t>
      </w:r>
      <w:r w:rsidRPr="00A60936">
        <w:rPr>
          <w:rStyle w:val="914pt"/>
          <w:rFonts w:eastAsia="Impact"/>
        </w:rPr>
        <w:t>);</w:t>
      </w:r>
    </w:p>
    <w:p w:rsidR="00DA0C8E" w:rsidRPr="00A60936" w:rsidRDefault="003B49FE" w:rsidP="00BE7F00">
      <w:pPr>
        <w:pStyle w:val="92"/>
        <w:shd w:val="clear" w:color="auto" w:fill="auto"/>
        <w:spacing w:after="0" w:line="360" w:lineRule="auto"/>
        <w:ind w:firstLine="709"/>
        <w:rPr>
          <w:b w:val="0"/>
          <w:sz w:val="28"/>
          <w:szCs w:val="28"/>
        </w:rPr>
      </w:pPr>
      <w:r w:rsidRPr="00A60936">
        <w:rPr>
          <w:rStyle w:val="914pt"/>
          <w:rFonts w:eastAsia="Impact"/>
        </w:rPr>
        <w:t>S</w:t>
      </w:r>
      <w:r w:rsidR="00DA0C8E" w:rsidRPr="00A60936">
        <w:rPr>
          <w:rStyle w:val="914pt"/>
          <w:rFonts w:eastAsia="Impact"/>
        </w:rPr>
        <w:t>- площа приміщення (8=7.5 м );</w:t>
      </w:r>
    </w:p>
    <w:p w:rsidR="00DA0C8E" w:rsidRPr="00A60936" w:rsidRDefault="00DA0C8E" w:rsidP="00BE7F00">
      <w:pPr>
        <w:pStyle w:val="92"/>
        <w:shd w:val="clear" w:color="auto" w:fill="auto"/>
        <w:tabs>
          <w:tab w:val="left" w:pos="5055"/>
        </w:tabs>
        <w:spacing w:after="0" w:line="360" w:lineRule="auto"/>
        <w:ind w:firstLine="709"/>
        <w:rPr>
          <w:b w:val="0"/>
          <w:sz w:val="28"/>
          <w:szCs w:val="28"/>
        </w:rPr>
      </w:pPr>
      <w:r w:rsidRPr="00A60936">
        <w:rPr>
          <w:rStyle w:val="914pt2pt"/>
          <w:rFonts w:eastAsia="Verdana"/>
        </w:rPr>
        <w:t>К</w:t>
      </w:r>
      <w:r w:rsidRPr="00A60936">
        <w:rPr>
          <w:rStyle w:val="914pt"/>
          <w:rFonts w:eastAsia="Impact"/>
        </w:rPr>
        <w:t xml:space="preserve"> - коефіцієнт запасу </w:t>
      </w:r>
      <w:r w:rsidRPr="00A60936">
        <w:rPr>
          <w:rStyle w:val="914pt2pt"/>
          <w:rFonts w:eastAsia="Verdana"/>
        </w:rPr>
        <w:t>(К</w:t>
      </w:r>
      <w:r w:rsidRPr="00A60936">
        <w:rPr>
          <w:rStyle w:val="914pt"/>
          <w:rFonts w:eastAsia="Impact"/>
        </w:rPr>
        <w:t xml:space="preserve"> = 1,4 );</w:t>
      </w:r>
      <w:r w:rsidRPr="00A60936">
        <w:rPr>
          <w:rStyle w:val="914pt"/>
          <w:rFonts w:eastAsia="Impact"/>
        </w:rPr>
        <w:tab/>
      </w:r>
    </w:p>
    <w:p w:rsidR="00DA0C8E" w:rsidRPr="00A60936" w:rsidRDefault="00860D0F" w:rsidP="00BE7F00">
      <w:pPr>
        <w:pStyle w:val="92"/>
        <w:shd w:val="clear" w:color="auto" w:fill="auto"/>
        <w:spacing w:after="0" w:line="360" w:lineRule="auto"/>
        <w:ind w:firstLine="709"/>
        <w:rPr>
          <w:b w:val="0"/>
          <w:sz w:val="28"/>
          <w:szCs w:val="28"/>
        </w:rPr>
      </w:pPr>
      <m:oMath>
        <m:r>
          <m:rPr>
            <m:sty m:val="bi"/>
          </m:rPr>
          <w:rPr>
            <w:rStyle w:val="914pt"/>
            <w:rFonts w:ascii="Cambria Math" w:eastAsia="Impact" w:hAnsi="Cambria Math"/>
          </w:rPr>
          <m:t>Z</m:t>
        </m:r>
      </m:oMath>
      <w:r w:rsidR="00DA0C8E" w:rsidRPr="00A60936">
        <w:rPr>
          <w:rStyle w:val="914pt"/>
          <w:rFonts w:eastAsia="Impact"/>
        </w:rPr>
        <w:t xml:space="preserve"> - коефіцієнт мінімальної освітленості </w:t>
      </w:r>
      <w:r w:rsidR="00DA0C8E" w:rsidRPr="00A60936">
        <w:rPr>
          <w:rStyle w:val="914pt2pt"/>
          <w:rFonts w:eastAsia="Verdana"/>
        </w:rPr>
        <w:t>(</w:t>
      </w:r>
      <m:oMath>
        <m:r>
          <m:rPr>
            <m:sty m:val="bi"/>
          </m:rPr>
          <w:rPr>
            <w:rStyle w:val="914pt"/>
            <w:rFonts w:ascii="Cambria Math" w:eastAsia="Impact" w:hAnsi="Cambria Math"/>
          </w:rPr>
          <m:t>Z</m:t>
        </m:r>
      </m:oMath>
      <w:r w:rsidR="00DA0C8E" w:rsidRPr="00A60936">
        <w:rPr>
          <w:rStyle w:val="914pt"/>
          <w:rFonts w:eastAsia="Impact"/>
        </w:rPr>
        <w:t xml:space="preserve"> = 1,2);</w:t>
      </w:r>
    </w:p>
    <w:p w:rsidR="00DA0C8E" w:rsidRPr="00A60936" w:rsidRDefault="007B7289" w:rsidP="00BE7F00">
      <w:pPr>
        <w:pStyle w:val="92"/>
        <w:shd w:val="clear" w:color="auto" w:fill="auto"/>
        <w:spacing w:after="0" w:line="360" w:lineRule="auto"/>
        <w:ind w:firstLine="709"/>
        <w:rPr>
          <w:rStyle w:val="914pt"/>
          <w:rFonts w:eastAsia="Impact"/>
        </w:rPr>
      </w:pPr>
      <m:oMath>
        <m:sSub>
          <m:sSubPr>
            <m:ctrlPr>
              <w:rPr>
                <w:rStyle w:val="914pt"/>
                <w:rFonts w:ascii="Cambria Math" w:eastAsia="Impact"/>
                <w:b/>
                <w:bCs/>
                <w:i/>
              </w:rPr>
            </m:ctrlPr>
          </m:sSubPr>
          <m:e>
            <m:r>
              <m:rPr>
                <m:sty m:val="bi"/>
              </m:rPr>
              <w:rPr>
                <w:rStyle w:val="914pt"/>
                <w:rFonts w:ascii="Cambria Math" w:eastAsia="Impact" w:hAnsi="Cambria Math"/>
              </w:rPr>
              <m:t>η</m:t>
            </m:r>
          </m:e>
          <m:sub/>
        </m:sSub>
      </m:oMath>
      <w:r w:rsidR="00DA0C8E" w:rsidRPr="00A60936">
        <w:rPr>
          <w:rStyle w:val="914pt2pt"/>
          <w:rFonts w:eastAsia="Verdana"/>
        </w:rPr>
        <w:t>-</w:t>
      </w:r>
      <w:r w:rsidR="00DA0C8E" w:rsidRPr="00A60936">
        <w:rPr>
          <w:rStyle w:val="914pt"/>
          <w:rFonts w:eastAsia="Impact"/>
        </w:rPr>
        <w:t xml:space="preserve"> коефіцієнт використання світлового потоку (відношення потоку, що падає на розрахункову поверхню до сумарного потоку всіх ламп; визначається за показниками приміщення, типом світильника та коефіцієнтами відбиття світла від стін </w:t>
      </w:r>
      <w:r w:rsidR="00DA0C8E" w:rsidRPr="00A60936">
        <w:rPr>
          <w:rStyle w:val="914pt2pt"/>
          <w:rFonts w:eastAsia="Verdana"/>
        </w:rPr>
        <w:t>p</w:t>
      </w:r>
      <w:r w:rsidR="00DA0C8E" w:rsidRPr="00A60936">
        <w:rPr>
          <w:rStyle w:val="914pt2pt"/>
          <w:rFonts w:eastAsia="Verdana"/>
          <w:i w:val="0"/>
          <w:vertAlign w:val="subscript"/>
        </w:rPr>
        <w:t>стін</w:t>
      </w:r>
      <w:r w:rsidR="00DA0C8E" w:rsidRPr="00A60936">
        <w:rPr>
          <w:rStyle w:val="914pt"/>
          <w:rFonts w:eastAsia="Impact"/>
        </w:rPr>
        <w:t xml:space="preserve">, стелі </w:t>
      </w:r>
      <w:r w:rsidR="00DA0C8E" w:rsidRPr="00A60936">
        <w:rPr>
          <w:rStyle w:val="914pt2pt"/>
          <w:rFonts w:eastAsia="Verdana"/>
        </w:rPr>
        <w:t>р</w:t>
      </w:r>
      <w:r w:rsidR="00DA0C8E" w:rsidRPr="00A60936">
        <w:rPr>
          <w:rStyle w:val="914pt2pt"/>
          <w:rFonts w:eastAsia="Verdana"/>
          <w:vertAlign w:val="subscript"/>
        </w:rPr>
        <w:t>стел</w:t>
      </w:r>
      <w:r w:rsidR="00DA0C8E" w:rsidRPr="00A60936">
        <w:rPr>
          <w:rStyle w:val="914pt"/>
          <w:rFonts w:eastAsia="Impact"/>
        </w:rPr>
        <w:t xml:space="preserve"> та підлоги </w:t>
      </w:r>
      <w:r w:rsidR="00DA0C8E" w:rsidRPr="00A60936">
        <w:rPr>
          <w:rStyle w:val="914pt2pt"/>
          <w:rFonts w:eastAsia="Verdana"/>
        </w:rPr>
        <w:t>р</w:t>
      </w:r>
      <w:r w:rsidR="00DA0C8E" w:rsidRPr="00A60936">
        <w:rPr>
          <w:rStyle w:val="914pt"/>
          <w:rFonts w:eastAsia="Impact"/>
          <w:vertAlign w:val="subscript"/>
        </w:rPr>
        <w:t>під</w:t>
      </w:r>
      <w:r w:rsidR="00DA0C8E" w:rsidRPr="00A60936">
        <w:rPr>
          <w:rStyle w:val="914pt"/>
          <w:rFonts w:eastAsia="Impact"/>
        </w:rPr>
        <w:t>). Показник приміщення визначається за формулою:</w:t>
      </w:r>
    </w:p>
    <w:p w:rsidR="00DA0C8E" w:rsidRPr="00A60936" w:rsidRDefault="00860D0F" w:rsidP="00BE7F00">
      <w:pPr>
        <w:pStyle w:val="92"/>
        <w:shd w:val="clear" w:color="auto" w:fill="auto"/>
        <w:spacing w:after="0" w:line="360" w:lineRule="auto"/>
        <w:ind w:firstLine="709"/>
        <w:jc w:val="center"/>
        <w:rPr>
          <w:rFonts w:eastAsia="Impact"/>
          <w:b w:val="0"/>
          <w:sz w:val="28"/>
          <w:szCs w:val="28"/>
        </w:rPr>
      </w:pPr>
      <m:oMath>
        <m:r>
          <m:rPr>
            <m:sty m:val="bi"/>
          </m:rPr>
          <w:rPr>
            <w:rFonts w:ascii="Cambria Math" w:hAnsi="Cambria Math"/>
            <w:sz w:val="28"/>
            <w:szCs w:val="28"/>
          </w:rPr>
          <m:t>r</m:t>
        </m:r>
        <m:r>
          <m:rPr>
            <m:sty m:val="bi"/>
          </m:rPr>
          <w:rPr>
            <w:rFonts w:ascii="Cambria Math"/>
            <w:sz w:val="28"/>
            <w:szCs w:val="28"/>
          </w:rPr>
          <m:t>=</m:t>
        </m:r>
        <m:f>
          <m:fPr>
            <m:ctrlPr>
              <w:rPr>
                <w:rFonts w:ascii="Cambria Math" w:hAnsi="Cambria Math"/>
                <w:b w:val="0"/>
                <w:i/>
                <w:sz w:val="28"/>
                <w:szCs w:val="28"/>
              </w:rPr>
            </m:ctrlPr>
          </m:fPr>
          <m:num>
            <m:r>
              <m:rPr>
                <m:sty m:val="bi"/>
              </m:rPr>
              <w:rPr>
                <w:rFonts w:ascii="Cambria Math" w:hAnsi="Cambria Math"/>
                <w:sz w:val="28"/>
                <w:szCs w:val="28"/>
              </w:rPr>
              <m:t>A</m:t>
            </m:r>
            <m:r>
              <m:rPr>
                <m:sty m:val="bi"/>
              </m:rPr>
              <w:rPr>
                <w:rFonts w:hAnsi="Cambria Math"/>
                <w:sz w:val="28"/>
                <w:szCs w:val="28"/>
              </w:rPr>
              <m:t>*</m:t>
            </m:r>
            <m:r>
              <m:rPr>
                <m:sty m:val="bi"/>
              </m:rPr>
              <w:rPr>
                <w:rFonts w:ascii="Cambria Math" w:hAnsi="Cambria Math"/>
                <w:sz w:val="28"/>
                <w:szCs w:val="28"/>
              </w:rPr>
              <m:t>B</m:t>
            </m:r>
          </m:num>
          <m:den>
            <m:r>
              <m:rPr>
                <m:sty m:val="bi"/>
              </m:rPr>
              <w:rPr>
                <w:rFonts w:ascii="Cambria Math" w:hAnsi="Cambria Math"/>
                <w:sz w:val="28"/>
                <w:szCs w:val="28"/>
              </w:rPr>
              <m:t>H</m:t>
            </m:r>
            <m:r>
              <m:rPr>
                <m:sty m:val="bi"/>
              </m:rPr>
              <w:rPr>
                <w:rFonts w:hAnsi="Cambria Math"/>
                <w:sz w:val="28"/>
                <w:szCs w:val="28"/>
              </w:rPr>
              <m:t>*</m:t>
            </m:r>
            <m:d>
              <m:dPr>
                <m:ctrlPr>
                  <w:rPr>
                    <w:rFonts w:ascii="Cambria Math" w:hAnsi="Cambria Math"/>
                    <w:b w:val="0"/>
                    <w:i/>
                    <w:sz w:val="28"/>
                    <w:szCs w:val="28"/>
                  </w:rPr>
                </m:ctrlPr>
              </m:dPr>
              <m:e>
                <m:r>
                  <m:rPr>
                    <m:sty m:val="bi"/>
                  </m:rPr>
                  <w:rPr>
                    <w:rFonts w:ascii="Cambria Math" w:hAnsi="Cambria Math"/>
                    <w:sz w:val="28"/>
                    <w:szCs w:val="28"/>
                  </w:rPr>
                  <m:t>A</m:t>
                </m:r>
                <m:r>
                  <m:rPr>
                    <m:sty m:val="bi"/>
                  </m:rPr>
                  <w:rPr>
                    <w:rFonts w:ascii="Cambria Math"/>
                    <w:sz w:val="28"/>
                    <w:szCs w:val="28"/>
                  </w:rPr>
                  <m:t>+</m:t>
                </m:r>
                <m:r>
                  <m:rPr>
                    <m:sty m:val="bi"/>
                  </m:rPr>
                  <w:rPr>
                    <w:rFonts w:ascii="Cambria Math" w:hAnsi="Cambria Math"/>
                    <w:sz w:val="28"/>
                    <w:szCs w:val="28"/>
                  </w:rPr>
                  <m:t>B</m:t>
                </m:r>
              </m:e>
            </m:d>
          </m:den>
        </m:f>
        <m:r>
          <m:rPr>
            <m:sty m:val="bi"/>
          </m:rPr>
          <w:rPr>
            <w:rFonts w:ascii="Cambria Math"/>
            <w:sz w:val="28"/>
            <w:szCs w:val="28"/>
          </w:rPr>
          <m:t xml:space="preserve">  ;      </m:t>
        </m:r>
      </m:oMath>
      <w:r w:rsidR="00DA0C8E" w:rsidRPr="00A60936">
        <w:rPr>
          <w:b w:val="0"/>
          <w:color w:val="000000"/>
          <w:sz w:val="28"/>
          <w:szCs w:val="28"/>
        </w:rPr>
        <w:t>(5.12)</w:t>
      </w:r>
    </w:p>
    <w:p w:rsidR="00DA0C8E" w:rsidRPr="00A60936" w:rsidRDefault="00DA0C8E" w:rsidP="00BE7F00">
      <w:pPr>
        <w:pStyle w:val="92"/>
        <w:shd w:val="clear" w:color="auto" w:fill="auto"/>
        <w:spacing w:after="0" w:line="360" w:lineRule="auto"/>
        <w:ind w:firstLine="709"/>
        <w:rPr>
          <w:b w:val="0"/>
          <w:sz w:val="28"/>
          <w:szCs w:val="28"/>
        </w:rPr>
      </w:pPr>
      <w:r w:rsidRPr="00A60936">
        <w:rPr>
          <w:rStyle w:val="914pt"/>
          <w:rFonts w:eastAsia="Impact"/>
        </w:rPr>
        <w:t xml:space="preserve">де А, </w:t>
      </w:r>
      <w:r w:rsidRPr="00A60936">
        <w:rPr>
          <w:rStyle w:val="914pt2pt"/>
          <w:rFonts w:eastAsia="Verdana"/>
        </w:rPr>
        <w:t>В -</w:t>
      </w:r>
      <w:r w:rsidRPr="00A60936">
        <w:rPr>
          <w:rStyle w:val="914pt"/>
          <w:rFonts w:eastAsia="Impact"/>
        </w:rPr>
        <w:t xml:space="preserve"> розміри приміщення;</w:t>
      </w:r>
    </w:p>
    <w:p w:rsidR="00DA0C8E" w:rsidRPr="00A60936" w:rsidRDefault="00DA0C8E" w:rsidP="00BE7F00">
      <w:pPr>
        <w:pStyle w:val="92"/>
        <w:shd w:val="clear" w:color="auto" w:fill="auto"/>
        <w:spacing w:after="0" w:line="360" w:lineRule="auto"/>
        <w:ind w:firstLine="709"/>
        <w:rPr>
          <w:b w:val="0"/>
          <w:sz w:val="28"/>
          <w:szCs w:val="28"/>
        </w:rPr>
      </w:pPr>
      <w:r w:rsidRPr="00A60936">
        <w:rPr>
          <w:rStyle w:val="914pt2pt"/>
          <w:rFonts w:eastAsia="Verdana"/>
        </w:rPr>
        <w:t>Н -</w:t>
      </w:r>
      <w:r w:rsidRPr="00A60936">
        <w:rPr>
          <w:rStyle w:val="914pt"/>
          <w:rFonts w:eastAsia="Impact"/>
        </w:rPr>
        <w:t xml:space="preserve"> висота підвісу світильника над робочою поверхнею.</w:t>
      </w:r>
    </w:p>
    <w:p w:rsidR="00DA0C8E" w:rsidRPr="00A60936" w:rsidRDefault="00DA0C8E" w:rsidP="00BE7F00">
      <w:pPr>
        <w:pStyle w:val="92"/>
        <w:shd w:val="clear" w:color="auto" w:fill="auto"/>
        <w:spacing w:after="0" w:line="360" w:lineRule="auto"/>
        <w:ind w:firstLine="709"/>
        <w:rPr>
          <w:b w:val="0"/>
          <w:sz w:val="28"/>
          <w:szCs w:val="28"/>
        </w:rPr>
      </w:pPr>
      <w:r w:rsidRPr="00A60936">
        <w:rPr>
          <w:rStyle w:val="914pt"/>
          <w:rFonts w:eastAsia="Impact"/>
        </w:rPr>
        <w:t>Для прийнятого приміщення А=2.5м, В=3м, а Н=2.5м.</w:t>
      </w:r>
    </w:p>
    <w:p w:rsidR="00DA0C8E" w:rsidRPr="00A60936" w:rsidRDefault="00860D0F" w:rsidP="00BE7F00">
      <w:pPr>
        <w:pStyle w:val="92"/>
        <w:shd w:val="clear" w:color="auto" w:fill="auto"/>
        <w:spacing w:after="0" w:line="360" w:lineRule="auto"/>
        <w:ind w:firstLine="709"/>
        <w:jc w:val="center"/>
        <w:rPr>
          <w:b w:val="0"/>
          <w:sz w:val="28"/>
          <w:szCs w:val="28"/>
        </w:rPr>
      </w:pPr>
      <m:oMath>
        <m:r>
          <m:rPr>
            <m:sty m:val="bi"/>
          </m:rPr>
          <w:rPr>
            <w:rFonts w:ascii="Cambria Math" w:hAnsi="Cambria Math"/>
            <w:sz w:val="28"/>
            <w:szCs w:val="28"/>
          </w:rPr>
          <m:t>r</m:t>
        </m:r>
        <m:r>
          <m:rPr>
            <m:sty m:val="bi"/>
          </m:rPr>
          <w:rPr>
            <w:rFonts w:ascii="Cambria Math"/>
            <w:sz w:val="28"/>
            <w:szCs w:val="28"/>
          </w:rPr>
          <m:t>=</m:t>
        </m:r>
        <m:f>
          <m:fPr>
            <m:ctrlPr>
              <w:rPr>
                <w:rFonts w:ascii="Cambria Math" w:hAnsi="Cambria Math"/>
                <w:b w:val="0"/>
                <w:i/>
                <w:sz w:val="28"/>
                <w:szCs w:val="28"/>
              </w:rPr>
            </m:ctrlPr>
          </m:fPr>
          <m:num>
            <m:r>
              <m:rPr>
                <m:sty m:val="bi"/>
              </m:rPr>
              <w:rPr>
                <w:rFonts w:ascii="Cambria Math"/>
                <w:sz w:val="28"/>
                <w:szCs w:val="28"/>
              </w:rPr>
              <m:t>2.5</m:t>
            </m:r>
            <m:r>
              <m:rPr>
                <m:sty m:val="bi"/>
              </m:rPr>
              <w:rPr>
                <w:rFonts w:hAnsi="Cambria Math"/>
                <w:sz w:val="28"/>
                <w:szCs w:val="28"/>
              </w:rPr>
              <m:t>*</m:t>
            </m:r>
            <m:r>
              <m:rPr>
                <m:sty m:val="bi"/>
              </m:rPr>
              <w:rPr>
                <w:rFonts w:ascii="Cambria Math"/>
                <w:sz w:val="28"/>
                <w:szCs w:val="28"/>
              </w:rPr>
              <m:t>3</m:t>
            </m:r>
          </m:num>
          <m:den>
            <m:r>
              <m:rPr>
                <m:sty m:val="bi"/>
              </m:rPr>
              <w:rPr>
                <w:rFonts w:ascii="Cambria Math"/>
                <w:sz w:val="28"/>
                <w:szCs w:val="28"/>
              </w:rPr>
              <m:t>2.5</m:t>
            </m:r>
            <m:r>
              <m:rPr>
                <m:sty m:val="bi"/>
              </m:rPr>
              <w:rPr>
                <w:rFonts w:hAnsi="Cambria Math"/>
                <w:sz w:val="28"/>
                <w:szCs w:val="28"/>
              </w:rPr>
              <m:t>*</m:t>
            </m:r>
            <m:r>
              <m:rPr>
                <m:sty m:val="bi"/>
              </m:rPr>
              <w:rPr>
                <w:rFonts w:ascii="Cambria Math"/>
                <w:sz w:val="28"/>
                <w:szCs w:val="28"/>
              </w:rPr>
              <m:t>(2.5+3)</m:t>
            </m:r>
          </m:den>
        </m:f>
        <m:r>
          <m:rPr>
            <m:sty m:val="bi"/>
          </m:rPr>
          <w:rPr>
            <w:rFonts w:ascii="Cambria Math"/>
            <w:sz w:val="28"/>
            <w:szCs w:val="28"/>
          </w:rPr>
          <m:t xml:space="preserve"> ;</m:t>
        </m:r>
      </m:oMath>
      <w:r w:rsidR="00DA0C8E" w:rsidRPr="00A60936">
        <w:rPr>
          <w:b w:val="0"/>
          <w:sz w:val="28"/>
          <w:szCs w:val="28"/>
        </w:rPr>
        <w:t xml:space="preserve">        </w:t>
      </w:r>
      <w:r w:rsidR="00DA0C8E" w:rsidRPr="00A60936">
        <w:rPr>
          <w:rStyle w:val="914pt"/>
          <w:rFonts w:eastAsia="Impact"/>
        </w:rPr>
        <w:tab/>
        <w:t>(5.13)</w:t>
      </w:r>
    </w:p>
    <w:p w:rsidR="00DA0C8E" w:rsidRPr="00A60936" w:rsidRDefault="00DA0C8E" w:rsidP="00BE7F00">
      <w:pPr>
        <w:pStyle w:val="92"/>
        <w:shd w:val="clear" w:color="auto" w:fill="auto"/>
        <w:spacing w:after="0" w:line="360" w:lineRule="auto"/>
        <w:ind w:firstLine="709"/>
        <w:rPr>
          <w:b w:val="0"/>
          <w:sz w:val="28"/>
          <w:szCs w:val="28"/>
        </w:rPr>
      </w:pPr>
      <w:r w:rsidRPr="00A60936">
        <w:rPr>
          <w:rStyle w:val="914pt"/>
          <w:rFonts w:eastAsia="Impact"/>
        </w:rPr>
        <w:t>Для освітлення вибираємо люмінесцентні лампи денного світла ЛБ-40-1 з наступними параметрами:</w:t>
      </w:r>
    </w:p>
    <w:p w:rsidR="00DA0C8E" w:rsidRPr="00A60936" w:rsidRDefault="00DA0C8E" w:rsidP="00BE7F00">
      <w:pPr>
        <w:pStyle w:val="92"/>
        <w:shd w:val="clear" w:color="auto" w:fill="auto"/>
        <w:spacing w:after="0" w:line="360" w:lineRule="auto"/>
        <w:ind w:firstLine="709"/>
        <w:rPr>
          <w:b w:val="0"/>
          <w:sz w:val="28"/>
          <w:szCs w:val="28"/>
        </w:rPr>
      </w:pPr>
      <w:r w:rsidRPr="00A60936">
        <w:rPr>
          <w:rStyle w:val="914pt"/>
          <w:rFonts w:eastAsia="Impact"/>
        </w:rPr>
        <w:t>Напруга живлення, В - 220;</w:t>
      </w:r>
    </w:p>
    <w:p w:rsidR="00DA0C8E" w:rsidRPr="00A60936" w:rsidRDefault="00DA0C8E" w:rsidP="00BE7F00">
      <w:pPr>
        <w:pStyle w:val="92"/>
        <w:shd w:val="clear" w:color="auto" w:fill="auto"/>
        <w:spacing w:after="0" w:line="360" w:lineRule="auto"/>
        <w:ind w:firstLine="709"/>
        <w:rPr>
          <w:b w:val="0"/>
          <w:sz w:val="28"/>
          <w:szCs w:val="28"/>
        </w:rPr>
      </w:pPr>
      <w:r w:rsidRPr="00A60936">
        <w:rPr>
          <w:rStyle w:val="914pt"/>
          <w:rFonts w:eastAsia="Impact"/>
        </w:rPr>
        <w:t>Потужність споживання, Вт - 80;</w:t>
      </w:r>
    </w:p>
    <w:p w:rsidR="00DA0C8E" w:rsidRPr="00A60936" w:rsidRDefault="00DA0C8E" w:rsidP="00BE7F00">
      <w:pPr>
        <w:pStyle w:val="92"/>
        <w:shd w:val="clear" w:color="auto" w:fill="auto"/>
        <w:spacing w:after="0" w:line="360" w:lineRule="auto"/>
        <w:ind w:firstLine="709"/>
        <w:rPr>
          <w:b w:val="0"/>
          <w:sz w:val="28"/>
          <w:szCs w:val="28"/>
        </w:rPr>
      </w:pPr>
      <w:r w:rsidRPr="00A60936">
        <w:rPr>
          <w:rStyle w:val="914pt"/>
          <w:rFonts w:eastAsia="Impact"/>
        </w:rPr>
        <w:t>Світловий потік, лм - 4320;</w:t>
      </w:r>
    </w:p>
    <w:p w:rsidR="00DA0C8E" w:rsidRPr="00A60936" w:rsidRDefault="00DA0C8E" w:rsidP="00BE7F00">
      <w:pPr>
        <w:pStyle w:val="92"/>
        <w:shd w:val="clear" w:color="auto" w:fill="auto"/>
        <w:spacing w:after="0" w:line="360" w:lineRule="auto"/>
        <w:ind w:firstLine="709"/>
        <w:rPr>
          <w:b w:val="0"/>
          <w:sz w:val="28"/>
          <w:szCs w:val="28"/>
        </w:rPr>
      </w:pPr>
      <w:r w:rsidRPr="00A60936">
        <w:rPr>
          <w:rStyle w:val="914pt"/>
          <w:rFonts w:eastAsia="Impact"/>
        </w:rPr>
        <w:t>Світлова віддача, лк/Вт - 48,3</w:t>
      </w:r>
    </w:p>
    <w:p w:rsidR="00DA0C8E" w:rsidRPr="00A60936" w:rsidRDefault="00DA0C8E" w:rsidP="00BE7F00">
      <w:pPr>
        <w:pStyle w:val="92"/>
        <w:shd w:val="clear" w:color="auto" w:fill="auto"/>
        <w:spacing w:after="0" w:line="360" w:lineRule="auto"/>
        <w:ind w:firstLine="709"/>
        <w:rPr>
          <w:b w:val="0"/>
          <w:sz w:val="28"/>
          <w:szCs w:val="28"/>
        </w:rPr>
      </w:pPr>
      <w:r w:rsidRPr="00A60936">
        <w:rPr>
          <w:rStyle w:val="914pt"/>
          <w:rFonts w:eastAsia="Impact"/>
        </w:rPr>
        <w:t xml:space="preserve">Для усунення стробоскопічного ефекту лампи у світильнику використовуються попарно. Вибираємо світильник НОГЛ - 2x80 з габаритами 1655 х 230 х 380 мм. Для світильників цього типу при заданому значенні і=0,625; </w:t>
      </w:r>
      <w:r w:rsidRPr="00A60936">
        <w:rPr>
          <w:rStyle w:val="914pt0"/>
        </w:rPr>
        <w:t>р</w:t>
      </w:r>
      <w:r w:rsidRPr="00A60936">
        <w:rPr>
          <w:rStyle w:val="914pt0"/>
          <w:vertAlign w:val="subscript"/>
        </w:rPr>
        <w:t>під</w:t>
      </w:r>
      <w:r w:rsidRPr="00A60936">
        <w:rPr>
          <w:rStyle w:val="914pt"/>
          <w:rFonts w:eastAsia="Impact"/>
        </w:rPr>
        <w:t xml:space="preserve"> =60</w:t>
      </w:r>
      <w:r w:rsidRPr="00A60936">
        <w:rPr>
          <w:rStyle w:val="914pt0"/>
        </w:rPr>
        <w:t>%;</w:t>
      </w:r>
      <w:r w:rsidRPr="00A60936">
        <w:rPr>
          <w:rStyle w:val="914pt2pt"/>
          <w:rFonts w:eastAsia="Verdana"/>
        </w:rPr>
        <w:t xml:space="preserve"> p</w:t>
      </w:r>
      <w:r w:rsidRPr="00A60936">
        <w:rPr>
          <w:rStyle w:val="914pt2pt"/>
          <w:rFonts w:eastAsia="Verdana"/>
          <w:i w:val="0"/>
          <w:vertAlign w:val="subscript"/>
        </w:rPr>
        <w:t>стін</w:t>
      </w:r>
      <w:r w:rsidRPr="00A60936">
        <w:rPr>
          <w:rStyle w:val="914pt"/>
          <w:rFonts w:eastAsia="Impact"/>
        </w:rPr>
        <w:t>,</w:t>
      </w:r>
      <w:r w:rsidRPr="00A60936">
        <w:rPr>
          <w:rStyle w:val="912pt"/>
          <w:sz w:val="28"/>
          <w:szCs w:val="28"/>
        </w:rPr>
        <w:t>=35%;</w:t>
      </w:r>
      <w:r w:rsidRPr="00A60936">
        <w:rPr>
          <w:rStyle w:val="914pt2pt"/>
          <w:rFonts w:eastAsia="Verdana"/>
        </w:rPr>
        <w:t xml:space="preserve"> </w:t>
      </w:r>
      <w:r w:rsidRPr="00A60936">
        <w:rPr>
          <w:rStyle w:val="914pt2pt"/>
          <w:rFonts w:eastAsia="Verdana"/>
          <w:i w:val="0"/>
        </w:rPr>
        <w:t>р</w:t>
      </w:r>
      <w:r w:rsidRPr="00A60936">
        <w:rPr>
          <w:rStyle w:val="914pt2pt"/>
          <w:rFonts w:eastAsia="Verdana"/>
          <w:i w:val="0"/>
          <w:vertAlign w:val="subscript"/>
        </w:rPr>
        <w:t>стел</w:t>
      </w:r>
      <w:r w:rsidRPr="00A60936">
        <w:rPr>
          <w:rStyle w:val="912pt"/>
          <w:sz w:val="28"/>
          <w:szCs w:val="28"/>
        </w:rPr>
        <w:t xml:space="preserve">=15% </w:t>
      </w:r>
      <w:r w:rsidRPr="00A60936">
        <w:rPr>
          <w:rStyle w:val="914pt"/>
          <w:rFonts w:eastAsia="Impact"/>
        </w:rPr>
        <w:t>знаходимо з таблиці значення</w:t>
      </w:r>
      <w:r w:rsidR="00860D0F" w:rsidRPr="00A60936">
        <w:rPr>
          <w:b w:val="0"/>
          <w:sz w:val="28"/>
          <w:szCs w:val="28"/>
        </w:rPr>
        <w:t xml:space="preserve"> </w:t>
      </w:r>
      <m:oMath>
        <m:r>
          <m:rPr>
            <m:sty m:val="bi"/>
          </m:rPr>
          <w:rPr>
            <w:rStyle w:val="914pt"/>
            <w:rFonts w:ascii="Cambria Math" w:eastAsia="Impact" w:hAnsi="Cambria Math"/>
          </w:rPr>
          <m:t>η</m:t>
        </m:r>
      </m:oMath>
      <w:r w:rsidRPr="00A60936">
        <w:rPr>
          <w:rStyle w:val="914pt1"/>
        </w:rPr>
        <w:t xml:space="preserve"> =</w:t>
      </w:r>
      <w:r w:rsidRPr="00A60936">
        <w:rPr>
          <w:rStyle w:val="914pt"/>
          <w:rFonts w:eastAsia="Impact"/>
        </w:rPr>
        <w:t xml:space="preserve"> </w:t>
      </w:r>
      <w:r w:rsidRPr="00A60936">
        <w:rPr>
          <w:rStyle w:val="912pt"/>
          <w:sz w:val="28"/>
          <w:szCs w:val="28"/>
        </w:rPr>
        <w:t>15%</w:t>
      </w:r>
      <w:r w:rsidRPr="00A60936">
        <w:rPr>
          <w:rStyle w:val="914pt"/>
          <w:rFonts w:eastAsia="Impact"/>
        </w:rPr>
        <w:t>. Світловий потік становитиме:</w:t>
      </w:r>
    </w:p>
    <w:p w:rsidR="00DA0C8E" w:rsidRPr="00A60936" w:rsidRDefault="007B7289" w:rsidP="00BE7F00">
      <w:pPr>
        <w:pStyle w:val="92"/>
        <w:shd w:val="clear" w:color="auto" w:fill="auto"/>
        <w:spacing w:after="0" w:line="360" w:lineRule="auto"/>
        <w:ind w:firstLine="709"/>
        <w:jc w:val="center"/>
        <w:rPr>
          <w:rStyle w:val="914pt"/>
        </w:rPr>
      </w:pPr>
      <m:oMath>
        <m:sSub>
          <m:sSubPr>
            <m:ctrlPr>
              <w:rPr>
                <w:rStyle w:val="914pt"/>
                <w:rFonts w:ascii="Cambria Math" w:eastAsia="Impact"/>
                <w:b/>
                <w:bCs/>
                <w:i/>
              </w:rPr>
            </m:ctrlPr>
          </m:sSubPr>
          <m:e>
            <m:r>
              <m:rPr>
                <m:sty m:val="bi"/>
              </m:rPr>
              <w:rPr>
                <w:rStyle w:val="914pt"/>
                <w:rFonts w:eastAsia="Impact"/>
              </w:rPr>
              <m:t>Ф</m:t>
            </m:r>
          </m:e>
          <m:sub>
            <m:r>
              <m:rPr>
                <m:sty m:val="bi"/>
              </m:rPr>
              <w:rPr>
                <w:rStyle w:val="914pt"/>
                <w:rFonts w:eastAsia="Impact"/>
              </w:rPr>
              <m:t>Ʃ</m:t>
            </m:r>
          </m:sub>
        </m:sSub>
        <m:r>
          <m:rPr>
            <m:sty m:val="bi"/>
          </m:rPr>
          <w:rPr>
            <w:rStyle w:val="914pt"/>
            <w:rFonts w:ascii="Cambria Math" w:eastAsia="Impact"/>
          </w:rPr>
          <m:t>=</m:t>
        </m:r>
        <m:f>
          <m:fPr>
            <m:ctrlPr>
              <w:rPr>
                <w:rStyle w:val="914pt"/>
                <w:rFonts w:ascii="Cambria Math" w:eastAsia="Impact"/>
                <w:b/>
                <w:bCs/>
                <w:i/>
              </w:rPr>
            </m:ctrlPr>
          </m:fPr>
          <m:num>
            <m:r>
              <m:rPr>
                <m:sty m:val="bi"/>
              </m:rPr>
              <w:rPr>
                <w:rStyle w:val="914pt"/>
                <w:rFonts w:ascii="Cambria Math" w:eastAsia="Impact"/>
              </w:rPr>
              <m:t>300</m:t>
            </m:r>
            <m:r>
              <m:rPr>
                <m:sty m:val="bi"/>
              </m:rPr>
              <w:rPr>
                <w:rStyle w:val="914pt"/>
                <w:rFonts w:eastAsia="Impact" w:hAnsi="Cambria Math"/>
              </w:rPr>
              <m:t>*</m:t>
            </m:r>
            <m:r>
              <m:rPr>
                <m:sty m:val="bi"/>
              </m:rPr>
              <w:rPr>
                <w:rStyle w:val="914pt"/>
                <w:rFonts w:ascii="Cambria Math" w:eastAsia="Impact"/>
              </w:rPr>
              <m:t>7.5</m:t>
            </m:r>
            <m:r>
              <m:rPr>
                <m:sty m:val="bi"/>
              </m:rPr>
              <w:rPr>
                <w:rStyle w:val="914pt"/>
                <w:rFonts w:eastAsia="Impact" w:hAnsi="Cambria Math"/>
              </w:rPr>
              <m:t>*</m:t>
            </m:r>
            <m:r>
              <m:rPr>
                <m:sty m:val="bi"/>
              </m:rPr>
              <w:rPr>
                <w:rStyle w:val="914pt"/>
                <w:rFonts w:ascii="Cambria Math" w:eastAsia="Impact"/>
              </w:rPr>
              <m:t>1.4</m:t>
            </m:r>
            <m:r>
              <m:rPr>
                <m:sty m:val="bi"/>
              </m:rPr>
              <w:rPr>
                <w:rStyle w:val="914pt"/>
                <w:rFonts w:eastAsia="Impact" w:hAnsi="Cambria Math"/>
              </w:rPr>
              <m:t>*</m:t>
            </m:r>
            <m:r>
              <m:rPr>
                <m:sty m:val="bi"/>
              </m:rPr>
              <w:rPr>
                <w:rStyle w:val="914pt"/>
                <w:rFonts w:ascii="Cambria Math" w:eastAsia="Impact"/>
              </w:rPr>
              <m:t>1.2</m:t>
            </m:r>
          </m:num>
          <m:den>
            <m:r>
              <m:rPr>
                <m:sty m:val="bi"/>
              </m:rPr>
              <w:rPr>
                <w:rStyle w:val="914pt"/>
                <w:rFonts w:ascii="Cambria Math" w:eastAsia="Impact"/>
              </w:rPr>
              <m:t>15</m:t>
            </m:r>
          </m:den>
        </m:f>
        <m:r>
          <m:rPr>
            <m:sty m:val="bi"/>
          </m:rPr>
          <w:rPr>
            <w:rStyle w:val="914pt"/>
            <w:rFonts w:ascii="Cambria Math" w:eastAsia="Impact"/>
          </w:rPr>
          <m:t xml:space="preserve">=25200 </m:t>
        </m:r>
        <m:r>
          <m:rPr>
            <m:sty m:val="bi"/>
          </m:rPr>
          <w:rPr>
            <w:rStyle w:val="914pt"/>
            <w:rFonts w:eastAsia="Impact"/>
          </w:rPr>
          <m:t>лм</m:t>
        </m:r>
        <m:r>
          <m:rPr>
            <m:sty m:val="bi"/>
          </m:rPr>
          <w:rPr>
            <w:rStyle w:val="914pt"/>
            <w:rFonts w:ascii="Cambria Math" w:eastAsia="Impact"/>
          </w:rPr>
          <m:t>.</m:t>
        </m:r>
      </m:oMath>
      <w:r w:rsidR="00DA0C8E" w:rsidRPr="00A60936">
        <w:rPr>
          <w:rStyle w:val="914pt"/>
          <w:i/>
        </w:rPr>
        <w:t xml:space="preserve"> </w:t>
      </w:r>
      <w:r w:rsidR="00DA0C8E" w:rsidRPr="00A60936">
        <w:rPr>
          <w:rStyle w:val="914pt"/>
          <w:i/>
        </w:rPr>
        <w:tab/>
      </w:r>
      <w:r w:rsidR="00DA0C8E" w:rsidRPr="00A60936">
        <w:rPr>
          <w:rStyle w:val="914pt"/>
          <w:rFonts w:eastAsia="Impact"/>
        </w:rPr>
        <w:tab/>
        <w:t>(5.14)</w:t>
      </w:r>
    </w:p>
    <w:p w:rsidR="00DA0C8E" w:rsidRPr="00A60936" w:rsidRDefault="00DA0C8E" w:rsidP="00BE7F00">
      <w:pPr>
        <w:pStyle w:val="92"/>
        <w:shd w:val="clear" w:color="auto" w:fill="auto"/>
        <w:tabs>
          <w:tab w:val="left" w:pos="2905"/>
        </w:tabs>
        <w:spacing w:after="0" w:line="360" w:lineRule="auto"/>
        <w:ind w:firstLine="709"/>
        <w:rPr>
          <w:rStyle w:val="914pt"/>
          <w:rFonts w:eastAsia="Impact"/>
        </w:rPr>
      </w:pPr>
      <w:r w:rsidRPr="00A60936">
        <w:rPr>
          <w:rStyle w:val="914pt"/>
          <w:rFonts w:eastAsia="Impact"/>
        </w:rPr>
        <w:t>Кількість ламп:</w:t>
      </w:r>
      <w:r w:rsidRPr="00A60936">
        <w:rPr>
          <w:rStyle w:val="914pt"/>
          <w:rFonts w:eastAsia="Impact"/>
        </w:rPr>
        <w:tab/>
      </w:r>
    </w:p>
    <w:p w:rsidR="00DA0C8E" w:rsidRPr="00A60936" w:rsidRDefault="00DA0C8E" w:rsidP="00BE7F00">
      <w:pPr>
        <w:pStyle w:val="92"/>
        <w:shd w:val="clear" w:color="auto" w:fill="auto"/>
        <w:spacing w:after="0" w:line="360" w:lineRule="auto"/>
        <w:ind w:firstLine="709"/>
        <w:jc w:val="center"/>
        <w:rPr>
          <w:rStyle w:val="914pt"/>
          <w:i/>
        </w:rPr>
      </w:pPr>
      <w:r w:rsidRPr="00A60936">
        <w:rPr>
          <w:rStyle w:val="914pt"/>
          <w:rFonts w:eastAsia="Impact"/>
        </w:rPr>
        <w:tab/>
      </w:r>
      <w:r w:rsidRPr="00A60936">
        <w:rPr>
          <w:rStyle w:val="914pt0"/>
        </w:rPr>
        <w:t>N</w:t>
      </w:r>
      <w:r w:rsidRPr="00A60936">
        <w:rPr>
          <w:rStyle w:val="914pt"/>
          <w:rFonts w:eastAsia="Impact"/>
        </w:rPr>
        <w:t xml:space="preserve"> = Ф / Ф </w:t>
      </w:r>
      <w:r w:rsidRPr="00A60936">
        <w:rPr>
          <w:rStyle w:val="914pt"/>
          <w:rFonts w:eastAsia="Impact"/>
          <w:vertAlign w:val="subscript"/>
        </w:rPr>
        <w:t>л</w:t>
      </w:r>
      <w:r w:rsidRPr="00A60936">
        <w:rPr>
          <w:rStyle w:val="914pt"/>
          <w:rFonts w:eastAsia="Impact"/>
        </w:rPr>
        <w:t xml:space="preserve">, </w:t>
      </w:r>
      <w:r w:rsidRPr="00A60936">
        <w:rPr>
          <w:rStyle w:val="914pt"/>
          <w:rFonts w:eastAsia="Impact"/>
        </w:rPr>
        <w:tab/>
        <w:t>(5.15)</w:t>
      </w:r>
    </w:p>
    <w:p w:rsidR="00DA0C8E" w:rsidRPr="00A60936" w:rsidRDefault="00DA0C8E" w:rsidP="00BE7F00">
      <w:pPr>
        <w:pStyle w:val="92"/>
        <w:shd w:val="clear" w:color="auto" w:fill="auto"/>
        <w:spacing w:after="0" w:line="360" w:lineRule="auto"/>
        <w:ind w:firstLine="709"/>
        <w:rPr>
          <w:rStyle w:val="914pt"/>
          <w:rFonts w:eastAsia="Impact"/>
        </w:rPr>
      </w:pPr>
      <w:r w:rsidRPr="00A60936">
        <w:rPr>
          <w:rStyle w:val="914pt"/>
          <w:rFonts w:eastAsia="Impact"/>
        </w:rPr>
        <w:t>де Ф. = 4300 лм - освітленість однією лампою:</w:t>
      </w:r>
    </w:p>
    <w:p w:rsidR="00DA0C8E" w:rsidRPr="00A60936" w:rsidRDefault="00860D0F" w:rsidP="00BE7F00">
      <w:pPr>
        <w:pStyle w:val="92"/>
        <w:shd w:val="clear" w:color="auto" w:fill="auto"/>
        <w:spacing w:after="0" w:line="360" w:lineRule="auto"/>
        <w:ind w:firstLine="709"/>
        <w:jc w:val="center"/>
        <w:rPr>
          <w:rStyle w:val="914pt"/>
          <w:i/>
        </w:rPr>
      </w:pPr>
      <m:oMath>
        <m:r>
          <m:rPr>
            <m:sty m:val="bi"/>
          </m:rPr>
          <w:rPr>
            <w:rStyle w:val="914pt"/>
            <w:rFonts w:ascii="Cambria Math" w:eastAsia="Impact" w:hAnsi="Cambria Math"/>
          </w:rPr>
          <m:t>N</m:t>
        </m:r>
        <m:r>
          <m:rPr>
            <m:sty m:val="bi"/>
          </m:rPr>
          <w:rPr>
            <w:rStyle w:val="914pt"/>
            <w:rFonts w:ascii="Cambria Math" w:eastAsia="Impact"/>
          </w:rPr>
          <m:t>=</m:t>
        </m:r>
        <m:f>
          <m:fPr>
            <m:ctrlPr>
              <w:rPr>
                <w:rStyle w:val="914pt"/>
                <w:rFonts w:ascii="Cambria Math" w:eastAsia="Impact"/>
                <w:b/>
                <w:bCs/>
                <w:i/>
              </w:rPr>
            </m:ctrlPr>
          </m:fPr>
          <m:num>
            <m:r>
              <m:rPr>
                <m:sty m:val="bi"/>
              </m:rPr>
              <w:rPr>
                <w:rStyle w:val="914pt"/>
                <w:rFonts w:ascii="Cambria Math" w:eastAsia="Impact"/>
              </w:rPr>
              <m:t>25200</m:t>
            </m:r>
          </m:num>
          <m:den>
            <m:r>
              <m:rPr>
                <m:sty m:val="bi"/>
              </m:rPr>
              <w:rPr>
                <w:rStyle w:val="914pt"/>
                <w:rFonts w:ascii="Cambria Math" w:eastAsia="Impact"/>
              </w:rPr>
              <m:t>4320</m:t>
            </m:r>
          </m:den>
        </m:f>
        <m:r>
          <m:rPr>
            <m:sty m:val="bi"/>
          </m:rPr>
          <w:rPr>
            <w:rStyle w:val="914pt"/>
            <w:rFonts w:ascii="Cambria Math" w:eastAsia="Impact"/>
          </w:rPr>
          <m:t xml:space="preserve">=5.8=6 </m:t>
        </m:r>
        <m:r>
          <m:rPr>
            <m:sty m:val="bi"/>
          </m:rPr>
          <w:rPr>
            <w:rStyle w:val="914pt"/>
            <w:rFonts w:eastAsia="Impact"/>
          </w:rPr>
          <m:t>шт</m:t>
        </m:r>
        <m:r>
          <m:rPr>
            <m:sty m:val="bi"/>
          </m:rPr>
          <w:rPr>
            <w:rStyle w:val="914pt"/>
            <w:rFonts w:ascii="Cambria Math" w:eastAsia="Impact"/>
          </w:rPr>
          <m:t>.</m:t>
        </m:r>
      </m:oMath>
      <w:r w:rsidR="00DA0C8E" w:rsidRPr="00A60936">
        <w:rPr>
          <w:rStyle w:val="914pt"/>
          <w:i/>
        </w:rPr>
        <w:t xml:space="preserve"> </w:t>
      </w:r>
      <w:r w:rsidR="00DA0C8E" w:rsidRPr="00A60936">
        <w:rPr>
          <w:rStyle w:val="914pt"/>
          <w:rFonts w:eastAsia="Impact"/>
        </w:rPr>
        <w:tab/>
        <w:t>(5.16)</w:t>
      </w:r>
    </w:p>
    <w:p w:rsidR="00DA0C8E" w:rsidRPr="00A60936" w:rsidRDefault="00DA0C8E" w:rsidP="00BE7F00">
      <w:pPr>
        <w:pStyle w:val="92"/>
        <w:shd w:val="clear" w:color="auto" w:fill="auto"/>
        <w:spacing w:after="0" w:line="360" w:lineRule="auto"/>
        <w:ind w:firstLine="709"/>
        <w:rPr>
          <w:rStyle w:val="914pt"/>
          <w:rFonts w:eastAsia="Impact"/>
        </w:rPr>
      </w:pPr>
      <w:r w:rsidRPr="00A60936">
        <w:rPr>
          <w:rStyle w:val="914pt"/>
          <w:rFonts w:eastAsia="Impact"/>
        </w:rPr>
        <w:t>Оскільки у світильнику ОДО застосовується по дві лампи, то необхідно використовувати 3 світильники.</w:t>
      </w:r>
    </w:p>
    <w:p w:rsidR="00DA0C8E" w:rsidRPr="00A60936" w:rsidRDefault="00DA0C8E" w:rsidP="00BE7F00">
      <w:pPr>
        <w:pStyle w:val="92"/>
        <w:shd w:val="clear" w:color="auto" w:fill="auto"/>
        <w:spacing w:after="0" w:line="360" w:lineRule="auto"/>
        <w:ind w:firstLine="709"/>
        <w:rPr>
          <w:b w:val="0"/>
          <w:sz w:val="28"/>
          <w:szCs w:val="28"/>
        </w:rPr>
      </w:pPr>
    </w:p>
    <w:p w:rsidR="00DA0C8E" w:rsidRPr="00A60936" w:rsidRDefault="00DA0C8E" w:rsidP="00DB319B">
      <w:pPr>
        <w:pStyle w:val="2"/>
      </w:pPr>
      <w:bookmarkStart w:id="46" w:name="_Toc419402205"/>
      <w:r w:rsidRPr="00A60936">
        <w:t>5.3 Забезпечення електробезпеки</w:t>
      </w:r>
      <w:bookmarkEnd w:id="46"/>
    </w:p>
    <w:p w:rsidR="00AE5756" w:rsidRPr="00A60936" w:rsidRDefault="00AB6CDA" w:rsidP="00BE7F00">
      <w:pPr>
        <w:rPr>
          <w:rStyle w:val="914pt"/>
          <w:rFonts w:eastAsia="Impact"/>
          <w:b w:val="0"/>
        </w:rPr>
      </w:pPr>
      <w:r w:rsidRPr="00A60936">
        <w:rPr>
          <w:rStyle w:val="914pt"/>
          <w:rFonts w:eastAsia="Impact"/>
          <w:b w:val="0"/>
        </w:rPr>
        <w:tab/>
      </w:r>
    </w:p>
    <w:p w:rsidR="00DA0C8E" w:rsidRPr="00A60936" w:rsidRDefault="00DA0C8E" w:rsidP="00BE7F00">
      <w:pPr>
        <w:rPr>
          <w:szCs w:val="28"/>
        </w:rPr>
      </w:pPr>
      <w:r w:rsidRPr="00A60936">
        <w:rPr>
          <w:rStyle w:val="914pt"/>
          <w:rFonts w:eastAsia="Impact"/>
          <w:b w:val="0"/>
        </w:rPr>
        <w:t xml:space="preserve">При регламентованому технічному обслуговуванні, обов'язковій перевірці з періодичністю не рідше 1 разу на рік, підлягають захист пристроїв ПК від перевантажень по струму і виконаний на базі реле максимального струму, захист від </w:t>
      </w:r>
      <w:r w:rsidRPr="00A60936">
        <w:rPr>
          <w:rFonts w:eastAsia="Impact"/>
          <w:szCs w:val="28"/>
        </w:rPr>
        <w:t>коротких</w:t>
      </w:r>
      <w:r w:rsidRPr="00A60936">
        <w:rPr>
          <w:rStyle w:val="914pt"/>
          <w:rFonts w:eastAsia="Impact"/>
          <w:b w:val="0"/>
        </w:rPr>
        <w:t xml:space="preserve"> замикань. При заміні елементів захисту не допускається застосовувати реле з само поверненням.</w:t>
      </w:r>
    </w:p>
    <w:p w:rsidR="00DA0C8E" w:rsidRPr="00A60936" w:rsidRDefault="00DA0C8E" w:rsidP="00BE7F00">
      <w:pPr>
        <w:pStyle w:val="92"/>
        <w:shd w:val="clear" w:color="auto" w:fill="auto"/>
        <w:spacing w:after="0" w:line="360" w:lineRule="auto"/>
        <w:ind w:firstLine="709"/>
        <w:rPr>
          <w:b w:val="0"/>
          <w:sz w:val="28"/>
          <w:szCs w:val="28"/>
        </w:rPr>
      </w:pPr>
      <w:r w:rsidRPr="00A60936">
        <w:rPr>
          <w:rStyle w:val="914pt"/>
          <w:rFonts w:eastAsia="Impact"/>
        </w:rPr>
        <w:t>Електричний опір і міцність ізоляції в пристроях ПК перевіряється відповідно до ЕД з врахуванням наявності подвійної, підсиленої і додаткової ізоляції.</w:t>
      </w:r>
    </w:p>
    <w:p w:rsidR="00DA0C8E" w:rsidRPr="00A60936" w:rsidRDefault="00DA0C8E" w:rsidP="00BE7F00">
      <w:pPr>
        <w:pStyle w:val="92"/>
        <w:spacing w:after="0" w:line="360" w:lineRule="auto"/>
        <w:ind w:firstLine="709"/>
        <w:rPr>
          <w:rStyle w:val="914pt"/>
          <w:rFonts w:eastAsia="Impact"/>
        </w:rPr>
      </w:pPr>
      <w:r w:rsidRPr="00A60936">
        <w:rPr>
          <w:rStyle w:val="914pt"/>
          <w:rFonts w:eastAsia="Impact"/>
        </w:rPr>
        <w:t>При технічному обслуговуванні пристроїв ПК підлягає обов'язковій перевірці справність зовнішнього підключення ПК до мережі і підключених пристроїв. Проводи і кабелі не повинні мати пошкоджень ізоляції і захисної оболонки, обривів жил у місцях приєднання. В місцях введення у вхідні пристрої проводи і кабелі повинні бути закріплені, щоб не створювати натягу струмопровідних жил. З'єднувальні пристрої, зокрема вбудовані в ПК, повинні мати справні контакти, в з'єднувальних пристроях релейно-контактного типу контактний зазор у відключеному стані повинен бути не меншим 3 мм.</w:t>
      </w:r>
    </w:p>
    <w:p w:rsidR="00DA0C8E" w:rsidRPr="00A60936" w:rsidRDefault="00DA0C8E" w:rsidP="00BE7F00">
      <w:pPr>
        <w:pStyle w:val="92"/>
        <w:spacing w:after="0" w:line="360" w:lineRule="auto"/>
        <w:ind w:firstLine="709"/>
        <w:rPr>
          <w:rStyle w:val="914pt"/>
          <w:rFonts w:eastAsia="Impact"/>
        </w:rPr>
      </w:pPr>
      <w:r w:rsidRPr="00A60936">
        <w:rPr>
          <w:rStyle w:val="914pt"/>
          <w:rFonts w:eastAsia="Impact"/>
        </w:rPr>
        <w:t>Для безпечної експлуатації ПК в приміщенні, де вона встановлена, повинні забезпечуватися кліматичні умови, встановлені ЕД.</w:t>
      </w:r>
    </w:p>
    <w:p w:rsidR="00DA0C8E" w:rsidRPr="00A60936" w:rsidRDefault="00DA0C8E" w:rsidP="00BE7F00">
      <w:pPr>
        <w:pStyle w:val="92"/>
        <w:spacing w:after="0" w:line="360" w:lineRule="auto"/>
        <w:ind w:firstLine="709"/>
        <w:rPr>
          <w:rStyle w:val="914pt"/>
          <w:rFonts w:eastAsia="Impact"/>
        </w:rPr>
      </w:pPr>
      <w:r w:rsidRPr="00A60936">
        <w:rPr>
          <w:rStyle w:val="914pt"/>
          <w:rFonts w:eastAsia="Impact"/>
        </w:rPr>
        <w:t>Враховуючи велику щільність монтажу в пристроях ПК, при їх технічному обслуговуванні повинні забезпечуватися шляхи витоку, повітряні зазори і відстані по ізоляції в ланцюгах, пошкодження ізоляції яких може призвести до ураження електричним струмом. При кожному регламентованому технічному обслуговуванні шляху витоку в ланцюгах напругою вище 42 В повинні очищатися від пилу шляхом протирання спиртом або іншим нейтральним розчинником, а пошкоджені місця ізоляції повинні покриватися ізоляційним лаком. При заміні елементів в цих ланцюгах повинні витримуватися повітряні зазори між струмоведучими частинами і не допускатися гострі виступи припою і виводів елементів.</w:t>
      </w:r>
    </w:p>
    <w:p w:rsidR="00DA0C8E" w:rsidRPr="00A60936" w:rsidRDefault="00DA0C8E" w:rsidP="00BE7F00">
      <w:pPr>
        <w:pStyle w:val="92"/>
        <w:spacing w:after="0" w:line="360" w:lineRule="auto"/>
        <w:ind w:firstLine="709"/>
        <w:rPr>
          <w:rStyle w:val="914pt"/>
          <w:rFonts w:eastAsia="Impact"/>
        </w:rPr>
      </w:pPr>
      <w:r w:rsidRPr="00A60936">
        <w:rPr>
          <w:rStyle w:val="914pt"/>
          <w:rFonts w:eastAsia="Impact"/>
        </w:rPr>
        <w:lastRenderedPageBreak/>
        <w:t>Вимоги електричної і механічної безпеки для ПК і систем обробки даних встановлені ГОСТ 25861 - 83. Додаткові або особливі заходи безпеки, яких необхідно дотримуватися при експлуатації і технічному обслуговуванні.</w:t>
      </w:r>
    </w:p>
    <w:p w:rsidR="00DA0C8E" w:rsidRPr="00A60936" w:rsidRDefault="00DA0C8E" w:rsidP="00BE7F00">
      <w:pPr>
        <w:pStyle w:val="92"/>
        <w:spacing w:after="0" w:line="360" w:lineRule="auto"/>
        <w:ind w:firstLine="709"/>
        <w:rPr>
          <w:rStyle w:val="914pt"/>
          <w:rFonts w:eastAsia="Impact"/>
        </w:rPr>
      </w:pPr>
      <w:r w:rsidRPr="00A60936">
        <w:rPr>
          <w:rStyle w:val="914pt"/>
          <w:rFonts w:eastAsia="Impact"/>
        </w:rPr>
        <w:t>Категорично забороняється на пристроях ПК, що знаходяться під напругою:</w:t>
      </w:r>
    </w:p>
    <w:p w:rsidR="00DA0C8E" w:rsidRPr="00A60936" w:rsidRDefault="00DA0C8E" w:rsidP="00E72EC3">
      <w:pPr>
        <w:pStyle w:val="92"/>
        <w:numPr>
          <w:ilvl w:val="0"/>
          <w:numId w:val="6"/>
        </w:numPr>
        <w:spacing w:after="0" w:line="360" w:lineRule="auto"/>
        <w:ind w:left="709" w:hanging="283"/>
        <w:rPr>
          <w:rStyle w:val="914pt"/>
          <w:rFonts w:eastAsia="Impact"/>
        </w:rPr>
      </w:pPr>
      <w:r w:rsidRPr="00A60936">
        <w:rPr>
          <w:rStyle w:val="914pt"/>
          <w:rFonts w:eastAsia="Impact"/>
        </w:rPr>
        <w:t>зняття і установка вентиляторів, блоків і вузлів;</w:t>
      </w:r>
    </w:p>
    <w:p w:rsidR="00DA0C8E" w:rsidRPr="00A60936" w:rsidRDefault="00DA0C8E" w:rsidP="00E72EC3">
      <w:pPr>
        <w:pStyle w:val="92"/>
        <w:numPr>
          <w:ilvl w:val="0"/>
          <w:numId w:val="6"/>
        </w:numPr>
        <w:spacing w:after="0" w:line="360" w:lineRule="auto"/>
        <w:ind w:left="709" w:hanging="283"/>
        <w:rPr>
          <w:rStyle w:val="914pt"/>
          <w:rFonts w:eastAsia="Impact"/>
        </w:rPr>
      </w:pPr>
      <w:r w:rsidRPr="00A60936">
        <w:rPr>
          <w:rStyle w:val="914pt"/>
          <w:rFonts w:eastAsia="Impact"/>
        </w:rPr>
        <w:t>від'єднання і приєднання зовнішніх і внутрішніх роз'ємів;</w:t>
      </w:r>
    </w:p>
    <w:p w:rsidR="00DA0C8E" w:rsidRPr="00A60936" w:rsidRDefault="00DA0C8E" w:rsidP="00E72EC3">
      <w:pPr>
        <w:pStyle w:val="92"/>
        <w:numPr>
          <w:ilvl w:val="0"/>
          <w:numId w:val="6"/>
        </w:numPr>
        <w:spacing w:after="0" w:line="360" w:lineRule="auto"/>
        <w:ind w:left="709" w:hanging="283"/>
        <w:rPr>
          <w:rStyle w:val="914pt"/>
          <w:rFonts w:eastAsia="Impact"/>
        </w:rPr>
      </w:pPr>
      <w:r w:rsidRPr="00A60936">
        <w:rPr>
          <w:rStyle w:val="914pt"/>
          <w:rFonts w:eastAsia="Impact"/>
        </w:rPr>
        <w:t>електромонтажні роботи по заміні електрорадіоелементів;</w:t>
      </w:r>
    </w:p>
    <w:p w:rsidR="00DA0C8E" w:rsidRPr="00A60936" w:rsidRDefault="00DA0C8E" w:rsidP="00E72EC3">
      <w:pPr>
        <w:pStyle w:val="92"/>
        <w:numPr>
          <w:ilvl w:val="0"/>
          <w:numId w:val="6"/>
        </w:numPr>
        <w:spacing w:after="0" w:line="360" w:lineRule="auto"/>
        <w:ind w:left="709" w:hanging="283"/>
        <w:rPr>
          <w:rStyle w:val="914pt"/>
          <w:rFonts w:eastAsia="Impact"/>
        </w:rPr>
      </w:pPr>
      <w:r w:rsidRPr="00A60936">
        <w:rPr>
          <w:rStyle w:val="914pt"/>
          <w:rFonts w:eastAsia="Impact"/>
        </w:rPr>
        <w:t>заміна мережевих запобіжників.</w:t>
      </w:r>
    </w:p>
    <w:p w:rsidR="00DA0C8E" w:rsidRPr="00A60936" w:rsidRDefault="00DA0C8E" w:rsidP="00BE7F00">
      <w:pPr>
        <w:pStyle w:val="92"/>
        <w:spacing w:after="0" w:line="360" w:lineRule="auto"/>
        <w:ind w:firstLine="709"/>
        <w:rPr>
          <w:rStyle w:val="914pt"/>
          <w:rFonts w:eastAsia="Impact"/>
        </w:rPr>
      </w:pPr>
      <w:r w:rsidRPr="00A60936">
        <w:rPr>
          <w:rStyle w:val="914pt"/>
          <w:rFonts w:eastAsia="Impact"/>
        </w:rPr>
        <w:t>У пристроях введення і виведення інформації ПК, а також в пристроях відображення інформації з високовольтними телевізійними трубками при їх роботі можуть створюватися і накопичуватися заряди статичної електрики, тому вони повинні експлуатуватися із застосуванням засобів захисту від статичної електрики, вказаних в ЕД. Ці засоби підлягають перевірці при регламентованому технічному обслуговуванні пристроїв.</w:t>
      </w:r>
    </w:p>
    <w:p w:rsidR="00DA0C8E" w:rsidRPr="00A60936" w:rsidRDefault="00DA0C8E" w:rsidP="00BE7F00">
      <w:pPr>
        <w:pStyle w:val="92"/>
        <w:spacing w:after="0" w:line="360" w:lineRule="auto"/>
        <w:ind w:firstLine="709"/>
        <w:rPr>
          <w:rStyle w:val="914pt"/>
          <w:rFonts w:eastAsia="Impact"/>
        </w:rPr>
      </w:pPr>
      <w:r w:rsidRPr="00A60936">
        <w:rPr>
          <w:rStyle w:val="914pt"/>
          <w:rFonts w:eastAsia="Impact"/>
        </w:rPr>
        <w:t>Захисні огорожі (кожухи, сітки, бар'єри), що перегороджують доступ до рухомих частин, ланцюгів високої напруги, газорозрядних трубок високого тиску і т. д., повинні бути в справному стані, а дверці, що є на них, повинні надійно утримуватися замками в закритому стані. При необхідності, якщо це передбачено конструкцією пристрою, захисна огорожа повинна бути заземлена.</w:t>
      </w:r>
    </w:p>
    <w:p w:rsidR="00DA0C8E" w:rsidRPr="00A60936" w:rsidRDefault="00DA0C8E" w:rsidP="00AE5756">
      <w:pPr>
        <w:pStyle w:val="92"/>
        <w:spacing w:after="0" w:line="360" w:lineRule="auto"/>
        <w:ind w:firstLine="709"/>
        <w:rPr>
          <w:rStyle w:val="914pt"/>
          <w:rFonts w:eastAsia="Impact"/>
        </w:rPr>
      </w:pPr>
      <w:r w:rsidRPr="00A60936">
        <w:rPr>
          <w:rStyle w:val="914pt"/>
          <w:rFonts w:eastAsia="Impact"/>
        </w:rPr>
        <w:t>Особи, що допускаються до експлуатації і технічного обслуговування ПК, повинні пройти цільове навчання з вивчення правил роботи і вимог безпеки при роботі з ПК, а також ЕД на конкретні види ПК, до роботи з якими вони одержують допуск. До експлуатації ПК допускаються особи, що мають групу по електробезпеці не нижче II, до технічного обслуговування - групу III.</w:t>
      </w:r>
    </w:p>
    <w:p w:rsidR="00AE5756" w:rsidRPr="00A60936" w:rsidRDefault="00AE5756" w:rsidP="00AE5756">
      <w:pPr>
        <w:pStyle w:val="92"/>
        <w:spacing w:after="0" w:line="360" w:lineRule="auto"/>
        <w:ind w:firstLine="709"/>
        <w:rPr>
          <w:rStyle w:val="914pt"/>
          <w:rFonts w:eastAsia="Impact"/>
        </w:rPr>
      </w:pPr>
    </w:p>
    <w:p w:rsidR="00DA0C8E" w:rsidRPr="00A60936" w:rsidRDefault="004A2490" w:rsidP="00DB319B">
      <w:pPr>
        <w:pStyle w:val="2"/>
      </w:pPr>
      <w:bookmarkStart w:id="47" w:name="_Toc419402206"/>
      <w:r w:rsidRPr="00A60936">
        <w:t xml:space="preserve">5.4 </w:t>
      </w:r>
      <w:r w:rsidR="00DA0C8E" w:rsidRPr="00A60936">
        <w:t>Пожежна безпека</w:t>
      </w:r>
      <w:bookmarkEnd w:id="47"/>
    </w:p>
    <w:p w:rsidR="00DA0C8E" w:rsidRPr="00A60936" w:rsidRDefault="00DA0C8E" w:rsidP="00BE7F00">
      <w:pPr>
        <w:pStyle w:val="62"/>
        <w:shd w:val="clear" w:color="auto" w:fill="auto"/>
        <w:tabs>
          <w:tab w:val="left" w:pos="0"/>
          <w:tab w:val="left" w:pos="1843"/>
        </w:tabs>
        <w:spacing w:before="0" w:line="360" w:lineRule="auto"/>
        <w:ind w:left="1084" w:right="480"/>
        <w:jc w:val="center"/>
        <w:rPr>
          <w:b/>
        </w:rPr>
      </w:pPr>
    </w:p>
    <w:p w:rsidR="00DA0C8E" w:rsidRPr="00A60936" w:rsidRDefault="00DA0C8E" w:rsidP="00BE7F00">
      <w:pPr>
        <w:pStyle w:val="62"/>
        <w:shd w:val="clear" w:color="auto" w:fill="auto"/>
        <w:tabs>
          <w:tab w:val="left" w:pos="0"/>
        </w:tabs>
        <w:spacing w:before="0" w:line="360" w:lineRule="auto"/>
        <w:ind w:right="480" w:firstLine="709"/>
      </w:pPr>
      <w:r w:rsidRPr="00A60936">
        <w:t xml:space="preserve">Пожежа на підприємстві становить велику небезпеку для життя працюючих і може заподіяти величезний матеріальний збиток. За визначенням, </w:t>
      </w:r>
      <w:r w:rsidRPr="00A60936">
        <w:lastRenderedPageBreak/>
        <w:t>пожежа – не контрольоване горіння поза спеціальним вогнищем, що наносить збиток.</w:t>
      </w:r>
    </w:p>
    <w:p w:rsidR="00DA0C8E" w:rsidRPr="00A60936" w:rsidRDefault="00DA0C8E" w:rsidP="00BE7F00">
      <w:pPr>
        <w:pStyle w:val="62"/>
        <w:shd w:val="clear" w:color="auto" w:fill="auto"/>
        <w:tabs>
          <w:tab w:val="left" w:pos="0"/>
        </w:tabs>
        <w:spacing w:before="0" w:line="360" w:lineRule="auto"/>
        <w:ind w:right="480" w:firstLine="709"/>
      </w:pPr>
      <w:r w:rsidRPr="00A60936">
        <w:t>Пожежна безпека може бути забезпечена мірами пожежної профілактики й активного пожежного захисту . Поняття пожежної профілактики включає комплекс заходів, необхідних для попередження виникнення пожежі чи зменшення його наслідків. Під активним пожежним захистом розуміються міри, що забезпечують успішну боротьбу з виникаючими чи пожежами вибухонебезпечною ситуацією.</w:t>
      </w:r>
    </w:p>
    <w:p w:rsidR="00DA0C8E" w:rsidRPr="00A60936" w:rsidRDefault="00DA0C8E" w:rsidP="00BE7F00">
      <w:pPr>
        <w:pStyle w:val="62"/>
        <w:tabs>
          <w:tab w:val="left" w:pos="0"/>
        </w:tabs>
        <w:spacing w:before="0" w:line="360" w:lineRule="auto"/>
        <w:ind w:right="480" w:firstLine="709"/>
      </w:pPr>
      <w:r w:rsidRPr="00A60936">
        <w:t>Для боротьби з пожежами застосовують наступні способи:</w:t>
      </w:r>
    </w:p>
    <w:p w:rsidR="00DA0C8E" w:rsidRPr="00A60936" w:rsidRDefault="00DA0C8E" w:rsidP="00E72EC3">
      <w:pPr>
        <w:pStyle w:val="62"/>
        <w:numPr>
          <w:ilvl w:val="1"/>
          <w:numId w:val="3"/>
        </w:numPr>
        <w:tabs>
          <w:tab w:val="left" w:pos="0"/>
        </w:tabs>
        <w:spacing w:before="0" w:line="360" w:lineRule="auto"/>
        <w:ind w:left="709" w:right="480" w:hanging="283"/>
      </w:pPr>
      <w:r w:rsidRPr="00A60936">
        <w:t>ізолюють вогнище горіння від повітря чи подають до нього незапальні гази в такій кількості, щоб відносний зміст кисню виявився недостатнім для процесу горіння;</w:t>
      </w:r>
    </w:p>
    <w:p w:rsidR="00DA0C8E" w:rsidRPr="00A60936" w:rsidRDefault="00DA0C8E" w:rsidP="00E72EC3">
      <w:pPr>
        <w:pStyle w:val="62"/>
        <w:numPr>
          <w:ilvl w:val="0"/>
          <w:numId w:val="7"/>
        </w:numPr>
        <w:tabs>
          <w:tab w:val="left" w:pos="0"/>
        </w:tabs>
        <w:spacing w:before="0" w:line="360" w:lineRule="auto"/>
        <w:ind w:left="709" w:right="480" w:hanging="283"/>
      </w:pPr>
      <w:r w:rsidRPr="00A60936">
        <w:t>прохолоджують вогнище горіння до температури нижче точок загоряння матеріалів, що знаходяться в небезпечній зоні;</w:t>
      </w:r>
    </w:p>
    <w:p w:rsidR="00DA0C8E" w:rsidRPr="00A60936" w:rsidRDefault="00DA0C8E" w:rsidP="00E72EC3">
      <w:pPr>
        <w:pStyle w:val="62"/>
        <w:numPr>
          <w:ilvl w:val="0"/>
          <w:numId w:val="7"/>
        </w:numPr>
        <w:tabs>
          <w:tab w:val="left" w:pos="0"/>
        </w:tabs>
        <w:spacing w:before="0" w:line="360" w:lineRule="auto"/>
        <w:ind w:left="709" w:right="480" w:hanging="283"/>
      </w:pPr>
      <w:r w:rsidRPr="00A60936">
        <w:t>гальмують швидкість хімічної реакції в полум'ї;</w:t>
      </w:r>
    </w:p>
    <w:p w:rsidR="00DA0C8E" w:rsidRPr="00A60936" w:rsidRDefault="00DA0C8E" w:rsidP="00E72EC3">
      <w:pPr>
        <w:pStyle w:val="62"/>
        <w:numPr>
          <w:ilvl w:val="0"/>
          <w:numId w:val="7"/>
        </w:numPr>
        <w:tabs>
          <w:tab w:val="left" w:pos="0"/>
        </w:tabs>
        <w:spacing w:before="0" w:line="360" w:lineRule="auto"/>
        <w:ind w:left="709" w:right="480" w:hanging="283"/>
      </w:pPr>
      <w:r w:rsidRPr="00A60936">
        <w:t>механічно зривають полум'я, впливаючи на нього сильними струменями газу, води чи порошку;</w:t>
      </w:r>
    </w:p>
    <w:p w:rsidR="00DA0C8E" w:rsidRPr="00A60936" w:rsidRDefault="00DA0C8E" w:rsidP="00E72EC3">
      <w:pPr>
        <w:pStyle w:val="62"/>
        <w:numPr>
          <w:ilvl w:val="0"/>
          <w:numId w:val="7"/>
        </w:numPr>
        <w:tabs>
          <w:tab w:val="left" w:pos="0"/>
        </w:tabs>
        <w:spacing w:before="0" w:line="360" w:lineRule="auto"/>
        <w:ind w:left="709" w:right="480" w:hanging="283"/>
      </w:pPr>
      <w:r w:rsidRPr="00A60936">
        <w:t>створюють умови, при яких полум'я може поширюватися тільки через вузькі канали, зменшують силу полум'я і площу вогнища пожежі.</w:t>
      </w:r>
    </w:p>
    <w:p w:rsidR="00DA0C8E" w:rsidRPr="00A60936" w:rsidRDefault="00DA0C8E" w:rsidP="00BE7F00">
      <w:pPr>
        <w:pStyle w:val="62"/>
        <w:tabs>
          <w:tab w:val="left" w:pos="0"/>
        </w:tabs>
        <w:spacing w:before="0" w:line="360" w:lineRule="auto"/>
        <w:ind w:right="480" w:firstLine="709"/>
      </w:pPr>
      <w:r w:rsidRPr="00A60936">
        <w:t xml:space="preserve">Приміщення, у якому розташована серверна, відноситься по пожежній безпеці до категорії В по НАПББ.ОЗ.002-2007 </w:t>
      </w:r>
      <w:r w:rsidR="00C8675C" w:rsidRPr="00A60936">
        <w:rPr>
          <w:highlight w:val="yellow"/>
        </w:rPr>
        <w:t>[9]</w:t>
      </w:r>
      <w:r w:rsidRPr="00A60936">
        <w:t>і ступеню вогнестійкості II. Категорія В - Приміщення віднесено до категорії В, тому, що елементи комп’ютерної техніки при контакті з водою можуть вибухнути або загорітись.</w:t>
      </w:r>
    </w:p>
    <w:p w:rsidR="00DA0C8E" w:rsidRPr="00A60936" w:rsidRDefault="00DA0C8E" w:rsidP="00BE7F00">
      <w:pPr>
        <w:pStyle w:val="62"/>
        <w:tabs>
          <w:tab w:val="left" w:pos="0"/>
        </w:tabs>
        <w:spacing w:before="0" w:line="360" w:lineRule="auto"/>
        <w:ind w:right="480" w:firstLine="709"/>
      </w:pPr>
      <w:r w:rsidRPr="00A60936">
        <w:t xml:space="preserve">II ступінь вогнестійкості - будинки з несучими та огороджувальними конструкціями з природних матеріалів або штучного каменю, бетону або залізобетону з застосуванням листових і плиткових негорючих матеріалів. У покритті будівлі застосовані незахищені стальні конструкції. </w:t>
      </w:r>
    </w:p>
    <w:p w:rsidR="00DA0C8E" w:rsidRPr="00A60936" w:rsidRDefault="00DA0C8E" w:rsidP="00BE7F00">
      <w:pPr>
        <w:pStyle w:val="62"/>
        <w:tabs>
          <w:tab w:val="left" w:pos="0"/>
        </w:tabs>
        <w:spacing w:before="0" w:line="360" w:lineRule="auto"/>
        <w:ind w:right="480" w:firstLine="709"/>
      </w:pPr>
      <w:r w:rsidRPr="00A60936">
        <w:t>У даному приміщені категорії В не існує великого ризику виникнення пожежі. Також приміщення оснащено автоматичною систему пожежогасін</w:t>
      </w:r>
      <w:r w:rsidRPr="00A60936">
        <w:lastRenderedPageBreak/>
        <w:t>ня та порошковими вогнегасниками типу ОП-5Б. Отже, фактично приміщення відповідає установленим нормам пожежної безпеки.</w:t>
      </w:r>
    </w:p>
    <w:p w:rsidR="00561E10" w:rsidRPr="00A60936" w:rsidRDefault="000C0993" w:rsidP="00BE7F00">
      <w:pPr>
        <w:shd w:val="clear" w:color="auto" w:fill="FFFFFF"/>
        <w:ind w:firstLine="709"/>
        <w:rPr>
          <w:szCs w:val="28"/>
          <w:highlight w:val="lightGray"/>
        </w:rPr>
      </w:pPr>
      <w:r w:rsidRPr="00A60936">
        <w:rPr>
          <w:szCs w:val="28"/>
        </w:rPr>
        <w:br w:type="page"/>
      </w:r>
    </w:p>
    <w:p w:rsidR="00F354E6" w:rsidRPr="00A60936" w:rsidRDefault="00F354E6" w:rsidP="00DB319B">
      <w:pPr>
        <w:pStyle w:val="1"/>
        <w:rPr>
          <w:szCs w:val="28"/>
        </w:rPr>
      </w:pPr>
      <w:bookmarkStart w:id="48" w:name="_Toc419309666"/>
      <w:bookmarkStart w:id="49" w:name="_Toc419402207"/>
      <w:bookmarkStart w:id="50" w:name="_Toc38370406"/>
      <w:bookmarkStart w:id="51" w:name="_Toc38370635"/>
      <w:bookmarkStart w:id="52" w:name="_Toc41979998"/>
      <w:bookmarkStart w:id="53" w:name="_Toc42147245"/>
      <w:bookmarkStart w:id="54" w:name="_Toc45655802"/>
      <w:r w:rsidRPr="00A60936">
        <w:rPr>
          <w:szCs w:val="28"/>
        </w:rPr>
        <w:lastRenderedPageBreak/>
        <w:t>ВИСНОВКИ</w:t>
      </w:r>
      <w:bookmarkEnd w:id="48"/>
      <w:bookmarkEnd w:id="49"/>
    </w:p>
    <w:p w:rsidR="00F354E6" w:rsidRPr="00A60936" w:rsidRDefault="00F354E6" w:rsidP="00BE7F00">
      <w:pPr>
        <w:pStyle w:val="a"/>
        <w:numPr>
          <w:ilvl w:val="0"/>
          <w:numId w:val="0"/>
        </w:numPr>
        <w:ind w:firstLine="709"/>
        <w:jc w:val="center"/>
        <w:rPr>
          <w:b/>
          <w:szCs w:val="28"/>
        </w:rPr>
      </w:pPr>
    </w:p>
    <w:p w:rsidR="004D210F" w:rsidRPr="00A60936" w:rsidRDefault="009069B1" w:rsidP="00BE7F00">
      <w:pPr>
        <w:pStyle w:val="a"/>
        <w:numPr>
          <w:ilvl w:val="0"/>
          <w:numId w:val="0"/>
        </w:numPr>
        <w:ind w:firstLine="709"/>
        <w:rPr>
          <w:szCs w:val="28"/>
        </w:rPr>
      </w:pPr>
      <w:r w:rsidRPr="00A60936">
        <w:rPr>
          <w:szCs w:val="28"/>
        </w:rPr>
        <w:tab/>
      </w:r>
      <w:r w:rsidR="00C2054C" w:rsidRPr="00A60936">
        <w:rPr>
          <w:szCs w:val="28"/>
        </w:rPr>
        <w:t>Під час роботи над</w:t>
      </w:r>
      <w:r w:rsidR="00F354E6" w:rsidRPr="00A60936">
        <w:rPr>
          <w:szCs w:val="28"/>
        </w:rPr>
        <w:t xml:space="preserve"> дипломним проектом було проведено розробку програмного забезпечення у вигляді</w:t>
      </w:r>
      <w:r w:rsidR="004D210F" w:rsidRPr="00A60936">
        <w:rPr>
          <w:szCs w:val="28"/>
        </w:rPr>
        <w:t xml:space="preserve"> веб-ресурсу формування рейтингу професійних фотографів та їх робіт засобами веб розробки</w:t>
      </w:r>
      <w:r w:rsidR="00162627" w:rsidRPr="00A60936">
        <w:rPr>
          <w:szCs w:val="28"/>
        </w:rPr>
        <w:t>.</w:t>
      </w:r>
    </w:p>
    <w:p w:rsidR="00162627" w:rsidRPr="00A60936" w:rsidRDefault="00162627" w:rsidP="00BE7F00">
      <w:pPr>
        <w:pStyle w:val="a"/>
        <w:numPr>
          <w:ilvl w:val="0"/>
          <w:numId w:val="0"/>
        </w:numPr>
        <w:ind w:firstLine="709"/>
        <w:rPr>
          <w:szCs w:val="28"/>
        </w:rPr>
      </w:pPr>
      <w:r w:rsidRPr="00A60936">
        <w:rPr>
          <w:szCs w:val="28"/>
        </w:rPr>
        <w:t>Підчас розробки проекту було проведено аналіз вже існуючих аналогічних програмних рішень. Розроблено прототип та зовнішнього вигляду, функціоналу та структуру БД. Підібрано найоптимальніші засоби та інструменти веб-розробки за допомогою яких і розроблявся проект.</w:t>
      </w:r>
      <w:r w:rsidR="00076B9C" w:rsidRPr="00A60936">
        <w:rPr>
          <w:szCs w:val="28"/>
        </w:rPr>
        <w:t xml:space="preserve"> Було проведено налаштування робочого місця для роботи над проектом: проведено налаштування всіх програмних засобів і серверів, без яких неможлива б була подальша робота над прое</w:t>
      </w:r>
      <w:r w:rsidR="009F7D2B" w:rsidRPr="00A60936">
        <w:rPr>
          <w:szCs w:val="28"/>
        </w:rPr>
        <w:t>к</w:t>
      </w:r>
      <w:r w:rsidR="00076B9C" w:rsidRPr="00A60936">
        <w:rPr>
          <w:szCs w:val="28"/>
        </w:rPr>
        <w:t>том.</w:t>
      </w:r>
      <w:r w:rsidR="009F7D2B" w:rsidRPr="00A60936">
        <w:rPr>
          <w:szCs w:val="28"/>
        </w:rPr>
        <w:t xml:space="preserve"> Основною частиною  підчас розробки була частина з написання програмного коду та програмування функціоналу веб-ресурсу. Також  по завершенню написання коду було проведено тестування  програмного засобу та кінцеве виправлення виникнувши помилок.</w:t>
      </w:r>
      <w:r w:rsidR="00B9366C" w:rsidRPr="00A60936">
        <w:rPr>
          <w:szCs w:val="28"/>
        </w:rPr>
        <w:t xml:space="preserve"> По завершенню  написання програмного продукту було оформлено звіт до дипломного проекту в якому додатково було обраховано економічна доцільність розробки та використання  розробленого програмного забезпечення. Також звіт диплому містить розділ з охорони праці в якому наведені дані про оптимальні робочі умови програміста та пораховано штучне освітлення для приміщення в якому проводилася розробка програмного продукту.</w:t>
      </w:r>
    </w:p>
    <w:bookmarkEnd w:id="50"/>
    <w:bookmarkEnd w:id="51"/>
    <w:bookmarkEnd w:id="52"/>
    <w:bookmarkEnd w:id="53"/>
    <w:bookmarkEnd w:id="54"/>
    <w:p w:rsidR="00E709DB" w:rsidRPr="00A60936" w:rsidRDefault="00C2054C" w:rsidP="00BE7F00">
      <w:pPr>
        <w:shd w:val="clear" w:color="auto" w:fill="FFFFFF"/>
        <w:tabs>
          <w:tab w:val="left" w:pos="567"/>
        </w:tabs>
        <w:ind w:firstLine="709"/>
        <w:rPr>
          <w:i/>
          <w:szCs w:val="28"/>
        </w:rPr>
      </w:pPr>
      <w:r w:rsidRPr="00A60936">
        <w:rPr>
          <w:szCs w:val="28"/>
        </w:rPr>
        <w:tab/>
      </w:r>
      <w:r w:rsidR="00F354E6" w:rsidRPr="00A60936">
        <w:rPr>
          <w:szCs w:val="28"/>
        </w:rPr>
        <w:t xml:space="preserve">Отже, завдання дипломного проектування виконано </w:t>
      </w:r>
      <w:r w:rsidR="00B9366C" w:rsidRPr="00A60936">
        <w:rPr>
          <w:szCs w:val="28"/>
        </w:rPr>
        <w:t>в повному обсязі,</w:t>
      </w:r>
      <w:r w:rsidR="00F354E6" w:rsidRPr="00A60936">
        <w:rPr>
          <w:szCs w:val="28"/>
        </w:rPr>
        <w:t xml:space="preserve"> результа</w:t>
      </w:r>
      <w:r w:rsidR="00B9366C" w:rsidRPr="00A60936">
        <w:rPr>
          <w:szCs w:val="28"/>
        </w:rPr>
        <w:t xml:space="preserve">том чого є готовий веб сайт, на якому відображаються фотороботи конкретного фотографа згідно його рейтингового місця серед інших </w:t>
      </w:r>
      <w:r w:rsidR="00075A2E" w:rsidRPr="00A60936">
        <w:rPr>
          <w:szCs w:val="28"/>
        </w:rPr>
        <w:t>фото робіт</w:t>
      </w:r>
      <w:r w:rsidR="00B9366C" w:rsidRPr="00A60936">
        <w:rPr>
          <w:szCs w:val="28"/>
        </w:rPr>
        <w:t>.</w:t>
      </w:r>
    </w:p>
    <w:sectPr w:rsidR="00E709DB" w:rsidRPr="00A60936" w:rsidSect="00793E50">
      <w:footerReference w:type="even" r:id="rId82"/>
      <w:footerReference w:type="default" r:id="rId83"/>
      <w:headerReference w:type="first" r:id="rId84"/>
      <w:footerReference w:type="first" r:id="rId85"/>
      <w:pgSz w:w="11907" w:h="16840" w:code="9"/>
      <w:pgMar w:top="850" w:right="850" w:bottom="850" w:left="1417" w:header="0" w:footer="0" w:gutter="0"/>
      <w:pgNumType w:start="6"/>
      <w:cols w:space="720"/>
      <w:titlePg/>
      <w:docGrid w:linePitch="381"/>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72EC3" w:rsidRDefault="00E72EC3">
      <w:r>
        <w:separator/>
      </w:r>
    </w:p>
  </w:endnote>
  <w:endnote w:type="continuationSeparator" w:id="0">
    <w:p w:rsidR="00E72EC3" w:rsidRDefault="00E72EC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CC"/>
    <w:family w:val="swiss"/>
    <w:pitch w:val="variable"/>
    <w:sig w:usb0="E1002EFF" w:usb1="C000605B" w:usb2="00000029" w:usb3="00000000" w:csb0="000101FF" w:csb1="00000000"/>
  </w:font>
  <w:font w:name="ISOCPEUR">
    <w:altName w:val="Arial"/>
    <w:charset w:val="CC"/>
    <w:family w:val="swiss"/>
    <w:pitch w:val="variable"/>
    <w:sig w:usb0="00000001" w:usb1="00000000" w:usb2="00000000" w:usb3="00000000" w:csb0="0000009F" w:csb1="00000000"/>
  </w:font>
  <w:font w:name="Constantia">
    <w:panose1 w:val="02030602050306030303"/>
    <w:charset w:val="CC"/>
    <w:family w:val="roman"/>
    <w:pitch w:val="variable"/>
    <w:sig w:usb0="A00002EF" w:usb1="4000204B" w:usb2="00000000" w:usb3="00000000" w:csb0="0000019F" w:csb1="00000000"/>
  </w:font>
  <w:font w:name="Verdana">
    <w:panose1 w:val="020B0604030504040204"/>
    <w:charset w:val="CC"/>
    <w:family w:val="swiss"/>
    <w:pitch w:val="variable"/>
    <w:sig w:usb0="A10006FF" w:usb1="4000205B" w:usb2="00000010" w:usb3="00000000" w:csb0="0000019F" w:csb1="00000000"/>
  </w:font>
  <w:font w:name="Arial Unicode MS">
    <w:panose1 w:val="020B0604020202020204"/>
    <w:charset w:val="80"/>
    <w:family w:val="swiss"/>
    <w:pitch w:val="variable"/>
    <w:sig w:usb0="F7FFAFFF" w:usb1="E9DFFFFF" w:usb2="0000003F" w:usb3="00000000" w:csb0="003F01FF" w:csb1="00000000"/>
  </w:font>
  <w:font w:name="Impact">
    <w:panose1 w:val="020B0806030902050204"/>
    <w:charset w:val="CC"/>
    <w:family w:val="swiss"/>
    <w:pitch w:val="variable"/>
    <w:sig w:usb0="00000287" w:usb1="00000000" w:usb2="00000000" w:usb3="00000000" w:csb0="0000009F" w:csb1="00000000"/>
  </w:font>
  <w:font w:name="Cambria Math">
    <w:panose1 w:val="02040503050406030204"/>
    <w:charset w:val="CC"/>
    <w:family w:val="roman"/>
    <w:pitch w:val="variable"/>
    <w:sig w:usb0="E00002FF" w:usb1="420024FF" w:usb2="00000000" w:usb3="00000000" w:csb0="0000019F" w:csb1="00000000"/>
  </w:font>
  <w:font w:name="Journal">
    <w:altName w:val="Times New Roman"/>
    <w:charset w:val="00"/>
    <w:family w:val="auto"/>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B7289" w:rsidRDefault="007B7289">
    <w:pPr>
      <w:pStyle w:val="a9"/>
      <w:framePr w:wrap="around" w:vAnchor="text" w:hAnchor="margin" w:xAlign="outside" w:y="1"/>
      <w:rPr>
        <w:rStyle w:val="ab"/>
      </w:rPr>
    </w:pPr>
    <w:r>
      <w:rPr>
        <w:rStyle w:val="ab"/>
      </w:rPr>
      <w:fldChar w:fldCharType="begin"/>
    </w:r>
    <w:r>
      <w:rPr>
        <w:rStyle w:val="ab"/>
      </w:rPr>
      <w:instrText xml:space="preserve">PAGE  </w:instrText>
    </w:r>
    <w:r>
      <w:rPr>
        <w:rStyle w:val="ab"/>
      </w:rPr>
      <w:fldChar w:fldCharType="separate"/>
    </w:r>
    <w:r>
      <w:rPr>
        <w:rStyle w:val="ab"/>
        <w:noProof/>
      </w:rPr>
      <w:t>10</w:t>
    </w:r>
    <w:r>
      <w:rPr>
        <w:rStyle w:val="ab"/>
      </w:rPr>
      <w:fldChar w:fldCharType="end"/>
    </w:r>
  </w:p>
  <w:p w:rsidR="007B7289" w:rsidRDefault="007B7289">
    <w:pPr>
      <w:pStyle w:val="a9"/>
      <w:ind w:right="360" w:firstLine="36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48857695"/>
      <w:docPartObj>
        <w:docPartGallery w:val="Page Numbers (Bottom of Page)"/>
        <w:docPartUnique/>
      </w:docPartObj>
    </w:sdtPr>
    <w:sdtContent>
      <w:p w:rsidR="007B7289" w:rsidRDefault="007B7289">
        <w:pPr>
          <w:pStyle w:val="a9"/>
          <w:jc w:val="right"/>
        </w:pPr>
        <w:r>
          <w:rPr>
            <w:noProof/>
            <w:lang w:eastAsia="uk-UA" w:bidi="ar-SA"/>
          </w:rPr>
          <w:pict>
            <v:group id="_x0000_s2231" style="position:absolute;left:0;text-align:left;margin-left:45.55pt;margin-top:25pt;width:518.8pt;height:795.05pt;z-index:251660288;mso-position-horizontal-relative:page;mso-position-vertical-relative:page" coordsize="20000,20000">
              <v:rect id="_x0000_s2232" style="position:absolute;width:20000;height:20000" filled="f" strokeweight="2pt"/>
              <v:line id="_x0000_s2233" style="position:absolute" from="1093,18949" to="1095,19989" strokeweight="2pt"/>
              <v:line id="_x0000_s2234" style="position:absolute" from="10,18941" to="19977,18942" strokeweight="2pt"/>
              <v:line id="_x0000_s2235" style="position:absolute" from="2186,18949" to="2188,19989" strokeweight="2pt"/>
              <v:line id="_x0000_s2236" style="position:absolute" from="4919,18949" to="4921,19989" strokeweight="2pt"/>
              <v:line id="_x0000_s2237" style="position:absolute" from="6557,18959" to="6559,19989" strokeweight="2pt"/>
              <v:line id="_x0000_s2238" style="position:absolute" from="7650,18949" to="7652,19979" strokeweight="2pt"/>
              <v:line id="_x0000_s2239" style="position:absolute" from="18905,18949" to="18909,19989" strokeweight="2pt"/>
              <v:line id="_x0000_s2240" style="position:absolute" from="10,19293" to="7631,19295" strokeweight="1pt"/>
              <v:line id="_x0000_s2241" style="position:absolute" from="10,19646" to="7631,19647" strokeweight="2pt"/>
              <v:line id="_x0000_s2242" style="position:absolute" from="18919,19296" to="19990,19297" strokeweight="1pt"/>
              <v:rect id="_x0000_s2243" style="position:absolute;left:54;top:19660;width:1000;height:309" filled="f" stroked="f" strokeweight=".25pt">
                <v:textbox style="mso-next-textbox:#_x0000_s2243" inset="1pt,1pt,1pt,1pt">
                  <w:txbxContent>
                    <w:p w:rsidR="007B7289" w:rsidRDefault="007B7289" w:rsidP="001706CD">
                      <w:pPr>
                        <w:pStyle w:val="af1"/>
                        <w:jc w:val="center"/>
                        <w:rPr>
                          <w:sz w:val="18"/>
                        </w:rPr>
                      </w:pPr>
                      <w:r>
                        <w:rPr>
                          <w:sz w:val="18"/>
                        </w:rPr>
                        <w:t>Змн.</w:t>
                      </w:r>
                    </w:p>
                  </w:txbxContent>
                </v:textbox>
              </v:rect>
              <v:rect id="_x0000_s2244" style="position:absolute;left:1139;top:19660;width:1001;height:309" filled="f" stroked="f" strokeweight=".25pt">
                <v:textbox style="mso-next-textbox:#_x0000_s2244" inset="1pt,1pt,1pt,1pt">
                  <w:txbxContent>
                    <w:p w:rsidR="007B7289" w:rsidRDefault="007B7289" w:rsidP="001706CD">
                      <w:pPr>
                        <w:pStyle w:val="af1"/>
                        <w:jc w:val="center"/>
                        <w:rPr>
                          <w:sz w:val="18"/>
                        </w:rPr>
                      </w:pPr>
                      <w:r>
                        <w:rPr>
                          <w:sz w:val="18"/>
                        </w:rPr>
                        <w:t>Арк.</w:t>
                      </w:r>
                    </w:p>
                  </w:txbxContent>
                </v:textbox>
              </v:rect>
              <v:rect id="_x0000_s2245" style="position:absolute;left:2267;top:19660;width:2573;height:309" filled="f" stroked="f" strokeweight=".25pt">
                <v:textbox style="mso-next-textbox:#_x0000_s2245" inset="1pt,1pt,1pt,1pt">
                  <w:txbxContent>
                    <w:p w:rsidR="007B7289" w:rsidRDefault="007B7289" w:rsidP="001706CD">
                      <w:pPr>
                        <w:pStyle w:val="af1"/>
                        <w:jc w:val="center"/>
                        <w:rPr>
                          <w:sz w:val="18"/>
                        </w:rPr>
                      </w:pPr>
                      <w:r>
                        <w:rPr>
                          <w:sz w:val="18"/>
                        </w:rPr>
                        <w:t>№ докум.</w:t>
                      </w:r>
                    </w:p>
                  </w:txbxContent>
                </v:textbox>
              </v:rect>
              <v:rect id="_x0000_s2246" style="position:absolute;left:4983;top:19660;width:1534;height:309" filled="f" stroked="f" strokeweight=".25pt">
                <v:textbox style="mso-next-textbox:#_x0000_s2246" inset="1pt,1pt,1pt,1pt">
                  <w:txbxContent>
                    <w:p w:rsidR="007B7289" w:rsidRDefault="007B7289" w:rsidP="001706CD">
                      <w:pPr>
                        <w:pStyle w:val="af1"/>
                        <w:jc w:val="center"/>
                        <w:rPr>
                          <w:sz w:val="18"/>
                        </w:rPr>
                      </w:pPr>
                      <w:r>
                        <w:rPr>
                          <w:sz w:val="18"/>
                        </w:rPr>
                        <w:t>Підпис</w:t>
                      </w:r>
                    </w:p>
                  </w:txbxContent>
                </v:textbox>
              </v:rect>
              <v:rect id="_x0000_s2247" style="position:absolute;left:6604;top:19660;width:1000;height:309" filled="f" stroked="f" strokeweight=".25pt">
                <v:textbox style="mso-next-textbox:#_x0000_s2247" inset="1pt,1pt,1pt,1pt">
                  <w:txbxContent>
                    <w:p w:rsidR="007B7289" w:rsidRDefault="007B7289" w:rsidP="001706CD">
                      <w:pPr>
                        <w:pStyle w:val="af1"/>
                        <w:jc w:val="center"/>
                        <w:rPr>
                          <w:sz w:val="18"/>
                        </w:rPr>
                      </w:pPr>
                      <w:r>
                        <w:rPr>
                          <w:sz w:val="18"/>
                        </w:rPr>
                        <w:t>Дата</w:t>
                      </w:r>
                    </w:p>
                  </w:txbxContent>
                </v:textbox>
              </v:rect>
              <v:rect id="_x0000_s2248" style="position:absolute;left:18949;top:18977;width:1001;height:309" filled="f" stroked="f" strokeweight=".25pt">
                <v:textbox style="mso-next-textbox:#_x0000_s2248" inset="1pt,1pt,1pt,1pt">
                  <w:txbxContent>
                    <w:p w:rsidR="007B7289" w:rsidRDefault="007B7289" w:rsidP="001706CD">
                      <w:pPr>
                        <w:pStyle w:val="af1"/>
                        <w:jc w:val="center"/>
                        <w:rPr>
                          <w:sz w:val="18"/>
                        </w:rPr>
                      </w:pPr>
                      <w:r>
                        <w:rPr>
                          <w:sz w:val="18"/>
                        </w:rPr>
                        <w:t>Арк.</w:t>
                      </w:r>
                    </w:p>
                  </w:txbxContent>
                </v:textbox>
              </v:rect>
              <v:rect id="_x0000_s2249" style="position:absolute;left:18949;top:19435;width:1001;height:423" filled="f" stroked="f" strokeweight=".25pt">
                <v:textbox style="mso-next-textbox:#_x0000_s2249" inset="1pt,1pt,1pt,1pt">
                  <w:txbxContent>
                    <w:p w:rsidR="007B7289" w:rsidRPr="00923799" w:rsidRDefault="007B7289" w:rsidP="001706CD">
                      <w:r>
                        <w:t xml:space="preserve"> </w:t>
                      </w:r>
                    </w:p>
                  </w:txbxContent>
                </v:textbox>
              </v:rect>
              <v:rect id="_x0000_s2250" style="position:absolute;left:7745;top:19221;width:11075;height:477" filled="f" stroked="f" strokeweight=".25pt">
                <v:textbox style="mso-next-textbox:#_x0000_s2250" inset="1pt,1pt,1pt,1pt">
                  <w:txbxContent>
                    <w:p w:rsidR="007B7289" w:rsidRDefault="007B7289" w:rsidP="001706CD">
                      <w:pPr>
                        <w:pStyle w:val="af1"/>
                        <w:jc w:val="center"/>
                      </w:pPr>
                      <w:r>
                        <w:rPr>
                          <w:rFonts w:ascii="Times New Roman" w:hAnsi="Times New Roman"/>
                          <w:i w:val="0"/>
                          <w:iCs/>
                          <w:sz w:val="36"/>
                          <w:lang w:val="ru-RU"/>
                        </w:rPr>
                        <w:t>ДП</w:t>
                      </w:r>
                      <w:r>
                        <w:rPr>
                          <w:rFonts w:ascii="Times New Roman" w:hAnsi="Times New Roman"/>
                          <w:i w:val="0"/>
                          <w:iCs/>
                          <w:sz w:val="36"/>
                        </w:rPr>
                        <w:t>.</w:t>
                      </w:r>
                      <w:r>
                        <w:rPr>
                          <w:rFonts w:ascii="Times New Roman" w:hAnsi="Times New Roman"/>
                          <w:i w:val="0"/>
                          <w:iCs/>
                          <w:sz w:val="36"/>
                          <w:lang w:val="ru-RU"/>
                        </w:rPr>
                        <w:t xml:space="preserve">ПІ </w:t>
                      </w:r>
                      <w:r>
                        <w:rPr>
                          <w:rFonts w:ascii="Times New Roman" w:hAnsi="Times New Roman"/>
                          <w:i w:val="0"/>
                          <w:iCs/>
                          <w:sz w:val="36"/>
                        </w:rPr>
                        <w:t>- 72.00.00.000 ПЗ</w:t>
                      </w:r>
                    </w:p>
                  </w:txbxContent>
                </v:textbox>
              </v:rect>
              <w10:wrap anchorx="page" anchory="page"/>
              <w10:anchorlock/>
            </v:group>
          </w:pict>
        </w:r>
      </w:p>
      <w:p w:rsidR="007B7289" w:rsidRDefault="007B7289">
        <w:pPr>
          <w:pStyle w:val="a9"/>
          <w:jc w:val="right"/>
        </w:pPr>
        <w:r>
          <w:fldChar w:fldCharType="begin"/>
        </w:r>
        <w:r>
          <w:instrText>PAGE   \* MERGEFORMAT</w:instrText>
        </w:r>
        <w:r>
          <w:fldChar w:fldCharType="separate"/>
        </w:r>
        <w:r w:rsidR="00791348" w:rsidRPr="00791348">
          <w:rPr>
            <w:noProof/>
            <w:lang w:val="ru-RU"/>
          </w:rPr>
          <w:t>66</w:t>
        </w:r>
        <w:r>
          <w:fldChar w:fldCharType="end"/>
        </w:r>
      </w:p>
    </w:sdtContent>
  </w:sdt>
  <w:p w:rsidR="007B7289" w:rsidRDefault="007B7289">
    <w:pPr>
      <w:pStyle w:val="a9"/>
      <w:ind w:right="360" w:firstLine="360"/>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B7289" w:rsidRDefault="007B7289">
    <w:pPr>
      <w:pStyle w:val="a9"/>
      <w:jc w:val="right"/>
    </w:pPr>
  </w:p>
  <w:p w:rsidR="007B7289" w:rsidRPr="0098258C" w:rsidRDefault="007B7289">
    <w:pPr>
      <w:pStyle w:val="a9"/>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72EC3" w:rsidRDefault="00E72EC3">
      <w:r>
        <w:separator/>
      </w:r>
    </w:p>
  </w:footnote>
  <w:footnote w:type="continuationSeparator" w:id="0">
    <w:p w:rsidR="00E72EC3" w:rsidRDefault="00E72EC3">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B7289" w:rsidRDefault="007B7289">
    <w:pPr>
      <w:pStyle w:val="ac"/>
    </w:pPr>
    <w:r>
      <w:rPr>
        <w:noProof/>
        <w:lang w:eastAsia="uk-UA" w:bidi="ar-SA"/>
      </w:rPr>
      <w:pict>
        <v:group id="_x0000_s2251" style="position:absolute;left:0;text-align:left;margin-left:49.05pt;margin-top:23.2pt;width:518.8pt;height:802.3pt;z-index:251659264;mso-position-horizontal-relative:page;mso-position-vertical-relative:page" coordsize="20000,20000">
          <v:rect id="_x0000_s2252" style="position:absolute;width:20000;height:20000" filled="f" strokeweight="2pt"/>
          <v:line id="_x0000_s2253" style="position:absolute" from="993,17183" to="995,18221" strokeweight="2pt"/>
          <v:line id="_x0000_s2254" style="position:absolute" from="10,17173" to="19977,17174" strokeweight="2pt"/>
          <v:line id="_x0000_s2255" style="position:absolute" from="2186,17192" to="2188,19989" strokeweight="2pt"/>
          <v:line id="_x0000_s2256" style="position:absolute" from="4919,17192" to="4921,19989" strokeweight="2pt"/>
          <v:line id="_x0000_s2257" style="position:absolute" from="6557,17192" to="6559,19989" strokeweight="2pt"/>
          <v:line id="_x0000_s2258" style="position:absolute" from="7650,17183" to="7652,19979" strokeweight="2pt"/>
          <v:line id="_x0000_s2259" style="position:absolute" from="15848,18239" to="15852,18932" strokeweight="2pt"/>
          <v:line id="_x0000_s2260" style="position:absolute" from="10,19293" to="7631,19295" strokeweight="1pt"/>
          <v:line id="_x0000_s2261" style="position:absolute" from="10,19646" to="7631,19647" strokeweight="1pt"/>
          <v:rect id="_x0000_s2262" style="position:absolute;left:54;top:17912;width:883;height:309" filled="f" stroked="f" strokeweight=".25pt">
            <v:textbox style="mso-next-textbox:#_x0000_s2262" inset="1pt,1pt,1pt,1pt">
              <w:txbxContent>
                <w:p w:rsidR="007B7289" w:rsidRDefault="007B7289" w:rsidP="001706CD">
                  <w:pPr>
                    <w:pStyle w:val="af1"/>
                    <w:jc w:val="center"/>
                    <w:rPr>
                      <w:rFonts w:ascii="Journal" w:hAnsi="Journal"/>
                      <w:sz w:val="18"/>
                    </w:rPr>
                  </w:pPr>
                  <w:r>
                    <w:rPr>
                      <w:sz w:val="18"/>
                    </w:rPr>
                    <w:t>Змн</w:t>
                  </w:r>
                  <w:r>
                    <w:rPr>
                      <w:rFonts w:ascii="Journal" w:hAnsi="Journal"/>
                      <w:sz w:val="18"/>
                    </w:rPr>
                    <w:t>.</w:t>
                  </w:r>
                </w:p>
              </w:txbxContent>
            </v:textbox>
          </v:rect>
          <v:rect id="_x0000_s2263" style="position:absolute;left:1051;top:17912;width:1100;height:309" filled="f" stroked="f" strokeweight=".25pt">
            <v:textbox style="mso-next-textbox:#_x0000_s2263" inset="1pt,1pt,1pt,1pt">
              <w:txbxContent>
                <w:p w:rsidR="007B7289" w:rsidRDefault="007B7289" w:rsidP="001706CD">
                  <w:pPr>
                    <w:pStyle w:val="af1"/>
                    <w:jc w:val="center"/>
                    <w:rPr>
                      <w:sz w:val="18"/>
                    </w:rPr>
                  </w:pPr>
                  <w:r>
                    <w:rPr>
                      <w:sz w:val="18"/>
                    </w:rPr>
                    <w:t>Арк.</w:t>
                  </w:r>
                </w:p>
              </w:txbxContent>
            </v:textbox>
          </v:rect>
          <v:rect id="_x0000_s2264" style="position:absolute;left:2267;top:17912;width:2573;height:309" filled="f" stroked="f" strokeweight=".25pt">
            <v:textbox style="mso-next-textbox:#_x0000_s2264" inset="1pt,1pt,1pt,1pt">
              <w:txbxContent>
                <w:p w:rsidR="007B7289" w:rsidRDefault="007B7289" w:rsidP="001706CD">
                  <w:pPr>
                    <w:pStyle w:val="af1"/>
                    <w:jc w:val="center"/>
                    <w:rPr>
                      <w:sz w:val="18"/>
                    </w:rPr>
                  </w:pPr>
                  <w:r>
                    <w:rPr>
                      <w:sz w:val="18"/>
                    </w:rPr>
                    <w:t>№ докум.</w:t>
                  </w:r>
                </w:p>
              </w:txbxContent>
            </v:textbox>
          </v:rect>
          <v:rect id="_x0000_s2265" style="position:absolute;left:4983;top:17912;width:1534;height:309" filled="f" stroked="f" strokeweight=".25pt">
            <v:textbox style="mso-next-textbox:#_x0000_s2265" inset="1pt,1pt,1pt,1pt">
              <w:txbxContent>
                <w:p w:rsidR="007B7289" w:rsidRDefault="007B7289" w:rsidP="001706CD">
                  <w:pPr>
                    <w:pStyle w:val="af1"/>
                    <w:jc w:val="center"/>
                    <w:rPr>
                      <w:sz w:val="18"/>
                    </w:rPr>
                  </w:pPr>
                  <w:r>
                    <w:rPr>
                      <w:sz w:val="18"/>
                    </w:rPr>
                    <w:t>Підпис</w:t>
                  </w:r>
                </w:p>
              </w:txbxContent>
            </v:textbox>
          </v:rect>
          <v:rect id="_x0000_s2266" style="position:absolute;left:6604;top:17912;width:1000;height:309" filled="f" stroked="f" strokeweight=".25pt">
            <v:textbox style="mso-next-textbox:#_x0000_s2266" inset="1pt,1pt,1pt,1pt">
              <w:txbxContent>
                <w:p w:rsidR="007B7289" w:rsidRDefault="007B7289" w:rsidP="001706CD">
                  <w:pPr>
                    <w:pStyle w:val="af1"/>
                    <w:jc w:val="center"/>
                    <w:rPr>
                      <w:sz w:val="18"/>
                    </w:rPr>
                  </w:pPr>
                  <w:r>
                    <w:rPr>
                      <w:sz w:val="18"/>
                    </w:rPr>
                    <w:t>Дата</w:t>
                  </w:r>
                </w:p>
              </w:txbxContent>
            </v:textbox>
          </v:rect>
          <v:rect id="_x0000_s2267" style="position:absolute;left:15929;top:18258;width:1475;height:309" filled="f" stroked="f" strokeweight=".25pt">
            <v:textbox style="mso-next-textbox:#_x0000_s2267" inset="1pt,1pt,1pt,1pt">
              <w:txbxContent>
                <w:p w:rsidR="007B7289" w:rsidRDefault="007B7289" w:rsidP="001706CD">
                  <w:pPr>
                    <w:pStyle w:val="af1"/>
                    <w:jc w:val="center"/>
                    <w:rPr>
                      <w:rFonts w:ascii="Journal" w:hAnsi="Journal"/>
                      <w:sz w:val="18"/>
                    </w:rPr>
                  </w:pPr>
                  <w:r>
                    <w:rPr>
                      <w:sz w:val="18"/>
                    </w:rPr>
                    <w:t>Арк.</w:t>
                  </w:r>
                </w:p>
              </w:txbxContent>
            </v:textbox>
          </v:rect>
          <v:rect id="_x0000_s2268" style="position:absolute;left:15929;top:18623;width:1475;height:310" filled="f" stroked="f" strokeweight=".25pt">
            <v:textbox style="mso-next-textbox:#_x0000_s2268" inset="1pt,1pt,1pt,1pt">
              <w:txbxContent>
                <w:p w:rsidR="007B7289" w:rsidRPr="000E0E43" w:rsidRDefault="007B7289" w:rsidP="001706CD">
                  <w:pPr>
                    <w:pStyle w:val="af1"/>
                    <w:jc w:val="center"/>
                    <w:rPr>
                      <w:rFonts w:ascii="Times New Roman" w:hAnsi="Times New Roman"/>
                      <w:sz w:val="18"/>
                    </w:rPr>
                  </w:pPr>
                  <w:r>
                    <w:rPr>
                      <w:rFonts w:ascii="Times New Roman" w:hAnsi="Times New Roman"/>
                      <w:sz w:val="18"/>
                    </w:rPr>
                    <w:t>6</w:t>
                  </w:r>
                </w:p>
              </w:txbxContent>
            </v:textbox>
          </v:rect>
          <v:rect id="_x0000_s2269" style="position:absolute;left:7760;top:17481;width:12159;height:477" filled="f" stroked="f" strokeweight=".25pt">
            <v:textbox style="mso-next-textbox:#_x0000_s2269" inset="1pt,1pt,1pt,1pt">
              <w:txbxContent>
                <w:p w:rsidR="007B7289" w:rsidRPr="00F14D4C" w:rsidRDefault="007B7289" w:rsidP="001706CD">
                  <w:pPr>
                    <w:pStyle w:val="af1"/>
                    <w:jc w:val="center"/>
                    <w:rPr>
                      <w:szCs w:val="28"/>
                    </w:rPr>
                  </w:pPr>
                  <w:r w:rsidRPr="00F14D4C">
                    <w:rPr>
                      <w:rFonts w:ascii="Times New Roman" w:hAnsi="Times New Roman"/>
                      <w:i w:val="0"/>
                      <w:iCs/>
                      <w:szCs w:val="28"/>
                      <w:lang w:val="ru-RU"/>
                    </w:rPr>
                    <w:t>ДП</w:t>
                  </w:r>
                  <w:r w:rsidRPr="00F14D4C">
                    <w:rPr>
                      <w:rFonts w:ascii="Times New Roman" w:hAnsi="Times New Roman"/>
                      <w:i w:val="0"/>
                      <w:iCs/>
                      <w:szCs w:val="28"/>
                    </w:rPr>
                    <w:t>.</w:t>
                  </w:r>
                  <w:r w:rsidRPr="00F14D4C">
                    <w:rPr>
                      <w:rFonts w:ascii="Times New Roman" w:hAnsi="Times New Roman"/>
                      <w:i w:val="0"/>
                      <w:iCs/>
                      <w:szCs w:val="28"/>
                      <w:lang w:val="ru-RU"/>
                    </w:rPr>
                    <w:t xml:space="preserve">ПІ </w:t>
                  </w:r>
                  <w:r w:rsidRPr="00F14D4C">
                    <w:rPr>
                      <w:rFonts w:ascii="Times New Roman" w:hAnsi="Times New Roman"/>
                      <w:i w:val="0"/>
                      <w:iCs/>
                      <w:szCs w:val="28"/>
                    </w:rPr>
                    <w:t>- 72.00.00.000 ПЗ</w:t>
                  </w:r>
                </w:p>
                <w:p w:rsidR="007B7289" w:rsidRPr="00F14D4C" w:rsidRDefault="007B7289" w:rsidP="001706CD">
                  <w:pPr>
                    <w:jc w:val="center"/>
                    <w:rPr>
                      <w:szCs w:val="28"/>
                    </w:rPr>
                  </w:pPr>
                </w:p>
              </w:txbxContent>
            </v:textbox>
          </v:rect>
          <v:line id="_x0000_s2270" style="position:absolute" from="12,18233" to="19979,18234" strokeweight="2pt"/>
          <v:line id="_x0000_s2271" style="position:absolute" from="25,17881" to="7646,17882" strokeweight="2pt"/>
          <v:line id="_x0000_s2272" style="position:absolute" from="10,17526" to="7631,17527" strokeweight="1pt"/>
          <v:line id="_x0000_s2273" style="position:absolute" from="10,18938" to="7631,18939" strokeweight="1pt"/>
          <v:line id="_x0000_s2274" style="position:absolute" from="10,18583" to="7631,18584" strokeweight="1pt"/>
          <v:group id="_x0000_s2275" style="position:absolute;left:39;top:18267;width:4801;height:310" coordsize="19999,20000">
            <v:rect id="_x0000_s2276" style="position:absolute;width:8856;height:20000" filled="f" stroked="f" strokeweight=".25pt">
              <v:textbox style="mso-next-textbox:#_x0000_s2276" inset="1pt,1pt,1pt,1pt">
                <w:txbxContent>
                  <w:p w:rsidR="007B7289" w:rsidRDefault="007B7289" w:rsidP="001706CD">
                    <w:pPr>
                      <w:pStyle w:val="af1"/>
                      <w:rPr>
                        <w:rFonts w:ascii="Journal" w:hAnsi="Journal"/>
                        <w:sz w:val="18"/>
                      </w:rPr>
                    </w:pPr>
                    <w:r>
                      <w:rPr>
                        <w:sz w:val="18"/>
                      </w:rPr>
                      <w:t xml:space="preserve"> Розро</w:t>
                    </w:r>
                    <w:r>
                      <w:rPr>
                        <w:rFonts w:ascii="Journal" w:hAnsi="Journal"/>
                        <w:sz w:val="18"/>
                      </w:rPr>
                      <w:t>б.</w:t>
                    </w:r>
                  </w:p>
                </w:txbxContent>
              </v:textbox>
            </v:rect>
            <v:rect id="_x0000_s2277" style="position:absolute;left:9281;width:10718;height:20000" filled="f" stroked="f" strokeweight=".25pt">
              <v:textbox style="mso-next-textbox:#_x0000_s2277" inset="0,0,0,0">
                <w:txbxContent>
                  <w:p w:rsidR="007B7289" w:rsidRPr="00793E50" w:rsidRDefault="007B7289" w:rsidP="001706CD">
                    <w:pPr>
                      <w:rPr>
                        <w:sz w:val="15"/>
                        <w:szCs w:val="15"/>
                      </w:rPr>
                    </w:pPr>
                    <w:r w:rsidRPr="00793E50">
                      <w:rPr>
                        <w:sz w:val="15"/>
                        <w:szCs w:val="15"/>
                      </w:rPr>
                      <w:t>Дрогомирецький М</w:t>
                    </w:r>
                  </w:p>
                </w:txbxContent>
              </v:textbox>
            </v:rect>
          </v:group>
          <v:group id="_x0000_s2278" style="position:absolute;left:39;top:18614;width:4801;height:309" coordsize="19999,20000">
            <v:rect id="_x0000_s2279" style="position:absolute;width:8856;height:20000" filled="f" stroked="f" strokeweight=".25pt">
              <v:textbox style="mso-next-textbox:#_x0000_s2279" inset="1pt,1pt,1pt,1pt">
                <w:txbxContent>
                  <w:p w:rsidR="007B7289" w:rsidRDefault="007B7289" w:rsidP="001706CD">
                    <w:pPr>
                      <w:pStyle w:val="af1"/>
                      <w:rPr>
                        <w:sz w:val="18"/>
                      </w:rPr>
                    </w:pPr>
                    <w:r>
                      <w:rPr>
                        <w:sz w:val="18"/>
                      </w:rPr>
                      <w:t xml:space="preserve"> Перевір.</w:t>
                    </w:r>
                  </w:p>
                </w:txbxContent>
              </v:textbox>
            </v:rect>
            <v:rect id="_x0000_s2280" style="position:absolute;left:9281;width:10718;height:20000" filled="f" stroked="f" strokeweight=".25pt">
              <v:textbox style="mso-next-textbox:#_x0000_s2280" inset="0,0,0,0">
                <w:txbxContent>
                  <w:p w:rsidR="007B7289" w:rsidRPr="008A122B" w:rsidRDefault="007B7289" w:rsidP="001706CD">
                    <w:pPr>
                      <w:rPr>
                        <w:sz w:val="20"/>
                        <w:szCs w:val="20"/>
                      </w:rPr>
                    </w:pPr>
                    <w:r w:rsidRPr="008A122B">
                      <w:rPr>
                        <w:sz w:val="20"/>
                        <w:szCs w:val="20"/>
                      </w:rPr>
                      <w:t xml:space="preserve">Сторож Я.Б. </w:t>
                    </w:r>
                  </w:p>
                </w:txbxContent>
              </v:textbox>
            </v:rect>
          </v:group>
          <v:group id="_x0000_s2281" style="position:absolute;left:39;top:18969;width:4801;height:309" coordsize="19999,20000">
            <v:rect id="_x0000_s2282" style="position:absolute;width:8856;height:20000" filled="f" stroked="f" strokeweight=".25pt">
              <v:textbox style="mso-next-textbox:#_x0000_s2282" inset="1pt,1pt,1pt,1pt">
                <w:txbxContent>
                  <w:p w:rsidR="007B7289" w:rsidRDefault="007B7289" w:rsidP="001706CD">
                    <w:pPr>
                      <w:pStyle w:val="af1"/>
                      <w:rPr>
                        <w:sz w:val="18"/>
                      </w:rPr>
                    </w:pPr>
                    <w:r>
                      <w:rPr>
                        <w:sz w:val="18"/>
                      </w:rPr>
                      <w:t xml:space="preserve"> Реценз.</w:t>
                    </w:r>
                  </w:p>
                </w:txbxContent>
              </v:textbox>
            </v:rect>
            <v:rect id="_x0000_s2283" style="position:absolute;left:9281;width:10718;height:20000" filled="f" stroked="f" strokeweight=".25pt">
              <v:textbox style="mso-next-textbox:#_x0000_s2283" inset="1pt,1pt,1pt,1pt">
                <w:txbxContent>
                  <w:p w:rsidR="007B7289" w:rsidRPr="00666280" w:rsidRDefault="007B7289" w:rsidP="001706CD"/>
                </w:txbxContent>
              </v:textbox>
            </v:rect>
          </v:group>
          <v:group id="_x0000_s2284" style="position:absolute;left:39;top:19314;width:4801;height:310" coordsize="19999,20000">
            <v:rect id="_x0000_s2285" style="position:absolute;width:8856;height:20000" filled="f" stroked="f" strokeweight=".25pt">
              <v:textbox style="mso-next-textbox:#_x0000_s2285" inset="1pt,1pt,1pt,1pt">
                <w:txbxContent>
                  <w:p w:rsidR="007B7289" w:rsidRDefault="007B7289" w:rsidP="001706CD">
                    <w:pPr>
                      <w:pStyle w:val="af1"/>
                      <w:rPr>
                        <w:sz w:val="18"/>
                      </w:rPr>
                    </w:pPr>
                    <w:r>
                      <w:rPr>
                        <w:sz w:val="18"/>
                      </w:rPr>
                      <w:t xml:space="preserve"> Н. Контр.</w:t>
                    </w:r>
                  </w:p>
                </w:txbxContent>
              </v:textbox>
            </v:rect>
            <v:rect id="_x0000_s2286" style="position:absolute;left:9281;width:10718;height:20000" filled="f" stroked="f" strokeweight=".25pt">
              <v:textbox style="mso-next-textbox:#_x0000_s2286" inset="1pt,1pt,1pt,1pt">
                <w:txbxContent>
                  <w:p w:rsidR="007B7289" w:rsidRPr="008A122B" w:rsidRDefault="007B7289" w:rsidP="001706CD">
                    <w:pPr>
                      <w:rPr>
                        <w:sz w:val="20"/>
                        <w:szCs w:val="20"/>
                      </w:rPr>
                    </w:pPr>
                    <w:r w:rsidRPr="008A122B">
                      <w:rPr>
                        <w:sz w:val="20"/>
                        <w:szCs w:val="20"/>
                      </w:rPr>
                      <w:t>Вовк Р.Б.</w:t>
                    </w:r>
                  </w:p>
                </w:txbxContent>
              </v:textbox>
            </v:rect>
          </v:group>
          <v:group id="_x0000_s2287" style="position:absolute;left:39;top:19660;width:4801;height:309" coordsize="19999,20000">
            <v:rect id="_x0000_s2288" style="position:absolute;width:8856;height:20000" filled="f" stroked="f" strokeweight=".25pt">
              <v:textbox style="mso-next-textbox:#_x0000_s2288" inset="1pt,1pt,1pt,1pt">
                <w:txbxContent>
                  <w:p w:rsidR="007B7289" w:rsidRDefault="007B7289" w:rsidP="001706CD">
                    <w:pPr>
                      <w:pStyle w:val="af1"/>
                      <w:rPr>
                        <w:sz w:val="18"/>
                      </w:rPr>
                    </w:pPr>
                    <w:r>
                      <w:rPr>
                        <w:sz w:val="18"/>
                      </w:rPr>
                      <w:t xml:space="preserve"> Затверд.</w:t>
                    </w:r>
                  </w:p>
                </w:txbxContent>
              </v:textbox>
            </v:rect>
            <v:rect id="_x0000_s2289" style="position:absolute;left:9281;width:10718;height:20000" filled="f" stroked="f" strokeweight=".25pt">
              <v:textbox style="mso-next-textbox:#_x0000_s2289" inset="0,0,0,0">
                <w:txbxContent>
                  <w:p w:rsidR="007B7289" w:rsidRPr="008A122B" w:rsidRDefault="007B7289" w:rsidP="001706CD">
                    <w:pPr>
                      <w:rPr>
                        <w:sz w:val="20"/>
                        <w:szCs w:val="20"/>
                      </w:rPr>
                    </w:pPr>
                    <w:r w:rsidRPr="008A122B">
                      <w:rPr>
                        <w:sz w:val="20"/>
                        <w:szCs w:val="20"/>
                      </w:rPr>
                      <w:t>Юрчишин В.М</w:t>
                    </w:r>
                  </w:p>
                </w:txbxContent>
              </v:textbox>
            </v:rect>
          </v:group>
          <v:line id="_x0000_s2290" style="position:absolute" from="14208,18239" to="14210,19979" strokeweight="2pt"/>
          <v:rect id="_x0000_s2291" style="position:absolute;left:7787;top:18314;width:6292;height:1609" filled="f" stroked="f" strokeweight=".25pt">
            <v:textbox style="mso-next-textbox:#_x0000_s2291" inset="1pt,1pt,1pt,1pt">
              <w:txbxContent>
                <w:p w:rsidR="007B7289" w:rsidRPr="00075059" w:rsidRDefault="007B7289" w:rsidP="001706CD">
                  <w:pPr>
                    <w:jc w:val="center"/>
                    <w:rPr>
                      <w:sz w:val="16"/>
                      <w:szCs w:val="16"/>
                    </w:rPr>
                  </w:pPr>
                  <w:r w:rsidRPr="00075059">
                    <w:rPr>
                      <w:sz w:val="16"/>
                      <w:szCs w:val="16"/>
                    </w:rPr>
                    <w:t xml:space="preserve">Розробка алгоритмічного та програмного забезпечення веб-ресурсу формування рейтингу професійних фотографів та їх робіт </w:t>
                  </w:r>
                </w:p>
                <w:p w:rsidR="007B7289" w:rsidRPr="00075059" w:rsidRDefault="007B7289" w:rsidP="001706CD">
                  <w:pPr>
                    <w:jc w:val="center"/>
                    <w:rPr>
                      <w:b/>
                      <w:sz w:val="16"/>
                      <w:szCs w:val="16"/>
                    </w:rPr>
                  </w:pPr>
                  <w:r w:rsidRPr="00075059">
                    <w:rPr>
                      <w:b/>
                      <w:sz w:val="16"/>
                      <w:szCs w:val="16"/>
                    </w:rPr>
                    <w:t>Пояснювальна записка</w:t>
                  </w:r>
                </w:p>
              </w:txbxContent>
            </v:textbox>
          </v:rect>
          <v:line id="_x0000_s2292" style="position:absolute" from="14221,18587" to="19990,18588" strokeweight="2pt"/>
          <v:line id="_x0000_s2293" style="position:absolute" from="14219,18939" to="19988,18941" strokeweight="2pt"/>
          <v:line id="_x0000_s2294" style="position:absolute" from="17487,18239" to="17490,18932" strokeweight="2pt"/>
          <v:rect id="_x0000_s2295" style="position:absolute;left:14295;top:18258;width:1474;height:309" filled="f" stroked="f" strokeweight=".25pt">
            <v:textbox style="mso-next-textbox:#_x0000_s2295" inset="1pt,1pt,1pt,1pt">
              <w:txbxContent>
                <w:p w:rsidR="007B7289" w:rsidRDefault="007B7289" w:rsidP="001706CD">
                  <w:pPr>
                    <w:pStyle w:val="af1"/>
                    <w:jc w:val="center"/>
                    <w:rPr>
                      <w:sz w:val="18"/>
                    </w:rPr>
                  </w:pPr>
                  <w:r>
                    <w:rPr>
                      <w:sz w:val="18"/>
                    </w:rPr>
                    <w:t>Літ.</w:t>
                  </w:r>
                </w:p>
              </w:txbxContent>
            </v:textbox>
          </v:rect>
          <v:rect id="_x0000_s2296" style="position:absolute;left:17577;top:18258;width:2327;height:309" filled="f" stroked="f" strokeweight=".25pt">
            <v:textbox style="mso-next-textbox:#_x0000_s2296" inset="1pt,1pt,1pt,1pt">
              <w:txbxContent>
                <w:p w:rsidR="007B7289" w:rsidRDefault="007B7289" w:rsidP="001706CD">
                  <w:pPr>
                    <w:pStyle w:val="af1"/>
                    <w:jc w:val="center"/>
                    <w:rPr>
                      <w:rFonts w:ascii="Journal" w:hAnsi="Journal"/>
                      <w:sz w:val="18"/>
                    </w:rPr>
                  </w:pPr>
                  <w:r>
                    <w:rPr>
                      <w:sz w:val="18"/>
                    </w:rPr>
                    <w:t>Акрушів</w:t>
                  </w:r>
                </w:p>
              </w:txbxContent>
            </v:textbox>
          </v:rect>
          <v:rect id="_x0000_s2297" style="position:absolute;left:17591;top:18613;width:2326;height:309" filled="f" stroked="f" strokeweight=".25pt">
            <v:textbox style="mso-next-textbox:#_x0000_s2297" inset="1pt,1pt,1pt,1pt">
              <w:txbxContent>
                <w:p w:rsidR="007B7289" w:rsidRPr="00BD1863" w:rsidRDefault="007B7289" w:rsidP="001706CD">
                  <w:pPr>
                    <w:jc w:val="center"/>
                    <w:rPr>
                      <w:sz w:val="20"/>
                      <w:szCs w:val="20"/>
                    </w:rPr>
                  </w:pPr>
                  <w:r w:rsidRPr="00BD1863">
                    <w:rPr>
                      <w:sz w:val="20"/>
                      <w:szCs w:val="20"/>
                      <w:highlight w:val="yellow"/>
                    </w:rPr>
                    <w:t>110</w:t>
                  </w:r>
                </w:p>
              </w:txbxContent>
            </v:textbox>
          </v:rect>
          <v:line id="_x0000_s2298" style="position:absolute" from="14755,18594" to="14757,18932" strokeweight="1pt"/>
          <v:line id="_x0000_s2299" style="position:absolute" from="15301,18595" to="15303,18933" strokeweight="1pt"/>
          <v:rect id="_x0000_s2300" style="position:absolute;left:14295;top:19221;width:5609;height:440" filled="f" stroked="f" strokeweight=".25pt">
            <v:textbox style="mso-next-textbox:#_x0000_s2300" inset="1pt,1pt,1pt,1pt">
              <w:txbxContent>
                <w:p w:rsidR="007B7289" w:rsidRPr="002D041D" w:rsidRDefault="007B7289" w:rsidP="001706CD">
                  <w:pPr>
                    <w:jc w:val="center"/>
                    <w:rPr>
                      <w:b/>
                      <w:sz w:val="24"/>
                    </w:rPr>
                  </w:pPr>
                  <w:r w:rsidRPr="002D041D">
                    <w:rPr>
                      <w:b/>
                      <w:sz w:val="24"/>
                    </w:rPr>
                    <w:t>ІФНТУНГ П</w:t>
                  </w:r>
                  <w:r>
                    <w:rPr>
                      <w:b/>
                      <w:sz w:val="24"/>
                    </w:rPr>
                    <w:t>І-</w:t>
                  </w:r>
                  <w:r>
                    <w:rPr>
                      <w:b/>
                      <w:sz w:val="24"/>
                      <w:lang w:val="en-US"/>
                    </w:rPr>
                    <w:t>10</w:t>
                  </w:r>
                  <w:r w:rsidRPr="002D041D">
                    <w:rPr>
                      <w:b/>
                      <w:sz w:val="24"/>
                    </w:rPr>
                    <w:t>-1</w:t>
                  </w:r>
                </w:p>
              </w:txbxContent>
            </v:textbox>
          </v:rect>
          <w10:wrap anchorx="page" anchory="page"/>
          <w10:anchorlock/>
        </v:group>
      </w:pic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7C1994"/>
    <w:multiLevelType w:val="hybridMultilevel"/>
    <w:tmpl w:val="D7D8F662"/>
    <w:lvl w:ilvl="0" w:tplc="70D4F956">
      <w:numFmt w:val="bullet"/>
      <w:lvlText w:val="-"/>
      <w:lvlJc w:val="left"/>
      <w:pPr>
        <w:ind w:left="1429" w:hanging="360"/>
      </w:pPr>
      <w:rPr>
        <w:rFonts w:ascii="Times New Roman" w:eastAsia="SimSun" w:hAnsi="Times New Roman" w:cs="Times New Roman"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1">
    <w:nsid w:val="081A7209"/>
    <w:multiLevelType w:val="hybridMultilevel"/>
    <w:tmpl w:val="41863D8C"/>
    <w:lvl w:ilvl="0" w:tplc="FFFFFFFF">
      <w:start w:val="1"/>
      <w:numFmt w:val="bullet"/>
      <w:lvlText w:val="-"/>
      <w:lvlJc w:val="left"/>
      <w:pPr>
        <w:ind w:left="1429" w:hanging="360"/>
      </w:pPr>
      <w:rPr>
        <w:rFonts w:ascii="Times New Roman" w:eastAsia="Times New Roman" w:hAnsi="Times New Roman" w:cs="Times New Roman"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2">
    <w:nsid w:val="0A923A54"/>
    <w:multiLevelType w:val="hybridMultilevel"/>
    <w:tmpl w:val="FA6482F8"/>
    <w:lvl w:ilvl="0" w:tplc="FFFFFFFF">
      <w:start w:val="1"/>
      <w:numFmt w:val="bullet"/>
      <w:lvlText w:val="-"/>
      <w:lvlJc w:val="left"/>
      <w:pPr>
        <w:ind w:left="720" w:hanging="360"/>
      </w:pPr>
      <w:rPr>
        <w:rFonts w:ascii="Times New Roman" w:eastAsia="Times New Roman" w:hAnsi="Times New Roman" w:cs="Times New Roman" w:hint="default"/>
      </w:rPr>
    </w:lvl>
    <w:lvl w:ilvl="1" w:tplc="FD7C2BBA">
      <w:numFmt w:val="bullet"/>
      <w:lvlText w:val=""/>
      <w:lvlJc w:val="left"/>
      <w:pPr>
        <w:ind w:left="1440" w:hanging="360"/>
      </w:pPr>
      <w:rPr>
        <w:rFonts w:ascii="Symbol" w:eastAsia="Times New Roman" w:hAnsi="Symbol" w:cs="Times New Roman"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3">
    <w:nsid w:val="1298066A"/>
    <w:multiLevelType w:val="hybridMultilevel"/>
    <w:tmpl w:val="922AB74E"/>
    <w:lvl w:ilvl="0" w:tplc="B21C6E48">
      <w:start w:val="1"/>
      <w:numFmt w:val="bullet"/>
      <w:lvlText w:val=""/>
      <w:lvlJc w:val="left"/>
      <w:pPr>
        <w:tabs>
          <w:tab w:val="num" w:pos="720"/>
        </w:tabs>
        <w:ind w:left="720" w:hanging="360"/>
      </w:pPr>
      <w:rPr>
        <w:rFonts w:ascii="Symbol" w:hAnsi="Symbol" w:hint="default"/>
        <w:sz w:val="20"/>
      </w:rPr>
    </w:lvl>
    <w:lvl w:ilvl="1" w:tplc="4FAA83D4" w:tentative="1">
      <w:start w:val="1"/>
      <w:numFmt w:val="bullet"/>
      <w:lvlText w:val="o"/>
      <w:lvlJc w:val="left"/>
      <w:pPr>
        <w:tabs>
          <w:tab w:val="num" w:pos="1440"/>
        </w:tabs>
        <w:ind w:left="1440" w:hanging="360"/>
      </w:pPr>
      <w:rPr>
        <w:rFonts w:ascii="Courier New" w:hAnsi="Courier New" w:hint="default"/>
        <w:sz w:val="20"/>
      </w:rPr>
    </w:lvl>
    <w:lvl w:ilvl="2" w:tplc="BEAA2BA6" w:tentative="1">
      <w:start w:val="1"/>
      <w:numFmt w:val="bullet"/>
      <w:lvlText w:val=""/>
      <w:lvlJc w:val="left"/>
      <w:pPr>
        <w:tabs>
          <w:tab w:val="num" w:pos="2160"/>
        </w:tabs>
        <w:ind w:left="2160" w:hanging="360"/>
      </w:pPr>
      <w:rPr>
        <w:rFonts w:ascii="Wingdings" w:hAnsi="Wingdings" w:hint="default"/>
        <w:sz w:val="20"/>
      </w:rPr>
    </w:lvl>
    <w:lvl w:ilvl="3" w:tplc="08DC2B70" w:tentative="1">
      <w:start w:val="1"/>
      <w:numFmt w:val="bullet"/>
      <w:lvlText w:val=""/>
      <w:lvlJc w:val="left"/>
      <w:pPr>
        <w:tabs>
          <w:tab w:val="num" w:pos="2880"/>
        </w:tabs>
        <w:ind w:left="2880" w:hanging="360"/>
      </w:pPr>
      <w:rPr>
        <w:rFonts w:ascii="Wingdings" w:hAnsi="Wingdings" w:hint="default"/>
        <w:sz w:val="20"/>
      </w:rPr>
    </w:lvl>
    <w:lvl w:ilvl="4" w:tplc="C7EAD252" w:tentative="1">
      <w:start w:val="1"/>
      <w:numFmt w:val="bullet"/>
      <w:lvlText w:val=""/>
      <w:lvlJc w:val="left"/>
      <w:pPr>
        <w:tabs>
          <w:tab w:val="num" w:pos="3600"/>
        </w:tabs>
        <w:ind w:left="3600" w:hanging="360"/>
      </w:pPr>
      <w:rPr>
        <w:rFonts w:ascii="Wingdings" w:hAnsi="Wingdings" w:hint="default"/>
        <w:sz w:val="20"/>
      </w:rPr>
    </w:lvl>
    <w:lvl w:ilvl="5" w:tplc="0B3AEAF8" w:tentative="1">
      <w:start w:val="1"/>
      <w:numFmt w:val="bullet"/>
      <w:lvlText w:val=""/>
      <w:lvlJc w:val="left"/>
      <w:pPr>
        <w:tabs>
          <w:tab w:val="num" w:pos="4320"/>
        </w:tabs>
        <w:ind w:left="4320" w:hanging="360"/>
      </w:pPr>
      <w:rPr>
        <w:rFonts w:ascii="Wingdings" w:hAnsi="Wingdings" w:hint="default"/>
        <w:sz w:val="20"/>
      </w:rPr>
    </w:lvl>
    <w:lvl w:ilvl="6" w:tplc="AF6064C8" w:tentative="1">
      <w:start w:val="1"/>
      <w:numFmt w:val="bullet"/>
      <w:lvlText w:val=""/>
      <w:lvlJc w:val="left"/>
      <w:pPr>
        <w:tabs>
          <w:tab w:val="num" w:pos="5040"/>
        </w:tabs>
        <w:ind w:left="5040" w:hanging="360"/>
      </w:pPr>
      <w:rPr>
        <w:rFonts w:ascii="Wingdings" w:hAnsi="Wingdings" w:hint="default"/>
        <w:sz w:val="20"/>
      </w:rPr>
    </w:lvl>
    <w:lvl w:ilvl="7" w:tplc="CDB2DF56" w:tentative="1">
      <w:start w:val="1"/>
      <w:numFmt w:val="bullet"/>
      <w:lvlText w:val=""/>
      <w:lvlJc w:val="left"/>
      <w:pPr>
        <w:tabs>
          <w:tab w:val="num" w:pos="5760"/>
        </w:tabs>
        <w:ind w:left="5760" w:hanging="360"/>
      </w:pPr>
      <w:rPr>
        <w:rFonts w:ascii="Wingdings" w:hAnsi="Wingdings" w:hint="default"/>
        <w:sz w:val="20"/>
      </w:rPr>
    </w:lvl>
    <w:lvl w:ilvl="8" w:tplc="6B700B8C" w:tentative="1">
      <w:start w:val="1"/>
      <w:numFmt w:val="bullet"/>
      <w:lvlText w:val=""/>
      <w:lvlJc w:val="left"/>
      <w:pPr>
        <w:tabs>
          <w:tab w:val="num" w:pos="6480"/>
        </w:tabs>
        <w:ind w:left="6480" w:hanging="360"/>
      </w:pPr>
      <w:rPr>
        <w:rFonts w:ascii="Wingdings" w:hAnsi="Wingdings" w:hint="default"/>
        <w:sz w:val="20"/>
      </w:rPr>
    </w:lvl>
  </w:abstractNum>
  <w:abstractNum w:abstractNumId="4">
    <w:nsid w:val="19BA187F"/>
    <w:multiLevelType w:val="hybridMultilevel"/>
    <w:tmpl w:val="FB0219F8"/>
    <w:lvl w:ilvl="0" w:tplc="FFFFFFFF">
      <w:start w:val="1"/>
      <w:numFmt w:val="bullet"/>
      <w:lvlText w:val="-"/>
      <w:lvlJc w:val="left"/>
      <w:pPr>
        <w:ind w:left="720" w:hanging="360"/>
      </w:pPr>
      <w:rPr>
        <w:rFonts w:ascii="Times New Roman" w:eastAsia="Times New Roman" w:hAnsi="Times New Roman" w:cs="Times New Roman"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5">
    <w:nsid w:val="1CF75513"/>
    <w:multiLevelType w:val="hybridMultilevel"/>
    <w:tmpl w:val="FA6C91C6"/>
    <w:lvl w:ilvl="0" w:tplc="70D4F956">
      <w:numFmt w:val="bullet"/>
      <w:lvlText w:val="-"/>
      <w:lvlJc w:val="left"/>
      <w:pPr>
        <w:ind w:left="1429" w:hanging="360"/>
      </w:pPr>
      <w:rPr>
        <w:rFonts w:ascii="Times New Roman" w:eastAsia="SimSun" w:hAnsi="Times New Roman" w:cs="Times New Roman"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6">
    <w:nsid w:val="21987E64"/>
    <w:multiLevelType w:val="hybridMultilevel"/>
    <w:tmpl w:val="3D16DEFA"/>
    <w:lvl w:ilvl="0" w:tplc="FFFFFFFF">
      <w:start w:val="1"/>
      <w:numFmt w:val="bullet"/>
      <w:lvlText w:val="-"/>
      <w:lvlJc w:val="left"/>
      <w:pPr>
        <w:ind w:left="720" w:hanging="360"/>
      </w:pPr>
      <w:rPr>
        <w:rFonts w:ascii="Times New Roman" w:eastAsia="Times New Roman" w:hAnsi="Times New Roman" w:cs="Times New Roman" w:hint="default"/>
      </w:rPr>
    </w:lvl>
    <w:lvl w:ilvl="1" w:tplc="FFFFFFFF">
      <w:start w:val="1"/>
      <w:numFmt w:val="bullet"/>
      <w:lvlText w:val="-"/>
      <w:lvlJc w:val="left"/>
      <w:pPr>
        <w:ind w:left="1440" w:hanging="360"/>
      </w:pPr>
      <w:rPr>
        <w:rFonts w:ascii="Times New Roman" w:eastAsia="Times New Roman" w:hAnsi="Times New Roman" w:cs="Times New Roman"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7">
    <w:nsid w:val="2244504A"/>
    <w:multiLevelType w:val="hybridMultilevel"/>
    <w:tmpl w:val="D5CA5202"/>
    <w:lvl w:ilvl="0" w:tplc="FFFFFFFF">
      <w:start w:val="1"/>
      <w:numFmt w:val="bullet"/>
      <w:lvlText w:val="-"/>
      <w:lvlJc w:val="left"/>
      <w:pPr>
        <w:ind w:left="720" w:hanging="360"/>
      </w:pPr>
      <w:rPr>
        <w:rFonts w:ascii="Times New Roman" w:eastAsia="Times New Roman" w:hAnsi="Times New Roman" w:cs="Times New Roman"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8">
    <w:nsid w:val="24B86029"/>
    <w:multiLevelType w:val="hybridMultilevel"/>
    <w:tmpl w:val="B59A841C"/>
    <w:lvl w:ilvl="0" w:tplc="FFFFFFFF">
      <w:start w:val="1"/>
      <w:numFmt w:val="bullet"/>
      <w:lvlText w:val="-"/>
      <w:lvlJc w:val="left"/>
      <w:pPr>
        <w:ind w:left="720" w:hanging="360"/>
      </w:pPr>
      <w:rPr>
        <w:rFonts w:ascii="Times New Roman" w:eastAsia="Times New Roman" w:hAnsi="Times New Roman" w:cs="Times New Roman"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9">
    <w:nsid w:val="2A716DC4"/>
    <w:multiLevelType w:val="hybridMultilevel"/>
    <w:tmpl w:val="6D086D4E"/>
    <w:lvl w:ilvl="0" w:tplc="E062C162">
      <w:start w:val="1"/>
      <w:numFmt w:val="bullet"/>
      <w:lvlText w:val=""/>
      <w:lvlJc w:val="left"/>
      <w:pPr>
        <w:tabs>
          <w:tab w:val="num" w:pos="720"/>
        </w:tabs>
        <w:ind w:left="720" w:hanging="360"/>
      </w:pPr>
      <w:rPr>
        <w:rFonts w:ascii="Symbol" w:hAnsi="Symbol" w:hint="default"/>
        <w:sz w:val="20"/>
      </w:rPr>
    </w:lvl>
    <w:lvl w:ilvl="1" w:tplc="7BE22EF6" w:tentative="1">
      <w:start w:val="1"/>
      <w:numFmt w:val="bullet"/>
      <w:lvlText w:val="o"/>
      <w:lvlJc w:val="left"/>
      <w:pPr>
        <w:tabs>
          <w:tab w:val="num" w:pos="1440"/>
        </w:tabs>
        <w:ind w:left="1440" w:hanging="360"/>
      </w:pPr>
      <w:rPr>
        <w:rFonts w:ascii="Courier New" w:hAnsi="Courier New" w:hint="default"/>
        <w:sz w:val="20"/>
      </w:rPr>
    </w:lvl>
    <w:lvl w:ilvl="2" w:tplc="04F473FE" w:tentative="1">
      <w:start w:val="1"/>
      <w:numFmt w:val="bullet"/>
      <w:lvlText w:val=""/>
      <w:lvlJc w:val="left"/>
      <w:pPr>
        <w:tabs>
          <w:tab w:val="num" w:pos="2160"/>
        </w:tabs>
        <w:ind w:left="2160" w:hanging="360"/>
      </w:pPr>
      <w:rPr>
        <w:rFonts w:ascii="Wingdings" w:hAnsi="Wingdings" w:hint="default"/>
        <w:sz w:val="20"/>
      </w:rPr>
    </w:lvl>
    <w:lvl w:ilvl="3" w:tplc="4E521D7A" w:tentative="1">
      <w:start w:val="1"/>
      <w:numFmt w:val="bullet"/>
      <w:lvlText w:val=""/>
      <w:lvlJc w:val="left"/>
      <w:pPr>
        <w:tabs>
          <w:tab w:val="num" w:pos="2880"/>
        </w:tabs>
        <w:ind w:left="2880" w:hanging="360"/>
      </w:pPr>
      <w:rPr>
        <w:rFonts w:ascii="Wingdings" w:hAnsi="Wingdings" w:hint="default"/>
        <w:sz w:val="20"/>
      </w:rPr>
    </w:lvl>
    <w:lvl w:ilvl="4" w:tplc="450E8ADC" w:tentative="1">
      <w:start w:val="1"/>
      <w:numFmt w:val="bullet"/>
      <w:lvlText w:val=""/>
      <w:lvlJc w:val="left"/>
      <w:pPr>
        <w:tabs>
          <w:tab w:val="num" w:pos="3600"/>
        </w:tabs>
        <w:ind w:left="3600" w:hanging="360"/>
      </w:pPr>
      <w:rPr>
        <w:rFonts w:ascii="Wingdings" w:hAnsi="Wingdings" w:hint="default"/>
        <w:sz w:val="20"/>
      </w:rPr>
    </w:lvl>
    <w:lvl w:ilvl="5" w:tplc="9EB86EB4" w:tentative="1">
      <w:start w:val="1"/>
      <w:numFmt w:val="bullet"/>
      <w:lvlText w:val=""/>
      <w:lvlJc w:val="left"/>
      <w:pPr>
        <w:tabs>
          <w:tab w:val="num" w:pos="4320"/>
        </w:tabs>
        <w:ind w:left="4320" w:hanging="360"/>
      </w:pPr>
      <w:rPr>
        <w:rFonts w:ascii="Wingdings" w:hAnsi="Wingdings" w:hint="default"/>
        <w:sz w:val="20"/>
      </w:rPr>
    </w:lvl>
    <w:lvl w:ilvl="6" w:tplc="5D52798A" w:tentative="1">
      <w:start w:val="1"/>
      <w:numFmt w:val="bullet"/>
      <w:lvlText w:val=""/>
      <w:lvlJc w:val="left"/>
      <w:pPr>
        <w:tabs>
          <w:tab w:val="num" w:pos="5040"/>
        </w:tabs>
        <w:ind w:left="5040" w:hanging="360"/>
      </w:pPr>
      <w:rPr>
        <w:rFonts w:ascii="Wingdings" w:hAnsi="Wingdings" w:hint="default"/>
        <w:sz w:val="20"/>
      </w:rPr>
    </w:lvl>
    <w:lvl w:ilvl="7" w:tplc="17100FC8" w:tentative="1">
      <w:start w:val="1"/>
      <w:numFmt w:val="bullet"/>
      <w:lvlText w:val=""/>
      <w:lvlJc w:val="left"/>
      <w:pPr>
        <w:tabs>
          <w:tab w:val="num" w:pos="5760"/>
        </w:tabs>
        <w:ind w:left="5760" w:hanging="360"/>
      </w:pPr>
      <w:rPr>
        <w:rFonts w:ascii="Wingdings" w:hAnsi="Wingdings" w:hint="default"/>
        <w:sz w:val="20"/>
      </w:rPr>
    </w:lvl>
    <w:lvl w:ilvl="8" w:tplc="CA246F32" w:tentative="1">
      <w:start w:val="1"/>
      <w:numFmt w:val="bullet"/>
      <w:lvlText w:val=""/>
      <w:lvlJc w:val="left"/>
      <w:pPr>
        <w:tabs>
          <w:tab w:val="num" w:pos="6480"/>
        </w:tabs>
        <w:ind w:left="6480" w:hanging="360"/>
      </w:pPr>
      <w:rPr>
        <w:rFonts w:ascii="Wingdings" w:hAnsi="Wingdings" w:hint="default"/>
        <w:sz w:val="20"/>
      </w:rPr>
    </w:lvl>
  </w:abstractNum>
  <w:abstractNum w:abstractNumId="10">
    <w:nsid w:val="2BEE7E37"/>
    <w:multiLevelType w:val="hybridMultilevel"/>
    <w:tmpl w:val="B6BE47C8"/>
    <w:lvl w:ilvl="0" w:tplc="FFFFFFFF">
      <w:start w:val="1"/>
      <w:numFmt w:val="bullet"/>
      <w:lvlText w:val="-"/>
      <w:lvlJc w:val="left"/>
      <w:pPr>
        <w:ind w:left="1429" w:hanging="360"/>
      </w:pPr>
      <w:rPr>
        <w:rFonts w:ascii="Times New Roman" w:eastAsia="Times New Roman" w:hAnsi="Times New Roman" w:cs="Times New Roman"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11">
    <w:nsid w:val="2EE83685"/>
    <w:multiLevelType w:val="hybridMultilevel"/>
    <w:tmpl w:val="EFE01B0A"/>
    <w:lvl w:ilvl="0" w:tplc="C576D4C2">
      <w:start w:val="1"/>
      <w:numFmt w:val="bullet"/>
      <w:lvlText w:val=""/>
      <w:lvlJc w:val="left"/>
      <w:pPr>
        <w:tabs>
          <w:tab w:val="num" w:pos="720"/>
        </w:tabs>
        <w:ind w:left="720" w:hanging="360"/>
      </w:pPr>
      <w:rPr>
        <w:rFonts w:ascii="Symbol" w:hAnsi="Symbol" w:hint="default"/>
        <w:sz w:val="20"/>
      </w:rPr>
    </w:lvl>
    <w:lvl w:ilvl="1" w:tplc="8ED65362">
      <w:numFmt w:val="bullet"/>
      <w:lvlText w:val="•"/>
      <w:lvlJc w:val="left"/>
      <w:pPr>
        <w:ind w:left="1815" w:hanging="735"/>
      </w:pPr>
      <w:rPr>
        <w:rFonts w:ascii="Times New Roman" w:eastAsiaTheme="minorEastAsia" w:hAnsi="Times New Roman" w:cs="Times New Roman" w:hint="default"/>
      </w:rPr>
    </w:lvl>
    <w:lvl w:ilvl="2" w:tplc="485C62BC" w:tentative="1">
      <w:start w:val="1"/>
      <w:numFmt w:val="bullet"/>
      <w:lvlText w:val=""/>
      <w:lvlJc w:val="left"/>
      <w:pPr>
        <w:tabs>
          <w:tab w:val="num" w:pos="2160"/>
        </w:tabs>
        <w:ind w:left="2160" w:hanging="360"/>
      </w:pPr>
      <w:rPr>
        <w:rFonts w:ascii="Wingdings" w:hAnsi="Wingdings" w:hint="default"/>
        <w:sz w:val="20"/>
      </w:rPr>
    </w:lvl>
    <w:lvl w:ilvl="3" w:tplc="5AF8754E" w:tentative="1">
      <w:start w:val="1"/>
      <w:numFmt w:val="bullet"/>
      <w:lvlText w:val=""/>
      <w:lvlJc w:val="left"/>
      <w:pPr>
        <w:tabs>
          <w:tab w:val="num" w:pos="2880"/>
        </w:tabs>
        <w:ind w:left="2880" w:hanging="360"/>
      </w:pPr>
      <w:rPr>
        <w:rFonts w:ascii="Wingdings" w:hAnsi="Wingdings" w:hint="default"/>
        <w:sz w:val="20"/>
      </w:rPr>
    </w:lvl>
    <w:lvl w:ilvl="4" w:tplc="8ABA6EB4" w:tentative="1">
      <w:start w:val="1"/>
      <w:numFmt w:val="bullet"/>
      <w:lvlText w:val=""/>
      <w:lvlJc w:val="left"/>
      <w:pPr>
        <w:tabs>
          <w:tab w:val="num" w:pos="3600"/>
        </w:tabs>
        <w:ind w:left="3600" w:hanging="360"/>
      </w:pPr>
      <w:rPr>
        <w:rFonts w:ascii="Wingdings" w:hAnsi="Wingdings" w:hint="default"/>
        <w:sz w:val="20"/>
      </w:rPr>
    </w:lvl>
    <w:lvl w:ilvl="5" w:tplc="765AB7C0" w:tentative="1">
      <w:start w:val="1"/>
      <w:numFmt w:val="bullet"/>
      <w:lvlText w:val=""/>
      <w:lvlJc w:val="left"/>
      <w:pPr>
        <w:tabs>
          <w:tab w:val="num" w:pos="4320"/>
        </w:tabs>
        <w:ind w:left="4320" w:hanging="360"/>
      </w:pPr>
      <w:rPr>
        <w:rFonts w:ascii="Wingdings" w:hAnsi="Wingdings" w:hint="default"/>
        <w:sz w:val="20"/>
      </w:rPr>
    </w:lvl>
    <w:lvl w:ilvl="6" w:tplc="E4EE36E4" w:tentative="1">
      <w:start w:val="1"/>
      <w:numFmt w:val="bullet"/>
      <w:lvlText w:val=""/>
      <w:lvlJc w:val="left"/>
      <w:pPr>
        <w:tabs>
          <w:tab w:val="num" w:pos="5040"/>
        </w:tabs>
        <w:ind w:left="5040" w:hanging="360"/>
      </w:pPr>
      <w:rPr>
        <w:rFonts w:ascii="Wingdings" w:hAnsi="Wingdings" w:hint="default"/>
        <w:sz w:val="20"/>
      </w:rPr>
    </w:lvl>
    <w:lvl w:ilvl="7" w:tplc="4482BB1A" w:tentative="1">
      <w:start w:val="1"/>
      <w:numFmt w:val="bullet"/>
      <w:lvlText w:val=""/>
      <w:lvlJc w:val="left"/>
      <w:pPr>
        <w:tabs>
          <w:tab w:val="num" w:pos="5760"/>
        </w:tabs>
        <w:ind w:left="5760" w:hanging="360"/>
      </w:pPr>
      <w:rPr>
        <w:rFonts w:ascii="Wingdings" w:hAnsi="Wingdings" w:hint="default"/>
        <w:sz w:val="20"/>
      </w:rPr>
    </w:lvl>
    <w:lvl w:ilvl="8" w:tplc="7B3E55FE" w:tentative="1">
      <w:start w:val="1"/>
      <w:numFmt w:val="bullet"/>
      <w:lvlText w:val=""/>
      <w:lvlJc w:val="left"/>
      <w:pPr>
        <w:tabs>
          <w:tab w:val="num" w:pos="6480"/>
        </w:tabs>
        <w:ind w:left="6480" w:hanging="360"/>
      </w:pPr>
      <w:rPr>
        <w:rFonts w:ascii="Wingdings" w:hAnsi="Wingdings" w:hint="default"/>
        <w:sz w:val="20"/>
      </w:rPr>
    </w:lvl>
  </w:abstractNum>
  <w:abstractNum w:abstractNumId="12">
    <w:nsid w:val="2FF346C1"/>
    <w:multiLevelType w:val="hybridMultilevel"/>
    <w:tmpl w:val="2B20C350"/>
    <w:lvl w:ilvl="0" w:tplc="FFFFFFFF">
      <w:start w:val="1"/>
      <w:numFmt w:val="bullet"/>
      <w:lvlText w:val="-"/>
      <w:lvlJc w:val="left"/>
      <w:pPr>
        <w:ind w:left="720" w:hanging="360"/>
      </w:pPr>
      <w:rPr>
        <w:rFonts w:ascii="Times New Roman" w:eastAsia="Times New Roman" w:hAnsi="Times New Roman" w:cs="Times New Roman"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13">
    <w:nsid w:val="326D471C"/>
    <w:multiLevelType w:val="hybridMultilevel"/>
    <w:tmpl w:val="76FC3756"/>
    <w:lvl w:ilvl="0" w:tplc="70D4F956">
      <w:numFmt w:val="bullet"/>
      <w:lvlText w:val="-"/>
      <w:lvlJc w:val="left"/>
      <w:pPr>
        <w:ind w:left="1146" w:hanging="360"/>
      </w:pPr>
      <w:rPr>
        <w:rFonts w:ascii="Times New Roman" w:eastAsia="SimSun" w:hAnsi="Times New Roman" w:cs="Times New Roman" w:hint="default"/>
      </w:rPr>
    </w:lvl>
    <w:lvl w:ilvl="1" w:tplc="04220003" w:tentative="1">
      <w:start w:val="1"/>
      <w:numFmt w:val="bullet"/>
      <w:lvlText w:val="o"/>
      <w:lvlJc w:val="left"/>
      <w:pPr>
        <w:ind w:left="1866" w:hanging="360"/>
      </w:pPr>
      <w:rPr>
        <w:rFonts w:ascii="Courier New" w:hAnsi="Courier New" w:cs="Courier New" w:hint="default"/>
      </w:rPr>
    </w:lvl>
    <w:lvl w:ilvl="2" w:tplc="04220005" w:tentative="1">
      <w:start w:val="1"/>
      <w:numFmt w:val="bullet"/>
      <w:lvlText w:val=""/>
      <w:lvlJc w:val="left"/>
      <w:pPr>
        <w:ind w:left="2586" w:hanging="360"/>
      </w:pPr>
      <w:rPr>
        <w:rFonts w:ascii="Wingdings" w:hAnsi="Wingdings" w:hint="default"/>
      </w:rPr>
    </w:lvl>
    <w:lvl w:ilvl="3" w:tplc="04220001" w:tentative="1">
      <w:start w:val="1"/>
      <w:numFmt w:val="bullet"/>
      <w:lvlText w:val=""/>
      <w:lvlJc w:val="left"/>
      <w:pPr>
        <w:ind w:left="3306" w:hanging="360"/>
      </w:pPr>
      <w:rPr>
        <w:rFonts w:ascii="Symbol" w:hAnsi="Symbol" w:hint="default"/>
      </w:rPr>
    </w:lvl>
    <w:lvl w:ilvl="4" w:tplc="04220003" w:tentative="1">
      <w:start w:val="1"/>
      <w:numFmt w:val="bullet"/>
      <w:lvlText w:val="o"/>
      <w:lvlJc w:val="left"/>
      <w:pPr>
        <w:ind w:left="4026" w:hanging="360"/>
      </w:pPr>
      <w:rPr>
        <w:rFonts w:ascii="Courier New" w:hAnsi="Courier New" w:cs="Courier New" w:hint="default"/>
      </w:rPr>
    </w:lvl>
    <w:lvl w:ilvl="5" w:tplc="04220005" w:tentative="1">
      <w:start w:val="1"/>
      <w:numFmt w:val="bullet"/>
      <w:lvlText w:val=""/>
      <w:lvlJc w:val="left"/>
      <w:pPr>
        <w:ind w:left="4746" w:hanging="360"/>
      </w:pPr>
      <w:rPr>
        <w:rFonts w:ascii="Wingdings" w:hAnsi="Wingdings" w:hint="default"/>
      </w:rPr>
    </w:lvl>
    <w:lvl w:ilvl="6" w:tplc="04220001" w:tentative="1">
      <w:start w:val="1"/>
      <w:numFmt w:val="bullet"/>
      <w:lvlText w:val=""/>
      <w:lvlJc w:val="left"/>
      <w:pPr>
        <w:ind w:left="5466" w:hanging="360"/>
      </w:pPr>
      <w:rPr>
        <w:rFonts w:ascii="Symbol" w:hAnsi="Symbol" w:hint="default"/>
      </w:rPr>
    </w:lvl>
    <w:lvl w:ilvl="7" w:tplc="04220003" w:tentative="1">
      <w:start w:val="1"/>
      <w:numFmt w:val="bullet"/>
      <w:lvlText w:val="o"/>
      <w:lvlJc w:val="left"/>
      <w:pPr>
        <w:ind w:left="6186" w:hanging="360"/>
      </w:pPr>
      <w:rPr>
        <w:rFonts w:ascii="Courier New" w:hAnsi="Courier New" w:cs="Courier New" w:hint="default"/>
      </w:rPr>
    </w:lvl>
    <w:lvl w:ilvl="8" w:tplc="04220005" w:tentative="1">
      <w:start w:val="1"/>
      <w:numFmt w:val="bullet"/>
      <w:lvlText w:val=""/>
      <w:lvlJc w:val="left"/>
      <w:pPr>
        <w:ind w:left="6906" w:hanging="360"/>
      </w:pPr>
      <w:rPr>
        <w:rFonts w:ascii="Wingdings" w:hAnsi="Wingdings" w:hint="default"/>
      </w:rPr>
    </w:lvl>
  </w:abstractNum>
  <w:abstractNum w:abstractNumId="14">
    <w:nsid w:val="379B6168"/>
    <w:multiLevelType w:val="hybridMultilevel"/>
    <w:tmpl w:val="5798C4EC"/>
    <w:lvl w:ilvl="0" w:tplc="70D4F956">
      <w:numFmt w:val="bullet"/>
      <w:lvlText w:val="-"/>
      <w:lvlJc w:val="left"/>
      <w:pPr>
        <w:tabs>
          <w:tab w:val="num" w:pos="720"/>
        </w:tabs>
        <w:ind w:left="720" w:hanging="360"/>
      </w:pPr>
      <w:rPr>
        <w:rFonts w:ascii="Times New Roman" w:eastAsia="SimSun" w:hAnsi="Times New Roman" w:cs="Times New Roman" w:hint="default"/>
        <w:sz w:val="20"/>
      </w:rPr>
    </w:lvl>
    <w:lvl w:ilvl="1" w:tplc="5414ED14" w:tentative="1">
      <w:start w:val="1"/>
      <w:numFmt w:val="bullet"/>
      <w:lvlText w:val="o"/>
      <w:lvlJc w:val="left"/>
      <w:pPr>
        <w:tabs>
          <w:tab w:val="num" w:pos="1440"/>
        </w:tabs>
        <w:ind w:left="1440" w:hanging="360"/>
      </w:pPr>
      <w:rPr>
        <w:rFonts w:ascii="Courier New" w:hAnsi="Courier New" w:hint="default"/>
        <w:sz w:val="20"/>
      </w:rPr>
    </w:lvl>
    <w:lvl w:ilvl="2" w:tplc="D27ECD78" w:tentative="1">
      <w:start w:val="1"/>
      <w:numFmt w:val="bullet"/>
      <w:lvlText w:val=""/>
      <w:lvlJc w:val="left"/>
      <w:pPr>
        <w:tabs>
          <w:tab w:val="num" w:pos="2160"/>
        </w:tabs>
        <w:ind w:left="2160" w:hanging="360"/>
      </w:pPr>
      <w:rPr>
        <w:rFonts w:ascii="Wingdings" w:hAnsi="Wingdings" w:hint="default"/>
        <w:sz w:val="20"/>
      </w:rPr>
    </w:lvl>
    <w:lvl w:ilvl="3" w:tplc="16D09AFA" w:tentative="1">
      <w:start w:val="1"/>
      <w:numFmt w:val="bullet"/>
      <w:lvlText w:val=""/>
      <w:lvlJc w:val="left"/>
      <w:pPr>
        <w:tabs>
          <w:tab w:val="num" w:pos="2880"/>
        </w:tabs>
        <w:ind w:left="2880" w:hanging="360"/>
      </w:pPr>
      <w:rPr>
        <w:rFonts w:ascii="Wingdings" w:hAnsi="Wingdings" w:hint="default"/>
        <w:sz w:val="20"/>
      </w:rPr>
    </w:lvl>
    <w:lvl w:ilvl="4" w:tplc="E0769BD0" w:tentative="1">
      <w:start w:val="1"/>
      <w:numFmt w:val="bullet"/>
      <w:lvlText w:val=""/>
      <w:lvlJc w:val="left"/>
      <w:pPr>
        <w:tabs>
          <w:tab w:val="num" w:pos="3600"/>
        </w:tabs>
        <w:ind w:left="3600" w:hanging="360"/>
      </w:pPr>
      <w:rPr>
        <w:rFonts w:ascii="Wingdings" w:hAnsi="Wingdings" w:hint="default"/>
        <w:sz w:val="20"/>
      </w:rPr>
    </w:lvl>
    <w:lvl w:ilvl="5" w:tplc="E340CF40" w:tentative="1">
      <w:start w:val="1"/>
      <w:numFmt w:val="bullet"/>
      <w:lvlText w:val=""/>
      <w:lvlJc w:val="left"/>
      <w:pPr>
        <w:tabs>
          <w:tab w:val="num" w:pos="4320"/>
        </w:tabs>
        <w:ind w:left="4320" w:hanging="360"/>
      </w:pPr>
      <w:rPr>
        <w:rFonts w:ascii="Wingdings" w:hAnsi="Wingdings" w:hint="default"/>
        <w:sz w:val="20"/>
      </w:rPr>
    </w:lvl>
    <w:lvl w:ilvl="6" w:tplc="46D23D7A" w:tentative="1">
      <w:start w:val="1"/>
      <w:numFmt w:val="bullet"/>
      <w:lvlText w:val=""/>
      <w:lvlJc w:val="left"/>
      <w:pPr>
        <w:tabs>
          <w:tab w:val="num" w:pos="5040"/>
        </w:tabs>
        <w:ind w:left="5040" w:hanging="360"/>
      </w:pPr>
      <w:rPr>
        <w:rFonts w:ascii="Wingdings" w:hAnsi="Wingdings" w:hint="default"/>
        <w:sz w:val="20"/>
      </w:rPr>
    </w:lvl>
    <w:lvl w:ilvl="7" w:tplc="D892189E" w:tentative="1">
      <w:start w:val="1"/>
      <w:numFmt w:val="bullet"/>
      <w:lvlText w:val=""/>
      <w:lvlJc w:val="left"/>
      <w:pPr>
        <w:tabs>
          <w:tab w:val="num" w:pos="5760"/>
        </w:tabs>
        <w:ind w:left="5760" w:hanging="360"/>
      </w:pPr>
      <w:rPr>
        <w:rFonts w:ascii="Wingdings" w:hAnsi="Wingdings" w:hint="default"/>
        <w:sz w:val="20"/>
      </w:rPr>
    </w:lvl>
    <w:lvl w:ilvl="8" w:tplc="B142D31A" w:tentative="1">
      <w:start w:val="1"/>
      <w:numFmt w:val="bullet"/>
      <w:lvlText w:val=""/>
      <w:lvlJc w:val="left"/>
      <w:pPr>
        <w:tabs>
          <w:tab w:val="num" w:pos="6480"/>
        </w:tabs>
        <w:ind w:left="6480" w:hanging="360"/>
      </w:pPr>
      <w:rPr>
        <w:rFonts w:ascii="Wingdings" w:hAnsi="Wingdings" w:hint="default"/>
        <w:sz w:val="20"/>
      </w:rPr>
    </w:lvl>
  </w:abstractNum>
  <w:abstractNum w:abstractNumId="15">
    <w:nsid w:val="3EC31172"/>
    <w:multiLevelType w:val="hybridMultilevel"/>
    <w:tmpl w:val="D318E61C"/>
    <w:lvl w:ilvl="0" w:tplc="70D4F956">
      <w:numFmt w:val="bullet"/>
      <w:lvlText w:val="-"/>
      <w:lvlJc w:val="left"/>
      <w:pPr>
        <w:ind w:left="1429" w:hanging="360"/>
      </w:pPr>
      <w:rPr>
        <w:rFonts w:ascii="Times New Roman" w:eastAsia="SimSun" w:hAnsi="Times New Roman" w:cs="Times New Roman"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16">
    <w:nsid w:val="43B81999"/>
    <w:multiLevelType w:val="hybridMultilevel"/>
    <w:tmpl w:val="93E41BDA"/>
    <w:lvl w:ilvl="0" w:tplc="F6083298">
      <w:start w:val="1"/>
      <w:numFmt w:val="bullet"/>
      <w:lvlText w:val=""/>
      <w:lvlJc w:val="left"/>
      <w:pPr>
        <w:tabs>
          <w:tab w:val="num" w:pos="720"/>
        </w:tabs>
        <w:ind w:left="720" w:hanging="360"/>
      </w:pPr>
      <w:rPr>
        <w:rFonts w:ascii="Symbol" w:hAnsi="Symbol" w:hint="default"/>
        <w:sz w:val="20"/>
      </w:rPr>
    </w:lvl>
    <w:lvl w:ilvl="1" w:tplc="5414ED14" w:tentative="1">
      <w:start w:val="1"/>
      <w:numFmt w:val="bullet"/>
      <w:lvlText w:val="o"/>
      <w:lvlJc w:val="left"/>
      <w:pPr>
        <w:tabs>
          <w:tab w:val="num" w:pos="1440"/>
        </w:tabs>
        <w:ind w:left="1440" w:hanging="360"/>
      </w:pPr>
      <w:rPr>
        <w:rFonts w:ascii="Courier New" w:hAnsi="Courier New" w:hint="default"/>
        <w:sz w:val="20"/>
      </w:rPr>
    </w:lvl>
    <w:lvl w:ilvl="2" w:tplc="D27ECD78" w:tentative="1">
      <w:start w:val="1"/>
      <w:numFmt w:val="bullet"/>
      <w:lvlText w:val=""/>
      <w:lvlJc w:val="left"/>
      <w:pPr>
        <w:tabs>
          <w:tab w:val="num" w:pos="2160"/>
        </w:tabs>
        <w:ind w:left="2160" w:hanging="360"/>
      </w:pPr>
      <w:rPr>
        <w:rFonts w:ascii="Wingdings" w:hAnsi="Wingdings" w:hint="default"/>
        <w:sz w:val="20"/>
      </w:rPr>
    </w:lvl>
    <w:lvl w:ilvl="3" w:tplc="16D09AFA" w:tentative="1">
      <w:start w:val="1"/>
      <w:numFmt w:val="bullet"/>
      <w:lvlText w:val=""/>
      <w:lvlJc w:val="left"/>
      <w:pPr>
        <w:tabs>
          <w:tab w:val="num" w:pos="2880"/>
        </w:tabs>
        <w:ind w:left="2880" w:hanging="360"/>
      </w:pPr>
      <w:rPr>
        <w:rFonts w:ascii="Wingdings" w:hAnsi="Wingdings" w:hint="default"/>
        <w:sz w:val="20"/>
      </w:rPr>
    </w:lvl>
    <w:lvl w:ilvl="4" w:tplc="E0769BD0" w:tentative="1">
      <w:start w:val="1"/>
      <w:numFmt w:val="bullet"/>
      <w:lvlText w:val=""/>
      <w:lvlJc w:val="left"/>
      <w:pPr>
        <w:tabs>
          <w:tab w:val="num" w:pos="3600"/>
        </w:tabs>
        <w:ind w:left="3600" w:hanging="360"/>
      </w:pPr>
      <w:rPr>
        <w:rFonts w:ascii="Wingdings" w:hAnsi="Wingdings" w:hint="default"/>
        <w:sz w:val="20"/>
      </w:rPr>
    </w:lvl>
    <w:lvl w:ilvl="5" w:tplc="E340CF40" w:tentative="1">
      <w:start w:val="1"/>
      <w:numFmt w:val="bullet"/>
      <w:lvlText w:val=""/>
      <w:lvlJc w:val="left"/>
      <w:pPr>
        <w:tabs>
          <w:tab w:val="num" w:pos="4320"/>
        </w:tabs>
        <w:ind w:left="4320" w:hanging="360"/>
      </w:pPr>
      <w:rPr>
        <w:rFonts w:ascii="Wingdings" w:hAnsi="Wingdings" w:hint="default"/>
        <w:sz w:val="20"/>
      </w:rPr>
    </w:lvl>
    <w:lvl w:ilvl="6" w:tplc="46D23D7A" w:tentative="1">
      <w:start w:val="1"/>
      <w:numFmt w:val="bullet"/>
      <w:lvlText w:val=""/>
      <w:lvlJc w:val="left"/>
      <w:pPr>
        <w:tabs>
          <w:tab w:val="num" w:pos="5040"/>
        </w:tabs>
        <w:ind w:left="5040" w:hanging="360"/>
      </w:pPr>
      <w:rPr>
        <w:rFonts w:ascii="Wingdings" w:hAnsi="Wingdings" w:hint="default"/>
        <w:sz w:val="20"/>
      </w:rPr>
    </w:lvl>
    <w:lvl w:ilvl="7" w:tplc="D892189E" w:tentative="1">
      <w:start w:val="1"/>
      <w:numFmt w:val="bullet"/>
      <w:lvlText w:val=""/>
      <w:lvlJc w:val="left"/>
      <w:pPr>
        <w:tabs>
          <w:tab w:val="num" w:pos="5760"/>
        </w:tabs>
        <w:ind w:left="5760" w:hanging="360"/>
      </w:pPr>
      <w:rPr>
        <w:rFonts w:ascii="Wingdings" w:hAnsi="Wingdings" w:hint="default"/>
        <w:sz w:val="20"/>
      </w:rPr>
    </w:lvl>
    <w:lvl w:ilvl="8" w:tplc="B142D31A" w:tentative="1">
      <w:start w:val="1"/>
      <w:numFmt w:val="bullet"/>
      <w:lvlText w:val=""/>
      <w:lvlJc w:val="left"/>
      <w:pPr>
        <w:tabs>
          <w:tab w:val="num" w:pos="6480"/>
        </w:tabs>
        <w:ind w:left="6480" w:hanging="360"/>
      </w:pPr>
      <w:rPr>
        <w:rFonts w:ascii="Wingdings" w:hAnsi="Wingdings" w:hint="default"/>
        <w:sz w:val="20"/>
      </w:rPr>
    </w:lvl>
  </w:abstractNum>
  <w:abstractNum w:abstractNumId="17">
    <w:nsid w:val="491D23FA"/>
    <w:multiLevelType w:val="hybridMultilevel"/>
    <w:tmpl w:val="A7E0D9F2"/>
    <w:lvl w:ilvl="0" w:tplc="FFFFFFFF">
      <w:start w:val="1"/>
      <w:numFmt w:val="bullet"/>
      <w:lvlText w:val="-"/>
      <w:lvlJc w:val="left"/>
      <w:pPr>
        <w:ind w:left="720" w:hanging="360"/>
      </w:pPr>
      <w:rPr>
        <w:rFonts w:ascii="Times New Roman" w:eastAsia="Times New Roman" w:hAnsi="Times New Roman" w:cs="Times New Roman"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18">
    <w:nsid w:val="4D377366"/>
    <w:multiLevelType w:val="hybridMultilevel"/>
    <w:tmpl w:val="D780C2E8"/>
    <w:lvl w:ilvl="0" w:tplc="FFFFFFFF">
      <w:start w:val="1"/>
      <w:numFmt w:val="bullet"/>
      <w:lvlText w:val="-"/>
      <w:lvlJc w:val="left"/>
      <w:pPr>
        <w:ind w:left="1429" w:hanging="360"/>
      </w:pPr>
      <w:rPr>
        <w:rFonts w:ascii="Times New Roman" w:eastAsia="Times New Roman" w:hAnsi="Times New Roman" w:cs="Times New Roman"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19">
    <w:nsid w:val="4E5E35D9"/>
    <w:multiLevelType w:val="hybridMultilevel"/>
    <w:tmpl w:val="E794C5DC"/>
    <w:lvl w:ilvl="0" w:tplc="FFFFFFFF">
      <w:numFmt w:val="bullet"/>
      <w:lvlText w:val="-"/>
      <w:lvlJc w:val="left"/>
      <w:pPr>
        <w:ind w:left="1429" w:hanging="360"/>
      </w:pPr>
      <w:rPr>
        <w:rFonts w:ascii="Times New Roman" w:eastAsia="Times New Roman" w:hAnsi="Times New Roman" w:cs="Times New Roman"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20">
    <w:nsid w:val="57291522"/>
    <w:multiLevelType w:val="hybridMultilevel"/>
    <w:tmpl w:val="5282AB7A"/>
    <w:lvl w:ilvl="0" w:tplc="70D4F956">
      <w:numFmt w:val="bullet"/>
      <w:lvlText w:val="-"/>
      <w:lvlJc w:val="left"/>
      <w:pPr>
        <w:tabs>
          <w:tab w:val="num" w:pos="720"/>
        </w:tabs>
        <w:ind w:left="720" w:hanging="360"/>
      </w:pPr>
      <w:rPr>
        <w:rFonts w:ascii="Times New Roman" w:eastAsia="SimSun" w:hAnsi="Times New Roman" w:cs="Times New Roman" w:hint="default"/>
      </w:rPr>
    </w:lvl>
    <w:lvl w:ilvl="1" w:tplc="04220003" w:tentative="1">
      <w:start w:val="1"/>
      <w:numFmt w:val="bullet"/>
      <w:lvlText w:val="o"/>
      <w:lvlJc w:val="left"/>
      <w:pPr>
        <w:tabs>
          <w:tab w:val="num" w:pos="1440"/>
        </w:tabs>
        <w:ind w:left="1440" w:hanging="360"/>
      </w:pPr>
      <w:rPr>
        <w:rFonts w:ascii="Courier New" w:hAnsi="Courier New" w:cs="Courier New" w:hint="default"/>
      </w:rPr>
    </w:lvl>
    <w:lvl w:ilvl="2" w:tplc="04220005" w:tentative="1">
      <w:start w:val="1"/>
      <w:numFmt w:val="bullet"/>
      <w:lvlText w:val=""/>
      <w:lvlJc w:val="left"/>
      <w:pPr>
        <w:tabs>
          <w:tab w:val="num" w:pos="2160"/>
        </w:tabs>
        <w:ind w:left="2160" w:hanging="360"/>
      </w:pPr>
      <w:rPr>
        <w:rFonts w:ascii="Wingdings" w:hAnsi="Wingdings" w:hint="default"/>
      </w:rPr>
    </w:lvl>
    <w:lvl w:ilvl="3" w:tplc="04220001" w:tentative="1">
      <w:start w:val="1"/>
      <w:numFmt w:val="bullet"/>
      <w:lvlText w:val=""/>
      <w:lvlJc w:val="left"/>
      <w:pPr>
        <w:tabs>
          <w:tab w:val="num" w:pos="2880"/>
        </w:tabs>
        <w:ind w:left="2880" w:hanging="360"/>
      </w:pPr>
      <w:rPr>
        <w:rFonts w:ascii="Symbol" w:hAnsi="Symbol" w:hint="default"/>
      </w:rPr>
    </w:lvl>
    <w:lvl w:ilvl="4" w:tplc="04220003" w:tentative="1">
      <w:start w:val="1"/>
      <w:numFmt w:val="bullet"/>
      <w:lvlText w:val="o"/>
      <w:lvlJc w:val="left"/>
      <w:pPr>
        <w:tabs>
          <w:tab w:val="num" w:pos="3600"/>
        </w:tabs>
        <w:ind w:left="3600" w:hanging="360"/>
      </w:pPr>
      <w:rPr>
        <w:rFonts w:ascii="Courier New" w:hAnsi="Courier New" w:cs="Courier New" w:hint="default"/>
      </w:rPr>
    </w:lvl>
    <w:lvl w:ilvl="5" w:tplc="04220005" w:tentative="1">
      <w:start w:val="1"/>
      <w:numFmt w:val="bullet"/>
      <w:lvlText w:val=""/>
      <w:lvlJc w:val="left"/>
      <w:pPr>
        <w:tabs>
          <w:tab w:val="num" w:pos="4320"/>
        </w:tabs>
        <w:ind w:left="4320" w:hanging="360"/>
      </w:pPr>
      <w:rPr>
        <w:rFonts w:ascii="Wingdings" w:hAnsi="Wingdings" w:hint="default"/>
      </w:rPr>
    </w:lvl>
    <w:lvl w:ilvl="6" w:tplc="04220001" w:tentative="1">
      <w:start w:val="1"/>
      <w:numFmt w:val="bullet"/>
      <w:lvlText w:val=""/>
      <w:lvlJc w:val="left"/>
      <w:pPr>
        <w:tabs>
          <w:tab w:val="num" w:pos="5040"/>
        </w:tabs>
        <w:ind w:left="5040" w:hanging="360"/>
      </w:pPr>
      <w:rPr>
        <w:rFonts w:ascii="Symbol" w:hAnsi="Symbol" w:hint="default"/>
      </w:rPr>
    </w:lvl>
    <w:lvl w:ilvl="7" w:tplc="04220003" w:tentative="1">
      <w:start w:val="1"/>
      <w:numFmt w:val="bullet"/>
      <w:lvlText w:val="o"/>
      <w:lvlJc w:val="left"/>
      <w:pPr>
        <w:tabs>
          <w:tab w:val="num" w:pos="5760"/>
        </w:tabs>
        <w:ind w:left="5760" w:hanging="360"/>
      </w:pPr>
      <w:rPr>
        <w:rFonts w:ascii="Courier New" w:hAnsi="Courier New" w:cs="Courier New" w:hint="default"/>
      </w:rPr>
    </w:lvl>
    <w:lvl w:ilvl="8" w:tplc="04220005" w:tentative="1">
      <w:start w:val="1"/>
      <w:numFmt w:val="bullet"/>
      <w:lvlText w:val=""/>
      <w:lvlJc w:val="left"/>
      <w:pPr>
        <w:tabs>
          <w:tab w:val="num" w:pos="6480"/>
        </w:tabs>
        <w:ind w:left="6480" w:hanging="360"/>
      </w:pPr>
      <w:rPr>
        <w:rFonts w:ascii="Wingdings" w:hAnsi="Wingdings" w:hint="default"/>
      </w:rPr>
    </w:lvl>
  </w:abstractNum>
  <w:abstractNum w:abstractNumId="21">
    <w:nsid w:val="592B0997"/>
    <w:multiLevelType w:val="hybridMultilevel"/>
    <w:tmpl w:val="6E7E63B4"/>
    <w:lvl w:ilvl="0" w:tplc="FFFFFFFF">
      <w:start w:val="1"/>
      <w:numFmt w:val="bullet"/>
      <w:lvlText w:val="-"/>
      <w:lvlJc w:val="left"/>
      <w:pPr>
        <w:ind w:left="1429" w:hanging="360"/>
      </w:pPr>
      <w:rPr>
        <w:rFonts w:ascii="Times New Roman" w:eastAsia="Times New Roman" w:hAnsi="Times New Roman" w:cs="Times New Roman" w:hint="default"/>
      </w:rPr>
    </w:lvl>
    <w:lvl w:ilvl="1" w:tplc="FFFFFFFF">
      <w:numFmt w:val="bullet"/>
      <w:lvlText w:val="-"/>
      <w:lvlJc w:val="left"/>
      <w:pPr>
        <w:ind w:left="3229" w:hanging="1440"/>
      </w:pPr>
      <w:rPr>
        <w:rFonts w:ascii="Times New Roman" w:eastAsia="Times New Roman" w:hAnsi="Times New Roman" w:cs="Times New Roman"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22">
    <w:nsid w:val="5CB66D73"/>
    <w:multiLevelType w:val="singleLevel"/>
    <w:tmpl w:val="0BD8A004"/>
    <w:lvl w:ilvl="0">
      <w:start w:val="1"/>
      <w:numFmt w:val="bullet"/>
      <w:pStyle w:val="a"/>
      <w:lvlText w:val=""/>
      <w:lvlJc w:val="left"/>
      <w:pPr>
        <w:tabs>
          <w:tab w:val="num" w:pos="360"/>
        </w:tabs>
        <w:ind w:left="284" w:hanging="284"/>
      </w:pPr>
      <w:rPr>
        <w:rFonts w:ascii="Symbol" w:hAnsi="Symbol" w:hint="default"/>
        <w:color w:val="auto"/>
      </w:rPr>
    </w:lvl>
  </w:abstractNum>
  <w:abstractNum w:abstractNumId="23">
    <w:nsid w:val="6B660473"/>
    <w:multiLevelType w:val="hybridMultilevel"/>
    <w:tmpl w:val="7CF2C4CE"/>
    <w:lvl w:ilvl="0" w:tplc="FFFFFFFF">
      <w:start w:val="1"/>
      <w:numFmt w:val="bullet"/>
      <w:lvlText w:val="-"/>
      <w:lvlJc w:val="left"/>
      <w:pPr>
        <w:ind w:left="1515" w:hanging="360"/>
      </w:pPr>
      <w:rPr>
        <w:rFonts w:ascii="Times New Roman" w:eastAsia="Times New Roman" w:hAnsi="Times New Roman" w:cs="Times New Roman" w:hint="default"/>
      </w:rPr>
    </w:lvl>
    <w:lvl w:ilvl="1" w:tplc="04220003" w:tentative="1">
      <w:start w:val="1"/>
      <w:numFmt w:val="bullet"/>
      <w:lvlText w:val="o"/>
      <w:lvlJc w:val="left"/>
      <w:pPr>
        <w:ind w:left="2235" w:hanging="360"/>
      </w:pPr>
      <w:rPr>
        <w:rFonts w:ascii="Courier New" w:hAnsi="Courier New" w:cs="Courier New" w:hint="default"/>
      </w:rPr>
    </w:lvl>
    <w:lvl w:ilvl="2" w:tplc="04220005" w:tentative="1">
      <w:start w:val="1"/>
      <w:numFmt w:val="bullet"/>
      <w:lvlText w:val=""/>
      <w:lvlJc w:val="left"/>
      <w:pPr>
        <w:ind w:left="2955" w:hanging="360"/>
      </w:pPr>
      <w:rPr>
        <w:rFonts w:ascii="Wingdings" w:hAnsi="Wingdings" w:hint="default"/>
      </w:rPr>
    </w:lvl>
    <w:lvl w:ilvl="3" w:tplc="04220001" w:tentative="1">
      <w:start w:val="1"/>
      <w:numFmt w:val="bullet"/>
      <w:lvlText w:val=""/>
      <w:lvlJc w:val="left"/>
      <w:pPr>
        <w:ind w:left="3675" w:hanging="360"/>
      </w:pPr>
      <w:rPr>
        <w:rFonts w:ascii="Symbol" w:hAnsi="Symbol" w:hint="default"/>
      </w:rPr>
    </w:lvl>
    <w:lvl w:ilvl="4" w:tplc="04220003" w:tentative="1">
      <w:start w:val="1"/>
      <w:numFmt w:val="bullet"/>
      <w:lvlText w:val="o"/>
      <w:lvlJc w:val="left"/>
      <w:pPr>
        <w:ind w:left="4395" w:hanging="360"/>
      </w:pPr>
      <w:rPr>
        <w:rFonts w:ascii="Courier New" w:hAnsi="Courier New" w:cs="Courier New" w:hint="default"/>
      </w:rPr>
    </w:lvl>
    <w:lvl w:ilvl="5" w:tplc="04220005" w:tentative="1">
      <w:start w:val="1"/>
      <w:numFmt w:val="bullet"/>
      <w:lvlText w:val=""/>
      <w:lvlJc w:val="left"/>
      <w:pPr>
        <w:ind w:left="5115" w:hanging="360"/>
      </w:pPr>
      <w:rPr>
        <w:rFonts w:ascii="Wingdings" w:hAnsi="Wingdings" w:hint="default"/>
      </w:rPr>
    </w:lvl>
    <w:lvl w:ilvl="6" w:tplc="04220001" w:tentative="1">
      <w:start w:val="1"/>
      <w:numFmt w:val="bullet"/>
      <w:lvlText w:val=""/>
      <w:lvlJc w:val="left"/>
      <w:pPr>
        <w:ind w:left="5835" w:hanging="360"/>
      </w:pPr>
      <w:rPr>
        <w:rFonts w:ascii="Symbol" w:hAnsi="Symbol" w:hint="default"/>
      </w:rPr>
    </w:lvl>
    <w:lvl w:ilvl="7" w:tplc="04220003" w:tentative="1">
      <w:start w:val="1"/>
      <w:numFmt w:val="bullet"/>
      <w:lvlText w:val="o"/>
      <w:lvlJc w:val="left"/>
      <w:pPr>
        <w:ind w:left="6555" w:hanging="360"/>
      </w:pPr>
      <w:rPr>
        <w:rFonts w:ascii="Courier New" w:hAnsi="Courier New" w:cs="Courier New" w:hint="default"/>
      </w:rPr>
    </w:lvl>
    <w:lvl w:ilvl="8" w:tplc="04220005" w:tentative="1">
      <w:start w:val="1"/>
      <w:numFmt w:val="bullet"/>
      <w:lvlText w:val=""/>
      <w:lvlJc w:val="left"/>
      <w:pPr>
        <w:ind w:left="7275" w:hanging="360"/>
      </w:pPr>
      <w:rPr>
        <w:rFonts w:ascii="Wingdings" w:hAnsi="Wingdings" w:hint="default"/>
      </w:rPr>
    </w:lvl>
  </w:abstractNum>
  <w:abstractNum w:abstractNumId="24">
    <w:nsid w:val="709844B5"/>
    <w:multiLevelType w:val="multilevel"/>
    <w:tmpl w:val="1BA26254"/>
    <w:lvl w:ilvl="0">
      <w:start w:val="1"/>
      <w:numFmt w:val="bullet"/>
      <w:lvlText w:val="-"/>
      <w:lvlJc w:val="left"/>
      <w:rPr>
        <w:rFonts w:ascii="Times New Roman" w:eastAsia="Times New Roman" w:hAnsi="Times New Roman" w:cs="Times New Roman" w:hint="default"/>
        <w:b w:val="0"/>
        <w:bCs w:val="0"/>
        <w:i w:val="0"/>
        <w:iCs w:val="0"/>
        <w:smallCaps w:val="0"/>
        <w:strike w:val="0"/>
        <w:color w:val="000000"/>
        <w:spacing w:val="0"/>
        <w:w w:val="100"/>
        <w:position w:val="0"/>
        <w:sz w:val="28"/>
        <w:szCs w:val="28"/>
        <w:u w:val="none"/>
        <w:lang w:val="uk-UA" w:eastAsia="uk-UA" w:bidi="uk-UA"/>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
    <w:nsid w:val="78C02524"/>
    <w:multiLevelType w:val="hybridMultilevel"/>
    <w:tmpl w:val="44529484"/>
    <w:lvl w:ilvl="0" w:tplc="FFFFFFFF">
      <w:numFmt w:val="bullet"/>
      <w:lvlText w:val="-"/>
      <w:lvlJc w:val="left"/>
      <w:pPr>
        <w:ind w:left="1429" w:hanging="360"/>
      </w:pPr>
      <w:rPr>
        <w:rFonts w:ascii="Times New Roman" w:eastAsia="Times New Roman" w:hAnsi="Times New Roman" w:cs="Times New Roman"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num w:numId="1">
    <w:abstractNumId w:val="22"/>
  </w:num>
  <w:num w:numId="2">
    <w:abstractNumId w:val="20"/>
  </w:num>
  <w:num w:numId="3">
    <w:abstractNumId w:val="21"/>
  </w:num>
  <w:num w:numId="4">
    <w:abstractNumId w:val="10"/>
  </w:num>
  <w:num w:numId="5">
    <w:abstractNumId w:val="24"/>
  </w:num>
  <w:num w:numId="6">
    <w:abstractNumId w:val="19"/>
  </w:num>
  <w:num w:numId="7">
    <w:abstractNumId w:val="25"/>
  </w:num>
  <w:num w:numId="8">
    <w:abstractNumId w:val="2"/>
  </w:num>
  <w:num w:numId="9">
    <w:abstractNumId w:val="8"/>
  </w:num>
  <w:num w:numId="10">
    <w:abstractNumId w:val="6"/>
  </w:num>
  <w:num w:numId="11">
    <w:abstractNumId w:val="7"/>
  </w:num>
  <w:num w:numId="12">
    <w:abstractNumId w:val="4"/>
  </w:num>
  <w:num w:numId="13">
    <w:abstractNumId w:val="17"/>
  </w:num>
  <w:num w:numId="14">
    <w:abstractNumId w:val="1"/>
  </w:num>
  <w:num w:numId="15">
    <w:abstractNumId w:val="18"/>
  </w:num>
  <w:num w:numId="16">
    <w:abstractNumId w:val="23"/>
  </w:num>
  <w:num w:numId="17">
    <w:abstractNumId w:val="12"/>
  </w:num>
  <w:num w:numId="18">
    <w:abstractNumId w:val="1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3"/>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9"/>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5"/>
  </w:num>
  <w:num w:numId="23">
    <w:abstractNumId w:val="14"/>
  </w:num>
  <w:num w:numId="24">
    <w:abstractNumId w:val="0"/>
  </w:num>
  <w:num w:numId="25">
    <w:abstractNumId w:val="5"/>
  </w:num>
  <w:num w:numId="26">
    <w:abstractNumId w:val="13"/>
  </w:num>
  <w:numIdMacAtCleanup w:val="26"/>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Михайло Дрогомирецький">
    <w15:presenceInfo w15:providerId="Windows Live" w15:userId="f46ed6bdbcb31b1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4"/>
  <w:activeWritingStyle w:appName="MSWord" w:lang="en-US" w:vendorID="64" w:dllVersion="131078" w:nlCheck="1" w:checkStyle="0"/>
  <w:activeWritingStyle w:appName="MSWord" w:lang="ru-RU" w:vendorID="64" w:dllVersion="131078" w:nlCheck="1" w:checkStyle="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autoHyphenation/>
  <w:hyphenationZone w:val="425"/>
  <w:drawingGridHorizontalSpacing w:val="100"/>
  <w:drawingGridVerticalSpacing w:val="57"/>
  <w:displayHorizontalDrawingGridEvery w:val="0"/>
  <w:displayVerticalDrawingGridEvery w:val="0"/>
  <w:noPunctuationKerning/>
  <w:characterSpacingControl w:val="doNotCompress"/>
  <w:hdrShapeDefaults>
    <o:shapedefaults v:ext="edit" spidmax="2301"/>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2"/>
  </w:compat>
  <w:rsids>
    <w:rsidRoot w:val="00E5692A"/>
    <w:rsid w:val="00003BB7"/>
    <w:rsid w:val="00011473"/>
    <w:rsid w:val="00014309"/>
    <w:rsid w:val="000156D0"/>
    <w:rsid w:val="00015C4E"/>
    <w:rsid w:val="00024EF7"/>
    <w:rsid w:val="00026013"/>
    <w:rsid w:val="00026B37"/>
    <w:rsid w:val="00034D93"/>
    <w:rsid w:val="000361F4"/>
    <w:rsid w:val="00037019"/>
    <w:rsid w:val="000402F2"/>
    <w:rsid w:val="000423C4"/>
    <w:rsid w:val="00044F7E"/>
    <w:rsid w:val="000450E3"/>
    <w:rsid w:val="000514F8"/>
    <w:rsid w:val="0005315D"/>
    <w:rsid w:val="000576DB"/>
    <w:rsid w:val="000624D8"/>
    <w:rsid w:val="00065F5B"/>
    <w:rsid w:val="0007111D"/>
    <w:rsid w:val="00074D07"/>
    <w:rsid w:val="00075059"/>
    <w:rsid w:val="00075A2E"/>
    <w:rsid w:val="00076B9C"/>
    <w:rsid w:val="00081074"/>
    <w:rsid w:val="000835B9"/>
    <w:rsid w:val="00085768"/>
    <w:rsid w:val="0008646E"/>
    <w:rsid w:val="000903A5"/>
    <w:rsid w:val="00090C35"/>
    <w:rsid w:val="00096E08"/>
    <w:rsid w:val="000A1507"/>
    <w:rsid w:val="000A57F4"/>
    <w:rsid w:val="000B09C8"/>
    <w:rsid w:val="000B680E"/>
    <w:rsid w:val="000C0993"/>
    <w:rsid w:val="000C24B3"/>
    <w:rsid w:val="000D1F4D"/>
    <w:rsid w:val="000D2189"/>
    <w:rsid w:val="000D4271"/>
    <w:rsid w:val="000D5CD1"/>
    <w:rsid w:val="000E10D2"/>
    <w:rsid w:val="000E356A"/>
    <w:rsid w:val="000E3913"/>
    <w:rsid w:val="000E505A"/>
    <w:rsid w:val="000E5BF2"/>
    <w:rsid w:val="000E73C4"/>
    <w:rsid w:val="0010229B"/>
    <w:rsid w:val="00102646"/>
    <w:rsid w:val="00105AC3"/>
    <w:rsid w:val="00107D42"/>
    <w:rsid w:val="00113C5D"/>
    <w:rsid w:val="001273B0"/>
    <w:rsid w:val="00137508"/>
    <w:rsid w:val="001445DD"/>
    <w:rsid w:val="00145A46"/>
    <w:rsid w:val="00151C54"/>
    <w:rsid w:val="0015362B"/>
    <w:rsid w:val="00153842"/>
    <w:rsid w:val="00157DF7"/>
    <w:rsid w:val="00162627"/>
    <w:rsid w:val="00163F1F"/>
    <w:rsid w:val="001706CD"/>
    <w:rsid w:val="00172B2D"/>
    <w:rsid w:val="00175371"/>
    <w:rsid w:val="001778A1"/>
    <w:rsid w:val="001852ED"/>
    <w:rsid w:val="00185536"/>
    <w:rsid w:val="001A2A93"/>
    <w:rsid w:val="001A2B4A"/>
    <w:rsid w:val="001B3789"/>
    <w:rsid w:val="001C1593"/>
    <w:rsid w:val="001D184E"/>
    <w:rsid w:val="001D3BC6"/>
    <w:rsid w:val="001D54E4"/>
    <w:rsid w:val="001D7045"/>
    <w:rsid w:val="001E2EC8"/>
    <w:rsid w:val="001E50EB"/>
    <w:rsid w:val="001E56B2"/>
    <w:rsid w:val="001F6DE7"/>
    <w:rsid w:val="001F7934"/>
    <w:rsid w:val="001F7C0E"/>
    <w:rsid w:val="002047BE"/>
    <w:rsid w:val="00204F74"/>
    <w:rsid w:val="00205CE7"/>
    <w:rsid w:val="00207F2B"/>
    <w:rsid w:val="002223C9"/>
    <w:rsid w:val="002227DB"/>
    <w:rsid w:val="002246F3"/>
    <w:rsid w:val="002419A6"/>
    <w:rsid w:val="002436C8"/>
    <w:rsid w:val="002475BD"/>
    <w:rsid w:val="00256EAF"/>
    <w:rsid w:val="00261F56"/>
    <w:rsid w:val="00263D92"/>
    <w:rsid w:val="0027034E"/>
    <w:rsid w:val="002736D9"/>
    <w:rsid w:val="00273AD8"/>
    <w:rsid w:val="002741E0"/>
    <w:rsid w:val="00274A6C"/>
    <w:rsid w:val="00277F88"/>
    <w:rsid w:val="0028125C"/>
    <w:rsid w:val="00284656"/>
    <w:rsid w:val="00285026"/>
    <w:rsid w:val="00287A5B"/>
    <w:rsid w:val="002932A4"/>
    <w:rsid w:val="002A154E"/>
    <w:rsid w:val="002A35A7"/>
    <w:rsid w:val="002A3731"/>
    <w:rsid w:val="002A5182"/>
    <w:rsid w:val="002A731F"/>
    <w:rsid w:val="002B2FC2"/>
    <w:rsid w:val="002C0D98"/>
    <w:rsid w:val="002C6A4C"/>
    <w:rsid w:val="002C6D5E"/>
    <w:rsid w:val="002D041D"/>
    <w:rsid w:val="002D09F9"/>
    <w:rsid w:val="002D0FF4"/>
    <w:rsid w:val="002D3C2A"/>
    <w:rsid w:val="002D4EB3"/>
    <w:rsid w:val="002D5E32"/>
    <w:rsid w:val="002E3B97"/>
    <w:rsid w:val="002E7C3D"/>
    <w:rsid w:val="002F5B1B"/>
    <w:rsid w:val="002F5B21"/>
    <w:rsid w:val="00302A5E"/>
    <w:rsid w:val="00310110"/>
    <w:rsid w:val="00310E41"/>
    <w:rsid w:val="003127E6"/>
    <w:rsid w:val="003170CC"/>
    <w:rsid w:val="00320BEE"/>
    <w:rsid w:val="00347546"/>
    <w:rsid w:val="00353767"/>
    <w:rsid w:val="00353A99"/>
    <w:rsid w:val="00354D87"/>
    <w:rsid w:val="00355DA3"/>
    <w:rsid w:val="00357131"/>
    <w:rsid w:val="00363E82"/>
    <w:rsid w:val="00371B0F"/>
    <w:rsid w:val="00372451"/>
    <w:rsid w:val="00375981"/>
    <w:rsid w:val="00380EBE"/>
    <w:rsid w:val="00384094"/>
    <w:rsid w:val="0038467E"/>
    <w:rsid w:val="0039251D"/>
    <w:rsid w:val="0039307C"/>
    <w:rsid w:val="003965EA"/>
    <w:rsid w:val="003B49FE"/>
    <w:rsid w:val="003B6331"/>
    <w:rsid w:val="003B7FCE"/>
    <w:rsid w:val="003C2F59"/>
    <w:rsid w:val="003D1458"/>
    <w:rsid w:val="003D4FC1"/>
    <w:rsid w:val="003D5243"/>
    <w:rsid w:val="003E0BE9"/>
    <w:rsid w:val="003E1766"/>
    <w:rsid w:val="003E5E4E"/>
    <w:rsid w:val="003F5650"/>
    <w:rsid w:val="0040119A"/>
    <w:rsid w:val="0040429B"/>
    <w:rsid w:val="00410479"/>
    <w:rsid w:val="00411066"/>
    <w:rsid w:val="004138BC"/>
    <w:rsid w:val="00413C21"/>
    <w:rsid w:val="004244D3"/>
    <w:rsid w:val="0042489E"/>
    <w:rsid w:val="00430A7C"/>
    <w:rsid w:val="0043569F"/>
    <w:rsid w:val="00442625"/>
    <w:rsid w:val="00444DA5"/>
    <w:rsid w:val="00451D60"/>
    <w:rsid w:val="0045316F"/>
    <w:rsid w:val="00454515"/>
    <w:rsid w:val="004707E2"/>
    <w:rsid w:val="004725AD"/>
    <w:rsid w:val="004747A3"/>
    <w:rsid w:val="00475617"/>
    <w:rsid w:val="0048249A"/>
    <w:rsid w:val="004825A7"/>
    <w:rsid w:val="00487B7B"/>
    <w:rsid w:val="004A1291"/>
    <w:rsid w:val="004A2490"/>
    <w:rsid w:val="004A512C"/>
    <w:rsid w:val="004B1D19"/>
    <w:rsid w:val="004B1E00"/>
    <w:rsid w:val="004B6DBC"/>
    <w:rsid w:val="004C3DDA"/>
    <w:rsid w:val="004C4115"/>
    <w:rsid w:val="004D210F"/>
    <w:rsid w:val="004D7F24"/>
    <w:rsid w:val="004E1300"/>
    <w:rsid w:val="004E189D"/>
    <w:rsid w:val="004E4FF8"/>
    <w:rsid w:val="004E520E"/>
    <w:rsid w:val="00505206"/>
    <w:rsid w:val="00507888"/>
    <w:rsid w:val="00512F0D"/>
    <w:rsid w:val="005131D8"/>
    <w:rsid w:val="00513969"/>
    <w:rsid w:val="0053400B"/>
    <w:rsid w:val="005358FA"/>
    <w:rsid w:val="00540787"/>
    <w:rsid w:val="005409F7"/>
    <w:rsid w:val="00540CFC"/>
    <w:rsid w:val="00550845"/>
    <w:rsid w:val="0055383F"/>
    <w:rsid w:val="00553B05"/>
    <w:rsid w:val="00553B2B"/>
    <w:rsid w:val="00554499"/>
    <w:rsid w:val="00561E10"/>
    <w:rsid w:val="005625D8"/>
    <w:rsid w:val="00573B08"/>
    <w:rsid w:val="00576462"/>
    <w:rsid w:val="00581A8E"/>
    <w:rsid w:val="0058586C"/>
    <w:rsid w:val="00586296"/>
    <w:rsid w:val="00590708"/>
    <w:rsid w:val="005920BD"/>
    <w:rsid w:val="005922AB"/>
    <w:rsid w:val="0059274C"/>
    <w:rsid w:val="00593FC7"/>
    <w:rsid w:val="0059481D"/>
    <w:rsid w:val="0059662C"/>
    <w:rsid w:val="0059727E"/>
    <w:rsid w:val="005A02D7"/>
    <w:rsid w:val="005A2089"/>
    <w:rsid w:val="005B36AD"/>
    <w:rsid w:val="005C36ED"/>
    <w:rsid w:val="005E40DC"/>
    <w:rsid w:val="005E4C19"/>
    <w:rsid w:val="005E4E09"/>
    <w:rsid w:val="005E7E96"/>
    <w:rsid w:val="005F3944"/>
    <w:rsid w:val="00606EC2"/>
    <w:rsid w:val="00607ABD"/>
    <w:rsid w:val="00612F54"/>
    <w:rsid w:val="00613724"/>
    <w:rsid w:val="006172BE"/>
    <w:rsid w:val="00623094"/>
    <w:rsid w:val="00636001"/>
    <w:rsid w:val="00641419"/>
    <w:rsid w:val="00642651"/>
    <w:rsid w:val="006468AC"/>
    <w:rsid w:val="00647565"/>
    <w:rsid w:val="0065096D"/>
    <w:rsid w:val="00664558"/>
    <w:rsid w:val="00664E8D"/>
    <w:rsid w:val="00666280"/>
    <w:rsid w:val="00670190"/>
    <w:rsid w:val="00671623"/>
    <w:rsid w:val="00671DB6"/>
    <w:rsid w:val="00674AFE"/>
    <w:rsid w:val="006801FB"/>
    <w:rsid w:val="00693C8D"/>
    <w:rsid w:val="00695D83"/>
    <w:rsid w:val="006B2508"/>
    <w:rsid w:val="006B4A6C"/>
    <w:rsid w:val="006B67A0"/>
    <w:rsid w:val="006C0169"/>
    <w:rsid w:val="006C2E85"/>
    <w:rsid w:val="006D1543"/>
    <w:rsid w:val="006D28F3"/>
    <w:rsid w:val="006D5558"/>
    <w:rsid w:val="006D5629"/>
    <w:rsid w:val="006E0AE0"/>
    <w:rsid w:val="006F05E5"/>
    <w:rsid w:val="006F462B"/>
    <w:rsid w:val="00700453"/>
    <w:rsid w:val="00700BBA"/>
    <w:rsid w:val="0070448D"/>
    <w:rsid w:val="00706F4A"/>
    <w:rsid w:val="00721157"/>
    <w:rsid w:val="00727ABD"/>
    <w:rsid w:val="007329AC"/>
    <w:rsid w:val="00736004"/>
    <w:rsid w:val="00736A34"/>
    <w:rsid w:val="007430BC"/>
    <w:rsid w:val="007540B8"/>
    <w:rsid w:val="00755101"/>
    <w:rsid w:val="00757165"/>
    <w:rsid w:val="00757AD7"/>
    <w:rsid w:val="00761265"/>
    <w:rsid w:val="007659EA"/>
    <w:rsid w:val="007727BC"/>
    <w:rsid w:val="00775936"/>
    <w:rsid w:val="007806C2"/>
    <w:rsid w:val="00781C72"/>
    <w:rsid w:val="00783BCF"/>
    <w:rsid w:val="00791348"/>
    <w:rsid w:val="00793E50"/>
    <w:rsid w:val="007953BC"/>
    <w:rsid w:val="007A2CF3"/>
    <w:rsid w:val="007A4006"/>
    <w:rsid w:val="007A7949"/>
    <w:rsid w:val="007B6222"/>
    <w:rsid w:val="007B645E"/>
    <w:rsid w:val="007B7289"/>
    <w:rsid w:val="007D6926"/>
    <w:rsid w:val="007E121A"/>
    <w:rsid w:val="007E1302"/>
    <w:rsid w:val="007F1342"/>
    <w:rsid w:val="007F2C60"/>
    <w:rsid w:val="007F3AF2"/>
    <w:rsid w:val="007F5576"/>
    <w:rsid w:val="007F5875"/>
    <w:rsid w:val="007F6FF5"/>
    <w:rsid w:val="007F7155"/>
    <w:rsid w:val="00811298"/>
    <w:rsid w:val="00824603"/>
    <w:rsid w:val="00827E69"/>
    <w:rsid w:val="00834008"/>
    <w:rsid w:val="00835F87"/>
    <w:rsid w:val="0084049B"/>
    <w:rsid w:val="0084344C"/>
    <w:rsid w:val="0084662A"/>
    <w:rsid w:val="00860D0F"/>
    <w:rsid w:val="008613ED"/>
    <w:rsid w:val="00870B62"/>
    <w:rsid w:val="00877DF6"/>
    <w:rsid w:val="008959B4"/>
    <w:rsid w:val="00896C60"/>
    <w:rsid w:val="008A122B"/>
    <w:rsid w:val="008A2C2F"/>
    <w:rsid w:val="008A313D"/>
    <w:rsid w:val="008A6AA2"/>
    <w:rsid w:val="008B7A92"/>
    <w:rsid w:val="008C26E8"/>
    <w:rsid w:val="008C3C79"/>
    <w:rsid w:val="008D0F81"/>
    <w:rsid w:val="008D335D"/>
    <w:rsid w:val="008D6D64"/>
    <w:rsid w:val="008D71C9"/>
    <w:rsid w:val="008E0224"/>
    <w:rsid w:val="008E025E"/>
    <w:rsid w:val="008E296E"/>
    <w:rsid w:val="008E2D8C"/>
    <w:rsid w:val="008E3799"/>
    <w:rsid w:val="008F08C8"/>
    <w:rsid w:val="008F62E3"/>
    <w:rsid w:val="009069B1"/>
    <w:rsid w:val="009069B4"/>
    <w:rsid w:val="00914BC5"/>
    <w:rsid w:val="00920C28"/>
    <w:rsid w:val="00923799"/>
    <w:rsid w:val="0092423D"/>
    <w:rsid w:val="009263B3"/>
    <w:rsid w:val="00927123"/>
    <w:rsid w:val="00927FD2"/>
    <w:rsid w:val="00930E92"/>
    <w:rsid w:val="009334DC"/>
    <w:rsid w:val="00935FC1"/>
    <w:rsid w:val="009503E9"/>
    <w:rsid w:val="00950421"/>
    <w:rsid w:val="00951260"/>
    <w:rsid w:val="0095737E"/>
    <w:rsid w:val="009606E9"/>
    <w:rsid w:val="00963091"/>
    <w:rsid w:val="009739B2"/>
    <w:rsid w:val="0098258C"/>
    <w:rsid w:val="00993D85"/>
    <w:rsid w:val="009A5130"/>
    <w:rsid w:val="009A6F5D"/>
    <w:rsid w:val="009B02BF"/>
    <w:rsid w:val="009B599E"/>
    <w:rsid w:val="009C1D66"/>
    <w:rsid w:val="009C465F"/>
    <w:rsid w:val="009C5AAB"/>
    <w:rsid w:val="009D2AA7"/>
    <w:rsid w:val="009E1914"/>
    <w:rsid w:val="009E7E0C"/>
    <w:rsid w:val="009F7D2B"/>
    <w:rsid w:val="00A12905"/>
    <w:rsid w:val="00A14043"/>
    <w:rsid w:val="00A20432"/>
    <w:rsid w:val="00A35E19"/>
    <w:rsid w:val="00A36811"/>
    <w:rsid w:val="00A479A4"/>
    <w:rsid w:val="00A47D3B"/>
    <w:rsid w:val="00A53820"/>
    <w:rsid w:val="00A53D00"/>
    <w:rsid w:val="00A60936"/>
    <w:rsid w:val="00A64A43"/>
    <w:rsid w:val="00A71FDE"/>
    <w:rsid w:val="00A72F76"/>
    <w:rsid w:val="00A73901"/>
    <w:rsid w:val="00A75ED2"/>
    <w:rsid w:val="00A76C1F"/>
    <w:rsid w:val="00A80188"/>
    <w:rsid w:val="00A84471"/>
    <w:rsid w:val="00A9289C"/>
    <w:rsid w:val="00A9651A"/>
    <w:rsid w:val="00AA01E9"/>
    <w:rsid w:val="00AA0F91"/>
    <w:rsid w:val="00AA27E5"/>
    <w:rsid w:val="00AB6CDA"/>
    <w:rsid w:val="00AC6168"/>
    <w:rsid w:val="00AD76FF"/>
    <w:rsid w:val="00AE2DE1"/>
    <w:rsid w:val="00AE5756"/>
    <w:rsid w:val="00AE7CD9"/>
    <w:rsid w:val="00AF2CDB"/>
    <w:rsid w:val="00B006CA"/>
    <w:rsid w:val="00B023AB"/>
    <w:rsid w:val="00B05D94"/>
    <w:rsid w:val="00B11CC0"/>
    <w:rsid w:val="00B14595"/>
    <w:rsid w:val="00B20AB4"/>
    <w:rsid w:val="00B373A6"/>
    <w:rsid w:val="00B4579B"/>
    <w:rsid w:val="00B52886"/>
    <w:rsid w:val="00B54277"/>
    <w:rsid w:val="00B66BEE"/>
    <w:rsid w:val="00B6727E"/>
    <w:rsid w:val="00B72681"/>
    <w:rsid w:val="00B801F9"/>
    <w:rsid w:val="00B82694"/>
    <w:rsid w:val="00B83AF4"/>
    <w:rsid w:val="00B91A5B"/>
    <w:rsid w:val="00B9353F"/>
    <w:rsid w:val="00B9366C"/>
    <w:rsid w:val="00B94E86"/>
    <w:rsid w:val="00BA0CEB"/>
    <w:rsid w:val="00BA609A"/>
    <w:rsid w:val="00BB3EF8"/>
    <w:rsid w:val="00BB4F92"/>
    <w:rsid w:val="00BB6FBB"/>
    <w:rsid w:val="00BC0D30"/>
    <w:rsid w:val="00BC36AA"/>
    <w:rsid w:val="00BC4D25"/>
    <w:rsid w:val="00BC5D33"/>
    <w:rsid w:val="00BD0438"/>
    <w:rsid w:val="00BD0724"/>
    <w:rsid w:val="00BD1863"/>
    <w:rsid w:val="00BE2CE8"/>
    <w:rsid w:val="00BE307F"/>
    <w:rsid w:val="00BE7133"/>
    <w:rsid w:val="00BE7F00"/>
    <w:rsid w:val="00BF0765"/>
    <w:rsid w:val="00BF7797"/>
    <w:rsid w:val="00C041DB"/>
    <w:rsid w:val="00C0453B"/>
    <w:rsid w:val="00C06A7F"/>
    <w:rsid w:val="00C07C54"/>
    <w:rsid w:val="00C204F7"/>
    <w:rsid w:val="00C2054C"/>
    <w:rsid w:val="00C219CB"/>
    <w:rsid w:val="00C26759"/>
    <w:rsid w:val="00C26F78"/>
    <w:rsid w:val="00C31A9A"/>
    <w:rsid w:val="00C35CDB"/>
    <w:rsid w:val="00C36A9B"/>
    <w:rsid w:val="00C4211E"/>
    <w:rsid w:val="00C4513E"/>
    <w:rsid w:val="00C466AE"/>
    <w:rsid w:val="00C477BB"/>
    <w:rsid w:val="00C50098"/>
    <w:rsid w:val="00C51B85"/>
    <w:rsid w:val="00C54813"/>
    <w:rsid w:val="00C54AFB"/>
    <w:rsid w:val="00C56C6E"/>
    <w:rsid w:val="00C57023"/>
    <w:rsid w:val="00C605DB"/>
    <w:rsid w:val="00C6088C"/>
    <w:rsid w:val="00C60945"/>
    <w:rsid w:val="00C60C60"/>
    <w:rsid w:val="00C62C1E"/>
    <w:rsid w:val="00C65350"/>
    <w:rsid w:val="00C65BF8"/>
    <w:rsid w:val="00C66FAB"/>
    <w:rsid w:val="00C7048C"/>
    <w:rsid w:val="00C8675C"/>
    <w:rsid w:val="00C9135E"/>
    <w:rsid w:val="00CA40D4"/>
    <w:rsid w:val="00CB128F"/>
    <w:rsid w:val="00CB1782"/>
    <w:rsid w:val="00CB6D12"/>
    <w:rsid w:val="00CC0F34"/>
    <w:rsid w:val="00CC2A2B"/>
    <w:rsid w:val="00CC7A5B"/>
    <w:rsid w:val="00CE483D"/>
    <w:rsid w:val="00CE7177"/>
    <w:rsid w:val="00CF2C22"/>
    <w:rsid w:val="00CF7520"/>
    <w:rsid w:val="00D003FA"/>
    <w:rsid w:val="00D02621"/>
    <w:rsid w:val="00D053D5"/>
    <w:rsid w:val="00D14584"/>
    <w:rsid w:val="00D26694"/>
    <w:rsid w:val="00D27C25"/>
    <w:rsid w:val="00D3453F"/>
    <w:rsid w:val="00D3627B"/>
    <w:rsid w:val="00D42B57"/>
    <w:rsid w:val="00D51FA9"/>
    <w:rsid w:val="00D558A5"/>
    <w:rsid w:val="00D6297F"/>
    <w:rsid w:val="00D67536"/>
    <w:rsid w:val="00D715A6"/>
    <w:rsid w:val="00D71CA6"/>
    <w:rsid w:val="00D73446"/>
    <w:rsid w:val="00D7597F"/>
    <w:rsid w:val="00D82AC9"/>
    <w:rsid w:val="00D91244"/>
    <w:rsid w:val="00DA0C8E"/>
    <w:rsid w:val="00DA255D"/>
    <w:rsid w:val="00DA349D"/>
    <w:rsid w:val="00DA5EAC"/>
    <w:rsid w:val="00DB319B"/>
    <w:rsid w:val="00DB5C8B"/>
    <w:rsid w:val="00DD361D"/>
    <w:rsid w:val="00DD399C"/>
    <w:rsid w:val="00DD619D"/>
    <w:rsid w:val="00DD7696"/>
    <w:rsid w:val="00DE064D"/>
    <w:rsid w:val="00DE0788"/>
    <w:rsid w:val="00DE429B"/>
    <w:rsid w:val="00DE434F"/>
    <w:rsid w:val="00DF6975"/>
    <w:rsid w:val="00E04803"/>
    <w:rsid w:val="00E04FA9"/>
    <w:rsid w:val="00E0759A"/>
    <w:rsid w:val="00E11324"/>
    <w:rsid w:val="00E1358C"/>
    <w:rsid w:val="00E17854"/>
    <w:rsid w:val="00E2145D"/>
    <w:rsid w:val="00E25598"/>
    <w:rsid w:val="00E25F8F"/>
    <w:rsid w:val="00E26847"/>
    <w:rsid w:val="00E306BA"/>
    <w:rsid w:val="00E33AD6"/>
    <w:rsid w:val="00E45B27"/>
    <w:rsid w:val="00E507DA"/>
    <w:rsid w:val="00E53899"/>
    <w:rsid w:val="00E5433D"/>
    <w:rsid w:val="00E5692A"/>
    <w:rsid w:val="00E56BB8"/>
    <w:rsid w:val="00E615BB"/>
    <w:rsid w:val="00E63F61"/>
    <w:rsid w:val="00E648EB"/>
    <w:rsid w:val="00E709DB"/>
    <w:rsid w:val="00E72EC3"/>
    <w:rsid w:val="00E754A2"/>
    <w:rsid w:val="00E76AA4"/>
    <w:rsid w:val="00E80382"/>
    <w:rsid w:val="00EA55BF"/>
    <w:rsid w:val="00EA6C70"/>
    <w:rsid w:val="00EB1F97"/>
    <w:rsid w:val="00EB663C"/>
    <w:rsid w:val="00EB6BBA"/>
    <w:rsid w:val="00ED0E47"/>
    <w:rsid w:val="00ED2210"/>
    <w:rsid w:val="00ED2885"/>
    <w:rsid w:val="00ED2C44"/>
    <w:rsid w:val="00ED3F13"/>
    <w:rsid w:val="00EE30F6"/>
    <w:rsid w:val="00EE3ABB"/>
    <w:rsid w:val="00EE403F"/>
    <w:rsid w:val="00EF551E"/>
    <w:rsid w:val="00EF62FC"/>
    <w:rsid w:val="00F075AF"/>
    <w:rsid w:val="00F1085A"/>
    <w:rsid w:val="00F14072"/>
    <w:rsid w:val="00F14D4C"/>
    <w:rsid w:val="00F201AF"/>
    <w:rsid w:val="00F342F7"/>
    <w:rsid w:val="00F354E6"/>
    <w:rsid w:val="00F356F9"/>
    <w:rsid w:val="00F36691"/>
    <w:rsid w:val="00F40ABA"/>
    <w:rsid w:val="00F50186"/>
    <w:rsid w:val="00F52DA4"/>
    <w:rsid w:val="00F57398"/>
    <w:rsid w:val="00F60493"/>
    <w:rsid w:val="00F60863"/>
    <w:rsid w:val="00F628D7"/>
    <w:rsid w:val="00F71335"/>
    <w:rsid w:val="00F72E56"/>
    <w:rsid w:val="00F755C7"/>
    <w:rsid w:val="00F82A8B"/>
    <w:rsid w:val="00F83332"/>
    <w:rsid w:val="00F84015"/>
    <w:rsid w:val="00F9653C"/>
    <w:rsid w:val="00FA0D5B"/>
    <w:rsid w:val="00FA30D6"/>
    <w:rsid w:val="00FA74AC"/>
    <w:rsid w:val="00FA7E31"/>
    <w:rsid w:val="00FB0D1B"/>
    <w:rsid w:val="00FB1E57"/>
    <w:rsid w:val="00FB4A63"/>
    <w:rsid w:val="00FB50E3"/>
    <w:rsid w:val="00FB79DA"/>
    <w:rsid w:val="00FC50F3"/>
    <w:rsid w:val="00FD3A68"/>
    <w:rsid w:val="00FD6344"/>
    <w:rsid w:val="00FE23A1"/>
    <w:rsid w:val="00FE3206"/>
    <w:rsid w:val="00FF1E6F"/>
    <w:rsid w:val="00FF1EFA"/>
    <w:rsid w:val="00FF30C9"/>
    <w:rsid w:val="00FF3375"/>
    <w:rsid w:val="00FF3AE6"/>
    <w:rsid w:val="00FF5D78"/>
    <w:rsid w:val="00FF5E5D"/>
    <w:rsid w:val="00FF6F11"/>
  </w:rsids>
  <m:mathPr>
    <m:mathFont m:val="Cambria Math"/>
    <m:brkBin m:val="before"/>
    <m:brkBinSub m:val="--"/>
    <m:smallFrac m:val="0"/>
    <m:dispDef/>
    <m:lMargin m:val="0"/>
    <m:rMargin m:val="0"/>
    <m:defJc m:val="centerGroup"/>
    <m:wrapIndent m:val="1440"/>
    <m:intLim m:val="subSup"/>
    <m:naryLim m:val="undOvr"/>
  </m:mathPr>
  <w:themeFontLang w:val="uk-UA"/>
  <w:clrSchemeMapping w:bg1="light1" w:t1="dark1" w:bg2="light2" w:t2="dark2" w:accent1="accent1" w:accent2="accent2" w:accent3="accent3" w:accent4="accent4" w:accent5="accent5" w:accent6="accent6" w:hyperlink="hyperlink" w:followedHyperlink="followedHyperlink"/>
  <w:shapeDefaults>
    <o:shapedefaults v:ext="edit" spidmax="2301"/>
    <o:shapelayout v:ext="edit">
      <o:idmap v:ext="edit" data="1"/>
    </o:shapelayout>
  </w:shapeDefaults>
  <w:decimalSymbol w:val=","/>
  <w:listSeparator w:val=";"/>
  <w15:docId w15:val="{5A1669EC-E930-4ECA-8B16-D7A2DD4B60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imes New Roman"/>
        <w:sz w:val="22"/>
        <w:szCs w:val="22"/>
        <w:lang w:val="en-US" w:eastAsia="en-US" w:bidi="en-US"/>
      </w:rPr>
    </w:rPrDefault>
    <w:pPrDefault>
      <w:pPr>
        <w:spacing w:after="200" w:line="276" w:lineRule="auto"/>
      </w:pPr>
    </w:pPrDefault>
  </w:docDefaults>
  <w:latentStyles w:defLockedState="0" w:defUIPriority="0" w:defSemiHidden="0" w:defUnhideWhenUsed="0" w:defQFormat="0" w:count="371">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DA349D"/>
    <w:pPr>
      <w:spacing w:after="0" w:line="360" w:lineRule="auto"/>
      <w:jc w:val="both"/>
    </w:pPr>
    <w:rPr>
      <w:rFonts w:ascii="Times New Roman" w:hAnsi="Times New Roman"/>
      <w:sz w:val="28"/>
      <w:szCs w:val="24"/>
      <w:lang w:val="uk-UA"/>
    </w:rPr>
  </w:style>
  <w:style w:type="paragraph" w:styleId="1">
    <w:name w:val="heading 1"/>
    <w:basedOn w:val="a0"/>
    <w:next w:val="a0"/>
    <w:link w:val="10"/>
    <w:uiPriority w:val="9"/>
    <w:qFormat/>
    <w:rsid w:val="00DA349D"/>
    <w:pPr>
      <w:keepNext/>
      <w:jc w:val="center"/>
      <w:outlineLvl w:val="0"/>
    </w:pPr>
    <w:rPr>
      <w:rFonts w:eastAsiaTheme="majorEastAsia"/>
      <w:b/>
      <w:bCs/>
      <w:kern w:val="32"/>
      <w:szCs w:val="32"/>
    </w:rPr>
  </w:style>
  <w:style w:type="paragraph" w:styleId="2">
    <w:name w:val="heading 2"/>
    <w:basedOn w:val="a0"/>
    <w:next w:val="a0"/>
    <w:link w:val="20"/>
    <w:uiPriority w:val="9"/>
    <w:unhideWhenUsed/>
    <w:qFormat/>
    <w:rsid w:val="00BE7F00"/>
    <w:pPr>
      <w:keepNext/>
      <w:spacing w:before="120"/>
      <w:jc w:val="center"/>
      <w:outlineLvl w:val="1"/>
    </w:pPr>
    <w:rPr>
      <w:rFonts w:eastAsiaTheme="majorEastAsia"/>
      <w:b/>
      <w:bCs/>
      <w:iCs/>
      <w:szCs w:val="28"/>
    </w:rPr>
  </w:style>
  <w:style w:type="paragraph" w:styleId="3">
    <w:name w:val="heading 3"/>
    <w:basedOn w:val="a0"/>
    <w:next w:val="a0"/>
    <w:link w:val="30"/>
    <w:uiPriority w:val="9"/>
    <w:unhideWhenUsed/>
    <w:qFormat/>
    <w:rsid w:val="00145A46"/>
    <w:pPr>
      <w:keepNext/>
      <w:spacing w:before="240" w:after="60"/>
      <w:outlineLvl w:val="2"/>
    </w:pPr>
    <w:rPr>
      <w:rFonts w:asciiTheme="majorHAnsi" w:eastAsiaTheme="majorEastAsia" w:hAnsiTheme="majorHAnsi"/>
      <w:b/>
      <w:bCs/>
      <w:sz w:val="26"/>
      <w:szCs w:val="26"/>
    </w:rPr>
  </w:style>
  <w:style w:type="paragraph" w:styleId="4">
    <w:name w:val="heading 4"/>
    <w:aliases w:val="Заголовок 22"/>
    <w:basedOn w:val="a0"/>
    <w:next w:val="a0"/>
    <w:link w:val="40"/>
    <w:autoRedefine/>
    <w:uiPriority w:val="9"/>
    <w:unhideWhenUsed/>
    <w:qFormat/>
    <w:rsid w:val="00B20AB4"/>
    <w:pPr>
      <w:keepNext/>
      <w:jc w:val="center"/>
      <w:outlineLvl w:val="3"/>
    </w:pPr>
    <w:rPr>
      <w:b/>
      <w:bCs/>
      <w:szCs w:val="28"/>
    </w:rPr>
  </w:style>
  <w:style w:type="paragraph" w:styleId="5">
    <w:name w:val="heading 5"/>
    <w:basedOn w:val="a0"/>
    <w:next w:val="a0"/>
    <w:link w:val="50"/>
    <w:uiPriority w:val="9"/>
    <w:unhideWhenUsed/>
    <w:qFormat/>
    <w:rsid w:val="00145A46"/>
    <w:pPr>
      <w:spacing w:before="240" w:after="60"/>
      <w:outlineLvl w:val="4"/>
    </w:pPr>
    <w:rPr>
      <w:b/>
      <w:bCs/>
      <w:i/>
      <w:iCs/>
      <w:sz w:val="26"/>
      <w:szCs w:val="26"/>
    </w:rPr>
  </w:style>
  <w:style w:type="paragraph" w:styleId="6">
    <w:name w:val="heading 6"/>
    <w:aliases w:val="Заголовок 33"/>
    <w:basedOn w:val="a0"/>
    <w:next w:val="a0"/>
    <w:link w:val="60"/>
    <w:uiPriority w:val="9"/>
    <w:unhideWhenUsed/>
    <w:qFormat/>
    <w:rsid w:val="00145A46"/>
    <w:pPr>
      <w:spacing w:before="240" w:after="60"/>
      <w:outlineLvl w:val="5"/>
    </w:pPr>
    <w:rPr>
      <w:b/>
      <w:bCs/>
      <w:sz w:val="22"/>
      <w:szCs w:val="22"/>
    </w:rPr>
  </w:style>
  <w:style w:type="paragraph" w:styleId="7">
    <w:name w:val="heading 7"/>
    <w:basedOn w:val="a0"/>
    <w:next w:val="a0"/>
    <w:link w:val="70"/>
    <w:uiPriority w:val="9"/>
    <w:unhideWhenUsed/>
    <w:qFormat/>
    <w:rsid w:val="00145A46"/>
    <w:pPr>
      <w:spacing w:before="240" w:after="60"/>
      <w:outlineLvl w:val="6"/>
    </w:pPr>
  </w:style>
  <w:style w:type="paragraph" w:styleId="8">
    <w:name w:val="heading 8"/>
    <w:basedOn w:val="a0"/>
    <w:next w:val="a0"/>
    <w:link w:val="80"/>
    <w:uiPriority w:val="9"/>
    <w:semiHidden/>
    <w:unhideWhenUsed/>
    <w:qFormat/>
    <w:rsid w:val="00145A46"/>
    <w:pPr>
      <w:spacing w:before="240" w:after="60"/>
      <w:outlineLvl w:val="7"/>
    </w:pPr>
    <w:rPr>
      <w:i/>
      <w:iCs/>
    </w:rPr>
  </w:style>
  <w:style w:type="paragraph" w:styleId="9">
    <w:name w:val="heading 9"/>
    <w:basedOn w:val="a0"/>
    <w:next w:val="a0"/>
    <w:link w:val="90"/>
    <w:uiPriority w:val="9"/>
    <w:semiHidden/>
    <w:unhideWhenUsed/>
    <w:qFormat/>
    <w:rsid w:val="00145A46"/>
    <w:pPr>
      <w:spacing w:before="240" w:after="60"/>
      <w:outlineLvl w:val="8"/>
    </w:pPr>
    <w:rPr>
      <w:rFonts w:asciiTheme="majorHAnsi" w:eastAsiaTheme="majorEastAsia" w:hAnsiTheme="majorHAnsi"/>
      <w:sz w:val="22"/>
      <w:szCs w:val="22"/>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Plain Text"/>
    <w:basedOn w:val="a0"/>
    <w:rsid w:val="0059727E"/>
    <w:rPr>
      <w:rFonts w:ascii="Courier New" w:hAnsi="Courier New"/>
    </w:rPr>
  </w:style>
  <w:style w:type="paragraph" w:customStyle="1" w:styleId="Bullet">
    <w:name w:val="Bullet"/>
    <w:basedOn w:val="a0"/>
    <w:rsid w:val="0059727E"/>
    <w:pPr>
      <w:autoSpaceDE w:val="0"/>
      <w:autoSpaceDN w:val="0"/>
      <w:adjustRightInd w:val="0"/>
      <w:spacing w:before="57"/>
      <w:ind w:firstLine="283"/>
    </w:pPr>
  </w:style>
  <w:style w:type="paragraph" w:styleId="a5">
    <w:name w:val="Body Text Indent"/>
    <w:basedOn w:val="a0"/>
    <w:rsid w:val="0059727E"/>
    <w:pPr>
      <w:ind w:firstLine="567"/>
    </w:pPr>
  </w:style>
  <w:style w:type="paragraph" w:customStyle="1" w:styleId="a6">
    <w:name w:val="дісер_текст"/>
    <w:basedOn w:val="a0"/>
    <w:rsid w:val="0059727E"/>
    <w:pPr>
      <w:ind w:firstLine="720"/>
    </w:pPr>
    <w:rPr>
      <w:lang w:eastAsia="uk-UA"/>
    </w:rPr>
  </w:style>
  <w:style w:type="paragraph" w:customStyle="1" w:styleId="a7">
    <w:name w:val="дісер"/>
    <w:basedOn w:val="a0"/>
    <w:rsid w:val="0059727E"/>
    <w:pPr>
      <w:ind w:firstLine="720"/>
    </w:pPr>
    <w:rPr>
      <w:lang w:eastAsia="uk-UA"/>
    </w:rPr>
  </w:style>
  <w:style w:type="paragraph" w:customStyle="1" w:styleId="21">
    <w:name w:val="Основной текст 21"/>
    <w:basedOn w:val="a0"/>
    <w:rsid w:val="0059727E"/>
    <w:pPr>
      <w:ind w:firstLine="851"/>
    </w:pPr>
  </w:style>
  <w:style w:type="paragraph" w:styleId="a8">
    <w:name w:val="Body Text"/>
    <w:basedOn w:val="a0"/>
    <w:rsid w:val="0059727E"/>
    <w:pPr>
      <w:spacing w:after="120"/>
    </w:pPr>
  </w:style>
  <w:style w:type="paragraph" w:styleId="a9">
    <w:name w:val="footer"/>
    <w:basedOn w:val="a0"/>
    <w:link w:val="aa"/>
    <w:uiPriority w:val="99"/>
    <w:rsid w:val="0059727E"/>
    <w:pPr>
      <w:tabs>
        <w:tab w:val="center" w:pos="4677"/>
        <w:tab w:val="right" w:pos="9355"/>
      </w:tabs>
    </w:pPr>
  </w:style>
  <w:style w:type="character" w:styleId="ab">
    <w:name w:val="page number"/>
    <w:basedOn w:val="a1"/>
    <w:rsid w:val="0059727E"/>
  </w:style>
  <w:style w:type="paragraph" w:styleId="ac">
    <w:name w:val="header"/>
    <w:basedOn w:val="a0"/>
    <w:rsid w:val="0059727E"/>
    <w:pPr>
      <w:tabs>
        <w:tab w:val="center" w:pos="4677"/>
        <w:tab w:val="right" w:pos="9355"/>
      </w:tabs>
    </w:pPr>
  </w:style>
  <w:style w:type="paragraph" w:styleId="22">
    <w:name w:val="Body Text 2"/>
    <w:basedOn w:val="a0"/>
    <w:rsid w:val="00F356F9"/>
    <w:pPr>
      <w:spacing w:after="120" w:line="480" w:lineRule="auto"/>
    </w:pPr>
  </w:style>
  <w:style w:type="paragraph" w:styleId="ad">
    <w:name w:val="Document Map"/>
    <w:basedOn w:val="a0"/>
    <w:semiHidden/>
    <w:rsid w:val="0059727E"/>
    <w:pPr>
      <w:shd w:val="clear" w:color="auto" w:fill="000080"/>
    </w:pPr>
    <w:rPr>
      <w:rFonts w:ascii="Tahoma" w:hAnsi="Tahoma" w:cs="Tahoma"/>
    </w:rPr>
  </w:style>
  <w:style w:type="paragraph" w:styleId="31">
    <w:name w:val="Body Text 3"/>
    <w:basedOn w:val="a0"/>
    <w:rsid w:val="00F356F9"/>
    <w:pPr>
      <w:spacing w:after="120"/>
    </w:pPr>
    <w:rPr>
      <w:sz w:val="16"/>
      <w:szCs w:val="16"/>
    </w:rPr>
  </w:style>
  <w:style w:type="paragraph" w:styleId="ae">
    <w:name w:val="Title"/>
    <w:basedOn w:val="a0"/>
    <w:next w:val="a0"/>
    <w:link w:val="af"/>
    <w:uiPriority w:val="10"/>
    <w:qFormat/>
    <w:rsid w:val="00145A46"/>
    <w:pPr>
      <w:spacing w:before="240" w:after="60"/>
      <w:jc w:val="center"/>
      <w:outlineLvl w:val="0"/>
    </w:pPr>
    <w:rPr>
      <w:rFonts w:asciiTheme="majorHAnsi" w:eastAsiaTheme="majorEastAsia" w:hAnsiTheme="majorHAnsi"/>
      <w:b/>
      <w:bCs/>
      <w:kern w:val="28"/>
      <w:sz w:val="32"/>
      <w:szCs w:val="32"/>
    </w:rPr>
  </w:style>
  <w:style w:type="paragraph" w:styleId="11">
    <w:name w:val="toc 1"/>
    <w:basedOn w:val="23"/>
    <w:next w:val="a0"/>
    <w:uiPriority w:val="39"/>
    <w:rsid w:val="004B6DBC"/>
    <w:pPr>
      <w:ind w:left="0"/>
    </w:pPr>
    <w:rPr>
      <w:b/>
    </w:rPr>
  </w:style>
  <w:style w:type="paragraph" w:styleId="23">
    <w:name w:val="toc 2"/>
    <w:basedOn w:val="32"/>
    <w:next w:val="a0"/>
    <w:uiPriority w:val="39"/>
    <w:rsid w:val="004B6DBC"/>
    <w:pPr>
      <w:tabs>
        <w:tab w:val="right" w:leader="dot" w:pos="9639"/>
      </w:tabs>
      <w:ind w:left="238" w:firstLine="720"/>
    </w:pPr>
  </w:style>
  <w:style w:type="character" w:styleId="af0">
    <w:name w:val="Hyperlink"/>
    <w:basedOn w:val="a1"/>
    <w:rsid w:val="004B6DBC"/>
    <w:rPr>
      <w:color w:val="0000FF"/>
      <w:u w:val="single"/>
    </w:rPr>
  </w:style>
  <w:style w:type="paragraph" w:customStyle="1" w:styleId="af1">
    <w:name w:val="Чертежный"/>
    <w:rsid w:val="004B6DBC"/>
    <w:pPr>
      <w:jc w:val="both"/>
    </w:pPr>
    <w:rPr>
      <w:rFonts w:ascii="ISOCPEUR" w:hAnsi="ISOCPEUR"/>
      <w:i/>
      <w:sz w:val="28"/>
    </w:rPr>
  </w:style>
  <w:style w:type="paragraph" w:styleId="32">
    <w:name w:val="toc 3"/>
    <w:basedOn w:val="a0"/>
    <w:next w:val="a0"/>
    <w:autoRedefine/>
    <w:semiHidden/>
    <w:rsid w:val="004B6DBC"/>
    <w:pPr>
      <w:ind w:left="400"/>
    </w:pPr>
  </w:style>
  <w:style w:type="table" w:styleId="af2">
    <w:name w:val="Table Grid"/>
    <w:basedOn w:val="a2"/>
    <w:uiPriority w:val="59"/>
    <w:rsid w:val="000B680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kbtopicscopy">
    <w:name w:val="kbtopics_copy"/>
    <w:basedOn w:val="a1"/>
    <w:rsid w:val="005920BD"/>
  </w:style>
  <w:style w:type="paragraph" w:styleId="af3">
    <w:name w:val="Normal (Web)"/>
    <w:basedOn w:val="a0"/>
    <w:rsid w:val="005920BD"/>
    <w:pPr>
      <w:spacing w:before="100" w:beforeAutospacing="1" w:after="100" w:afterAutospacing="1"/>
    </w:pPr>
    <w:rPr>
      <w:lang w:eastAsia="uk-UA"/>
    </w:rPr>
  </w:style>
  <w:style w:type="paragraph" w:styleId="a">
    <w:name w:val="List Bullet"/>
    <w:basedOn w:val="a0"/>
    <w:rsid w:val="00F354E6"/>
    <w:pPr>
      <w:numPr>
        <w:numId w:val="1"/>
      </w:numPr>
      <w:tabs>
        <w:tab w:val="left" w:pos="284"/>
      </w:tabs>
    </w:pPr>
  </w:style>
  <w:style w:type="paragraph" w:customStyle="1" w:styleId="af4">
    <w:name w:val="Массив текста"/>
    <w:basedOn w:val="a0"/>
    <w:rsid w:val="002D0FF4"/>
    <w:pPr>
      <w:ind w:firstLine="709"/>
    </w:pPr>
  </w:style>
  <w:style w:type="paragraph" w:styleId="af5">
    <w:name w:val="Body Text First Indent"/>
    <w:basedOn w:val="a8"/>
    <w:rsid w:val="00AA0F91"/>
    <w:pPr>
      <w:ind w:firstLine="210"/>
    </w:pPr>
  </w:style>
  <w:style w:type="character" w:customStyle="1" w:styleId="aa">
    <w:name w:val="Нижний колонтитул Знак"/>
    <w:basedOn w:val="a1"/>
    <w:link w:val="a9"/>
    <w:uiPriority w:val="99"/>
    <w:rsid w:val="00923799"/>
    <w:rPr>
      <w:lang w:val="ru-RU" w:eastAsia="ru-RU"/>
    </w:rPr>
  </w:style>
  <w:style w:type="paragraph" w:styleId="af6">
    <w:name w:val="caption"/>
    <w:basedOn w:val="a0"/>
    <w:next w:val="a0"/>
    <w:uiPriority w:val="35"/>
    <w:semiHidden/>
    <w:unhideWhenUsed/>
    <w:rsid w:val="00D14584"/>
    <w:pPr>
      <w:spacing w:after="200"/>
    </w:pPr>
    <w:rPr>
      <w:rFonts w:ascii="Calibri" w:hAnsi="Calibri"/>
      <w:b/>
      <w:bCs/>
      <w:color w:val="4F81BD"/>
      <w:sz w:val="18"/>
      <w:szCs w:val="18"/>
    </w:rPr>
  </w:style>
  <w:style w:type="character" w:customStyle="1" w:styleId="12">
    <w:name w:val="Заголовок №1 (2)_"/>
    <w:basedOn w:val="a1"/>
    <w:link w:val="120"/>
    <w:rsid w:val="00DA0C8E"/>
    <w:rPr>
      <w:b/>
      <w:bCs/>
      <w:sz w:val="28"/>
      <w:szCs w:val="28"/>
      <w:shd w:val="clear" w:color="auto" w:fill="FFFFFF"/>
    </w:rPr>
  </w:style>
  <w:style w:type="character" w:customStyle="1" w:styleId="61">
    <w:name w:val="Основний текст (6)_"/>
    <w:basedOn w:val="a1"/>
    <w:link w:val="62"/>
    <w:rsid w:val="00DA0C8E"/>
    <w:rPr>
      <w:sz w:val="28"/>
      <w:szCs w:val="28"/>
      <w:shd w:val="clear" w:color="auto" w:fill="FFFFFF"/>
    </w:rPr>
  </w:style>
  <w:style w:type="character" w:customStyle="1" w:styleId="24">
    <w:name w:val="Підпис до таблиці (2)_"/>
    <w:basedOn w:val="a1"/>
    <w:link w:val="25"/>
    <w:rsid w:val="00DA0C8E"/>
    <w:rPr>
      <w:sz w:val="28"/>
      <w:szCs w:val="28"/>
      <w:shd w:val="clear" w:color="auto" w:fill="FFFFFF"/>
    </w:rPr>
  </w:style>
  <w:style w:type="character" w:customStyle="1" w:styleId="26">
    <w:name w:val="Основний текст (2)_"/>
    <w:basedOn w:val="a1"/>
    <w:link w:val="27"/>
    <w:rsid w:val="00DA0C8E"/>
    <w:rPr>
      <w:sz w:val="28"/>
      <w:szCs w:val="28"/>
      <w:shd w:val="clear" w:color="auto" w:fill="FFFFFF"/>
    </w:rPr>
  </w:style>
  <w:style w:type="character" w:customStyle="1" w:styleId="2115pt">
    <w:name w:val="Основний текст (2) + 11;5 pt;Напівжирний"/>
    <w:basedOn w:val="26"/>
    <w:rsid w:val="00DA0C8E"/>
    <w:rPr>
      <w:b/>
      <w:bCs/>
      <w:color w:val="000000"/>
      <w:spacing w:val="0"/>
      <w:w w:val="100"/>
      <w:position w:val="0"/>
      <w:sz w:val="23"/>
      <w:szCs w:val="23"/>
      <w:shd w:val="clear" w:color="auto" w:fill="FFFFFF"/>
      <w:lang w:val="uk-UA" w:eastAsia="uk-UA" w:bidi="uk-UA"/>
    </w:rPr>
  </w:style>
  <w:style w:type="paragraph" w:customStyle="1" w:styleId="120">
    <w:name w:val="Заголовок №1 (2)"/>
    <w:basedOn w:val="a0"/>
    <w:link w:val="12"/>
    <w:rsid w:val="00DA0C8E"/>
    <w:pPr>
      <w:widowControl w:val="0"/>
      <w:shd w:val="clear" w:color="auto" w:fill="FFFFFF"/>
      <w:spacing w:after="660" w:line="0" w:lineRule="atLeast"/>
      <w:outlineLvl w:val="0"/>
    </w:pPr>
    <w:rPr>
      <w:b/>
      <w:bCs/>
      <w:szCs w:val="28"/>
      <w:lang w:eastAsia="uk-UA"/>
    </w:rPr>
  </w:style>
  <w:style w:type="paragraph" w:customStyle="1" w:styleId="62">
    <w:name w:val="Основний текст (6)"/>
    <w:basedOn w:val="a0"/>
    <w:link w:val="61"/>
    <w:rsid w:val="00DA0C8E"/>
    <w:pPr>
      <w:widowControl w:val="0"/>
      <w:shd w:val="clear" w:color="auto" w:fill="FFFFFF"/>
      <w:spacing w:before="660" w:line="475" w:lineRule="exact"/>
    </w:pPr>
    <w:rPr>
      <w:szCs w:val="28"/>
      <w:lang w:eastAsia="uk-UA"/>
    </w:rPr>
  </w:style>
  <w:style w:type="paragraph" w:customStyle="1" w:styleId="25">
    <w:name w:val="Підпис до таблиці (2)"/>
    <w:basedOn w:val="a0"/>
    <w:link w:val="24"/>
    <w:rsid w:val="00DA0C8E"/>
    <w:pPr>
      <w:widowControl w:val="0"/>
      <w:shd w:val="clear" w:color="auto" w:fill="FFFFFF"/>
      <w:spacing w:line="0" w:lineRule="atLeast"/>
      <w:jc w:val="center"/>
    </w:pPr>
    <w:rPr>
      <w:szCs w:val="28"/>
      <w:lang w:eastAsia="uk-UA"/>
    </w:rPr>
  </w:style>
  <w:style w:type="paragraph" w:customStyle="1" w:styleId="27">
    <w:name w:val="Основний текст (2)"/>
    <w:basedOn w:val="a0"/>
    <w:link w:val="26"/>
    <w:rsid w:val="00DA0C8E"/>
    <w:pPr>
      <w:widowControl w:val="0"/>
      <w:shd w:val="clear" w:color="auto" w:fill="FFFFFF"/>
      <w:spacing w:before="720" w:line="475" w:lineRule="exact"/>
      <w:ind w:firstLine="340"/>
    </w:pPr>
    <w:rPr>
      <w:szCs w:val="28"/>
      <w:lang w:eastAsia="uk-UA"/>
    </w:rPr>
  </w:style>
  <w:style w:type="character" w:customStyle="1" w:styleId="220">
    <w:name w:val="Заголовок №2 (2)_"/>
    <w:basedOn w:val="a1"/>
    <w:link w:val="221"/>
    <w:rsid w:val="00DA0C8E"/>
    <w:rPr>
      <w:b/>
      <w:bCs/>
      <w:sz w:val="28"/>
      <w:szCs w:val="28"/>
      <w:shd w:val="clear" w:color="auto" w:fill="FFFFFF"/>
    </w:rPr>
  </w:style>
  <w:style w:type="character" w:customStyle="1" w:styleId="91">
    <w:name w:val="Основний текст (9)_"/>
    <w:basedOn w:val="a1"/>
    <w:link w:val="92"/>
    <w:rsid w:val="00DA0C8E"/>
    <w:rPr>
      <w:b/>
      <w:bCs/>
      <w:sz w:val="22"/>
      <w:szCs w:val="22"/>
      <w:shd w:val="clear" w:color="auto" w:fill="FFFFFF"/>
    </w:rPr>
  </w:style>
  <w:style w:type="character" w:customStyle="1" w:styleId="914pt">
    <w:name w:val="Основний текст (9) + 14 pt;Не напівжирний"/>
    <w:basedOn w:val="91"/>
    <w:rsid w:val="00DA0C8E"/>
    <w:rPr>
      <w:b/>
      <w:bCs/>
      <w:color w:val="000000"/>
      <w:spacing w:val="0"/>
      <w:w w:val="100"/>
      <w:position w:val="0"/>
      <w:sz w:val="28"/>
      <w:szCs w:val="28"/>
      <w:shd w:val="clear" w:color="auto" w:fill="FFFFFF"/>
      <w:lang w:val="uk-UA" w:eastAsia="uk-UA" w:bidi="uk-UA"/>
    </w:rPr>
  </w:style>
  <w:style w:type="character" w:customStyle="1" w:styleId="914pt0">
    <w:name w:val="Основний текст (9) + 14 pt;Не напівжирний;Курсив"/>
    <w:basedOn w:val="91"/>
    <w:rsid w:val="00DA0C8E"/>
    <w:rPr>
      <w:b/>
      <w:bCs/>
      <w:i/>
      <w:iCs/>
      <w:color w:val="000000"/>
      <w:spacing w:val="0"/>
      <w:w w:val="100"/>
      <w:position w:val="0"/>
      <w:sz w:val="28"/>
      <w:szCs w:val="28"/>
      <w:shd w:val="clear" w:color="auto" w:fill="FFFFFF"/>
      <w:lang w:val="uk-UA" w:eastAsia="uk-UA" w:bidi="uk-UA"/>
    </w:rPr>
  </w:style>
  <w:style w:type="character" w:customStyle="1" w:styleId="200">
    <w:name w:val="Основний текст (20)_"/>
    <w:basedOn w:val="a1"/>
    <w:link w:val="201"/>
    <w:rsid w:val="00DA0C8E"/>
    <w:rPr>
      <w:rFonts w:ascii="Constantia" w:eastAsia="Constantia" w:hAnsi="Constantia" w:cs="Constantia"/>
      <w:sz w:val="17"/>
      <w:szCs w:val="17"/>
      <w:shd w:val="clear" w:color="auto" w:fill="FFFFFF"/>
    </w:rPr>
  </w:style>
  <w:style w:type="character" w:customStyle="1" w:styleId="7Verdana11pt0pt">
    <w:name w:val="Основний текст (7) + Verdana;11 pt;Не напівжирний;Не курсив;Інтервал 0 pt"/>
    <w:basedOn w:val="a1"/>
    <w:rsid w:val="00DA0C8E"/>
    <w:rPr>
      <w:rFonts w:ascii="Verdana" w:eastAsia="Verdana" w:hAnsi="Verdana" w:cs="Verdana"/>
      <w:b/>
      <w:bCs/>
      <w:i/>
      <w:iCs/>
      <w:smallCaps w:val="0"/>
      <w:strike w:val="0"/>
      <w:color w:val="000000"/>
      <w:spacing w:val="0"/>
      <w:w w:val="100"/>
      <w:position w:val="0"/>
      <w:sz w:val="22"/>
      <w:szCs w:val="22"/>
      <w:u w:val="none"/>
    </w:rPr>
  </w:style>
  <w:style w:type="character" w:customStyle="1" w:styleId="714pt0pt">
    <w:name w:val="Основний текст (7) + 14 pt;Не напівжирний;Не курсив;Інтервал 0 pt"/>
    <w:basedOn w:val="a1"/>
    <w:rsid w:val="00DA0C8E"/>
    <w:rPr>
      <w:rFonts w:ascii="Times New Roman" w:eastAsia="Times New Roman" w:hAnsi="Times New Roman" w:cs="Times New Roman"/>
      <w:b/>
      <w:bCs/>
      <w:i/>
      <w:iCs/>
      <w:smallCaps w:val="0"/>
      <w:strike w:val="0"/>
      <w:color w:val="000000"/>
      <w:spacing w:val="0"/>
      <w:w w:val="100"/>
      <w:position w:val="0"/>
      <w:sz w:val="28"/>
      <w:szCs w:val="28"/>
      <w:u w:val="none"/>
      <w:lang w:val="uk-UA" w:eastAsia="uk-UA" w:bidi="uk-UA"/>
    </w:rPr>
  </w:style>
  <w:style w:type="character" w:customStyle="1" w:styleId="14">
    <w:name w:val="Основний текст (14)_"/>
    <w:basedOn w:val="a1"/>
    <w:link w:val="140"/>
    <w:rsid w:val="00DA0C8E"/>
    <w:rPr>
      <w:spacing w:val="-10"/>
      <w:shd w:val="clear" w:color="auto" w:fill="FFFFFF"/>
    </w:rPr>
  </w:style>
  <w:style w:type="character" w:customStyle="1" w:styleId="914pt2pt">
    <w:name w:val="Основний текст (9) + 14 pt;Не напівжирний;Курсив;Інтервал 2 pt"/>
    <w:basedOn w:val="91"/>
    <w:rsid w:val="00DA0C8E"/>
    <w:rPr>
      <w:b/>
      <w:bCs/>
      <w:i/>
      <w:iCs/>
      <w:color w:val="000000"/>
      <w:spacing w:val="50"/>
      <w:w w:val="100"/>
      <w:position w:val="0"/>
      <w:sz w:val="28"/>
      <w:szCs w:val="28"/>
      <w:shd w:val="clear" w:color="auto" w:fill="FFFFFF"/>
      <w:lang w:val="uk-UA" w:eastAsia="uk-UA" w:bidi="uk-UA"/>
    </w:rPr>
  </w:style>
  <w:style w:type="character" w:customStyle="1" w:styleId="912pt">
    <w:name w:val="Основний текст (9) + 12 pt;Не напівжирний"/>
    <w:basedOn w:val="91"/>
    <w:rsid w:val="00DA0C8E"/>
    <w:rPr>
      <w:b/>
      <w:bCs/>
      <w:color w:val="000000"/>
      <w:spacing w:val="0"/>
      <w:w w:val="100"/>
      <w:position w:val="0"/>
      <w:sz w:val="24"/>
      <w:szCs w:val="24"/>
      <w:shd w:val="clear" w:color="auto" w:fill="FFFFFF"/>
      <w:lang w:val="uk-UA" w:eastAsia="uk-UA" w:bidi="uk-UA"/>
    </w:rPr>
  </w:style>
  <w:style w:type="character" w:customStyle="1" w:styleId="914pt1">
    <w:name w:val="Основний текст (9) + 14 pt;Не напівжирний;Курсив;Малі великі літери"/>
    <w:basedOn w:val="91"/>
    <w:rsid w:val="00DA0C8E"/>
    <w:rPr>
      <w:b/>
      <w:bCs/>
      <w:i/>
      <w:iCs/>
      <w:smallCaps/>
      <w:color w:val="000000"/>
      <w:spacing w:val="0"/>
      <w:w w:val="100"/>
      <w:position w:val="0"/>
      <w:sz w:val="28"/>
      <w:szCs w:val="28"/>
      <w:shd w:val="clear" w:color="auto" w:fill="FFFFFF"/>
      <w:lang w:val="uk-UA" w:eastAsia="uk-UA" w:bidi="uk-UA"/>
    </w:rPr>
  </w:style>
  <w:style w:type="paragraph" w:customStyle="1" w:styleId="221">
    <w:name w:val="Заголовок №2 (2)"/>
    <w:basedOn w:val="a0"/>
    <w:link w:val="220"/>
    <w:rsid w:val="00DA0C8E"/>
    <w:pPr>
      <w:widowControl w:val="0"/>
      <w:shd w:val="clear" w:color="auto" w:fill="FFFFFF"/>
      <w:spacing w:after="720" w:line="0" w:lineRule="atLeast"/>
      <w:outlineLvl w:val="1"/>
    </w:pPr>
    <w:rPr>
      <w:b/>
      <w:bCs/>
      <w:szCs w:val="28"/>
      <w:lang w:eastAsia="uk-UA"/>
    </w:rPr>
  </w:style>
  <w:style w:type="paragraph" w:customStyle="1" w:styleId="92">
    <w:name w:val="Основний текст (9)"/>
    <w:basedOn w:val="a0"/>
    <w:link w:val="91"/>
    <w:rsid w:val="00DA0C8E"/>
    <w:pPr>
      <w:widowControl w:val="0"/>
      <w:shd w:val="clear" w:color="auto" w:fill="FFFFFF"/>
      <w:spacing w:after="420" w:line="0" w:lineRule="atLeast"/>
    </w:pPr>
    <w:rPr>
      <w:b/>
      <w:bCs/>
      <w:sz w:val="22"/>
      <w:szCs w:val="22"/>
      <w:lang w:eastAsia="uk-UA"/>
    </w:rPr>
  </w:style>
  <w:style w:type="paragraph" w:customStyle="1" w:styleId="201">
    <w:name w:val="Основний текст (20)"/>
    <w:basedOn w:val="a0"/>
    <w:link w:val="200"/>
    <w:rsid w:val="00DA0C8E"/>
    <w:pPr>
      <w:widowControl w:val="0"/>
      <w:shd w:val="clear" w:color="auto" w:fill="FFFFFF"/>
      <w:spacing w:after="240" w:line="0" w:lineRule="atLeast"/>
    </w:pPr>
    <w:rPr>
      <w:rFonts w:ascii="Constantia" w:eastAsia="Constantia" w:hAnsi="Constantia" w:cs="Constantia"/>
      <w:sz w:val="17"/>
      <w:szCs w:val="17"/>
      <w:lang w:eastAsia="uk-UA"/>
    </w:rPr>
  </w:style>
  <w:style w:type="paragraph" w:customStyle="1" w:styleId="140">
    <w:name w:val="Основний текст (14)"/>
    <w:basedOn w:val="a0"/>
    <w:link w:val="14"/>
    <w:rsid w:val="00DA0C8E"/>
    <w:pPr>
      <w:widowControl w:val="0"/>
      <w:shd w:val="clear" w:color="auto" w:fill="FFFFFF"/>
      <w:spacing w:line="0" w:lineRule="atLeast"/>
    </w:pPr>
    <w:rPr>
      <w:spacing w:val="-10"/>
      <w:lang w:eastAsia="uk-UA"/>
    </w:rPr>
  </w:style>
  <w:style w:type="paragraph" w:styleId="af7">
    <w:name w:val="No Spacing"/>
    <w:basedOn w:val="a0"/>
    <w:uiPriority w:val="1"/>
    <w:qFormat/>
    <w:rsid w:val="00145A46"/>
    <w:rPr>
      <w:rFonts w:cs="Arial Unicode MS"/>
      <w:szCs w:val="32"/>
    </w:rPr>
  </w:style>
  <w:style w:type="paragraph" w:styleId="af8">
    <w:name w:val="Balloon Text"/>
    <w:basedOn w:val="a0"/>
    <w:link w:val="af9"/>
    <w:rsid w:val="00860D0F"/>
    <w:rPr>
      <w:rFonts w:ascii="Tahoma" w:hAnsi="Tahoma" w:cs="Tahoma"/>
      <w:sz w:val="16"/>
      <w:szCs w:val="16"/>
    </w:rPr>
  </w:style>
  <w:style w:type="character" w:customStyle="1" w:styleId="af9">
    <w:name w:val="Текст выноски Знак"/>
    <w:basedOn w:val="a1"/>
    <w:link w:val="af8"/>
    <w:rsid w:val="00860D0F"/>
    <w:rPr>
      <w:rFonts w:ascii="Tahoma" w:hAnsi="Tahoma" w:cs="Tahoma"/>
      <w:sz w:val="16"/>
      <w:szCs w:val="16"/>
      <w:lang w:val="ru-RU" w:eastAsia="ru-RU"/>
    </w:rPr>
  </w:style>
  <w:style w:type="paragraph" w:styleId="afa">
    <w:name w:val="List Paragraph"/>
    <w:basedOn w:val="a0"/>
    <w:uiPriority w:val="34"/>
    <w:qFormat/>
    <w:rsid w:val="00145A46"/>
    <w:pPr>
      <w:ind w:left="720"/>
      <w:contextualSpacing/>
    </w:pPr>
  </w:style>
  <w:style w:type="character" w:styleId="afb">
    <w:name w:val="Emphasis"/>
    <w:basedOn w:val="a1"/>
    <w:qFormat/>
    <w:rsid w:val="00145A46"/>
    <w:rPr>
      <w:rFonts w:asciiTheme="minorHAnsi" w:hAnsiTheme="minorHAnsi"/>
      <w:b/>
      <w:i/>
      <w:iCs/>
    </w:rPr>
  </w:style>
  <w:style w:type="character" w:customStyle="1" w:styleId="10">
    <w:name w:val="Заголовок 1 Знак"/>
    <w:basedOn w:val="a1"/>
    <w:link w:val="1"/>
    <w:uiPriority w:val="9"/>
    <w:rsid w:val="00DA349D"/>
    <w:rPr>
      <w:rFonts w:ascii="Times New Roman" w:eastAsiaTheme="majorEastAsia" w:hAnsi="Times New Roman"/>
      <w:b/>
      <w:bCs/>
      <w:kern w:val="32"/>
      <w:sz w:val="28"/>
      <w:szCs w:val="32"/>
    </w:rPr>
  </w:style>
  <w:style w:type="character" w:customStyle="1" w:styleId="20">
    <w:name w:val="Заголовок 2 Знак"/>
    <w:basedOn w:val="a1"/>
    <w:link w:val="2"/>
    <w:uiPriority w:val="9"/>
    <w:rsid w:val="00BE7F00"/>
    <w:rPr>
      <w:rFonts w:ascii="Times New Roman" w:eastAsiaTheme="majorEastAsia" w:hAnsi="Times New Roman"/>
      <w:b/>
      <w:bCs/>
      <w:iCs/>
      <w:sz w:val="28"/>
      <w:szCs w:val="28"/>
    </w:rPr>
  </w:style>
  <w:style w:type="character" w:customStyle="1" w:styleId="30">
    <w:name w:val="Заголовок 3 Знак"/>
    <w:basedOn w:val="a1"/>
    <w:link w:val="3"/>
    <w:uiPriority w:val="9"/>
    <w:rsid w:val="00145A46"/>
    <w:rPr>
      <w:rFonts w:asciiTheme="majorHAnsi" w:eastAsiaTheme="majorEastAsia" w:hAnsiTheme="majorHAnsi"/>
      <w:b/>
      <w:bCs/>
      <w:sz w:val="26"/>
      <w:szCs w:val="26"/>
    </w:rPr>
  </w:style>
  <w:style w:type="character" w:customStyle="1" w:styleId="40">
    <w:name w:val="Заголовок 4 Знак"/>
    <w:aliases w:val="Заголовок 22 Знак"/>
    <w:basedOn w:val="a1"/>
    <w:link w:val="4"/>
    <w:uiPriority w:val="9"/>
    <w:rsid w:val="00B20AB4"/>
    <w:rPr>
      <w:rFonts w:ascii="Times New Roman" w:hAnsi="Times New Roman"/>
      <w:b/>
      <w:bCs/>
      <w:sz w:val="28"/>
      <w:szCs w:val="28"/>
      <w:lang w:val="uk-UA"/>
    </w:rPr>
  </w:style>
  <w:style w:type="character" w:customStyle="1" w:styleId="50">
    <w:name w:val="Заголовок 5 Знак"/>
    <w:basedOn w:val="a1"/>
    <w:link w:val="5"/>
    <w:uiPriority w:val="9"/>
    <w:rsid w:val="00145A46"/>
    <w:rPr>
      <w:b/>
      <w:bCs/>
      <w:i/>
      <w:iCs/>
      <w:sz w:val="26"/>
      <w:szCs w:val="26"/>
    </w:rPr>
  </w:style>
  <w:style w:type="character" w:customStyle="1" w:styleId="60">
    <w:name w:val="Заголовок 6 Знак"/>
    <w:aliases w:val="Заголовок 33 Знак"/>
    <w:basedOn w:val="a1"/>
    <w:link w:val="6"/>
    <w:uiPriority w:val="9"/>
    <w:rsid w:val="00145A46"/>
    <w:rPr>
      <w:b/>
      <w:bCs/>
    </w:rPr>
  </w:style>
  <w:style w:type="character" w:customStyle="1" w:styleId="70">
    <w:name w:val="Заголовок 7 Знак"/>
    <w:basedOn w:val="a1"/>
    <w:link w:val="7"/>
    <w:uiPriority w:val="9"/>
    <w:rsid w:val="00145A46"/>
    <w:rPr>
      <w:sz w:val="24"/>
      <w:szCs w:val="24"/>
    </w:rPr>
  </w:style>
  <w:style w:type="character" w:customStyle="1" w:styleId="80">
    <w:name w:val="Заголовок 8 Знак"/>
    <w:basedOn w:val="a1"/>
    <w:link w:val="8"/>
    <w:uiPriority w:val="9"/>
    <w:semiHidden/>
    <w:rsid w:val="00145A46"/>
    <w:rPr>
      <w:i/>
      <w:iCs/>
      <w:sz w:val="24"/>
      <w:szCs w:val="24"/>
    </w:rPr>
  </w:style>
  <w:style w:type="character" w:customStyle="1" w:styleId="90">
    <w:name w:val="Заголовок 9 Знак"/>
    <w:basedOn w:val="a1"/>
    <w:link w:val="9"/>
    <w:uiPriority w:val="9"/>
    <w:semiHidden/>
    <w:rsid w:val="00145A46"/>
    <w:rPr>
      <w:rFonts w:asciiTheme="majorHAnsi" w:eastAsiaTheme="majorEastAsia" w:hAnsiTheme="majorHAnsi"/>
    </w:rPr>
  </w:style>
  <w:style w:type="character" w:customStyle="1" w:styleId="af">
    <w:name w:val="Название Знак"/>
    <w:basedOn w:val="a1"/>
    <w:link w:val="ae"/>
    <w:uiPriority w:val="10"/>
    <w:rsid w:val="00145A46"/>
    <w:rPr>
      <w:rFonts w:asciiTheme="majorHAnsi" w:eastAsiaTheme="majorEastAsia" w:hAnsiTheme="majorHAnsi"/>
      <w:b/>
      <w:bCs/>
      <w:kern w:val="28"/>
      <w:sz w:val="32"/>
      <w:szCs w:val="32"/>
    </w:rPr>
  </w:style>
  <w:style w:type="paragraph" w:styleId="afc">
    <w:name w:val="Subtitle"/>
    <w:basedOn w:val="a0"/>
    <w:next w:val="a0"/>
    <w:link w:val="afd"/>
    <w:uiPriority w:val="11"/>
    <w:qFormat/>
    <w:rsid w:val="00145A46"/>
    <w:pPr>
      <w:spacing w:after="60"/>
      <w:jc w:val="center"/>
      <w:outlineLvl w:val="1"/>
    </w:pPr>
    <w:rPr>
      <w:rFonts w:asciiTheme="majorHAnsi" w:eastAsiaTheme="majorEastAsia" w:hAnsiTheme="majorHAnsi"/>
    </w:rPr>
  </w:style>
  <w:style w:type="character" w:customStyle="1" w:styleId="afd">
    <w:name w:val="Подзаголовок Знак"/>
    <w:basedOn w:val="a1"/>
    <w:link w:val="afc"/>
    <w:uiPriority w:val="11"/>
    <w:rsid w:val="00145A46"/>
    <w:rPr>
      <w:rFonts w:asciiTheme="majorHAnsi" w:eastAsiaTheme="majorEastAsia" w:hAnsiTheme="majorHAnsi"/>
      <w:sz w:val="24"/>
      <w:szCs w:val="24"/>
    </w:rPr>
  </w:style>
  <w:style w:type="character" w:styleId="afe">
    <w:name w:val="Strong"/>
    <w:basedOn w:val="a1"/>
    <w:qFormat/>
    <w:rsid w:val="00145A46"/>
    <w:rPr>
      <w:b/>
      <w:bCs/>
    </w:rPr>
  </w:style>
  <w:style w:type="paragraph" w:styleId="28">
    <w:name w:val="Quote"/>
    <w:basedOn w:val="a0"/>
    <w:next w:val="a0"/>
    <w:link w:val="29"/>
    <w:uiPriority w:val="29"/>
    <w:qFormat/>
    <w:rsid w:val="00145A46"/>
    <w:rPr>
      <w:i/>
    </w:rPr>
  </w:style>
  <w:style w:type="character" w:customStyle="1" w:styleId="29">
    <w:name w:val="Цитата 2 Знак"/>
    <w:basedOn w:val="a1"/>
    <w:link w:val="28"/>
    <w:uiPriority w:val="29"/>
    <w:rsid w:val="00145A46"/>
    <w:rPr>
      <w:i/>
      <w:sz w:val="24"/>
      <w:szCs w:val="24"/>
    </w:rPr>
  </w:style>
  <w:style w:type="paragraph" w:styleId="aff">
    <w:name w:val="Intense Quote"/>
    <w:basedOn w:val="a0"/>
    <w:next w:val="a0"/>
    <w:link w:val="aff0"/>
    <w:uiPriority w:val="30"/>
    <w:qFormat/>
    <w:rsid w:val="00145A46"/>
    <w:pPr>
      <w:ind w:left="720" w:right="720"/>
    </w:pPr>
    <w:rPr>
      <w:b/>
      <w:i/>
      <w:szCs w:val="22"/>
    </w:rPr>
  </w:style>
  <w:style w:type="character" w:customStyle="1" w:styleId="aff0">
    <w:name w:val="Выделенная цитата Знак"/>
    <w:basedOn w:val="a1"/>
    <w:link w:val="aff"/>
    <w:uiPriority w:val="30"/>
    <w:rsid w:val="00145A46"/>
    <w:rPr>
      <w:b/>
      <w:i/>
      <w:sz w:val="24"/>
    </w:rPr>
  </w:style>
  <w:style w:type="character" w:styleId="aff1">
    <w:name w:val="Subtle Emphasis"/>
    <w:uiPriority w:val="19"/>
    <w:qFormat/>
    <w:rsid w:val="00145A46"/>
    <w:rPr>
      <w:i/>
      <w:color w:val="5A5A5A" w:themeColor="text1" w:themeTint="A5"/>
    </w:rPr>
  </w:style>
  <w:style w:type="character" w:styleId="aff2">
    <w:name w:val="Intense Emphasis"/>
    <w:basedOn w:val="a1"/>
    <w:uiPriority w:val="21"/>
    <w:qFormat/>
    <w:rsid w:val="00145A46"/>
    <w:rPr>
      <w:b/>
      <w:i/>
      <w:sz w:val="24"/>
      <w:szCs w:val="24"/>
      <w:u w:val="single"/>
    </w:rPr>
  </w:style>
  <w:style w:type="character" w:styleId="aff3">
    <w:name w:val="Subtle Reference"/>
    <w:basedOn w:val="a1"/>
    <w:uiPriority w:val="31"/>
    <w:qFormat/>
    <w:rsid w:val="00145A46"/>
    <w:rPr>
      <w:sz w:val="24"/>
      <w:szCs w:val="24"/>
      <w:u w:val="single"/>
    </w:rPr>
  </w:style>
  <w:style w:type="character" w:styleId="aff4">
    <w:name w:val="Intense Reference"/>
    <w:basedOn w:val="a1"/>
    <w:uiPriority w:val="32"/>
    <w:qFormat/>
    <w:rsid w:val="00145A46"/>
    <w:rPr>
      <w:b/>
      <w:sz w:val="24"/>
      <w:u w:val="single"/>
    </w:rPr>
  </w:style>
  <w:style w:type="character" w:styleId="aff5">
    <w:name w:val="Book Title"/>
    <w:basedOn w:val="a1"/>
    <w:uiPriority w:val="33"/>
    <w:qFormat/>
    <w:rsid w:val="00145A46"/>
    <w:rPr>
      <w:rFonts w:asciiTheme="majorHAnsi" w:eastAsiaTheme="majorEastAsia" w:hAnsiTheme="majorHAnsi"/>
      <w:b/>
      <w:i/>
      <w:sz w:val="24"/>
      <w:szCs w:val="24"/>
    </w:rPr>
  </w:style>
  <w:style w:type="paragraph" w:styleId="aff6">
    <w:name w:val="TOC Heading"/>
    <w:basedOn w:val="1"/>
    <w:next w:val="a0"/>
    <w:uiPriority w:val="39"/>
    <w:semiHidden/>
    <w:unhideWhenUsed/>
    <w:qFormat/>
    <w:rsid w:val="00145A46"/>
    <w:pPr>
      <w:outlineLvl w:val="9"/>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0270980">
      <w:bodyDiv w:val="1"/>
      <w:marLeft w:val="0"/>
      <w:marRight w:val="0"/>
      <w:marTop w:val="0"/>
      <w:marBottom w:val="0"/>
      <w:divBdr>
        <w:top w:val="none" w:sz="0" w:space="0" w:color="auto"/>
        <w:left w:val="none" w:sz="0" w:space="0" w:color="auto"/>
        <w:bottom w:val="none" w:sz="0" w:space="0" w:color="auto"/>
        <w:right w:val="none" w:sz="0" w:space="0" w:color="auto"/>
      </w:divBdr>
    </w:div>
    <w:div w:id="357857441">
      <w:bodyDiv w:val="1"/>
      <w:marLeft w:val="0"/>
      <w:marRight w:val="0"/>
      <w:marTop w:val="0"/>
      <w:marBottom w:val="0"/>
      <w:divBdr>
        <w:top w:val="none" w:sz="0" w:space="0" w:color="auto"/>
        <w:left w:val="none" w:sz="0" w:space="0" w:color="auto"/>
        <w:bottom w:val="none" w:sz="0" w:space="0" w:color="auto"/>
        <w:right w:val="none" w:sz="0" w:space="0" w:color="auto"/>
      </w:divBdr>
      <w:divsChild>
        <w:div w:id="1836408882">
          <w:marLeft w:val="0"/>
          <w:marRight w:val="0"/>
          <w:marTop w:val="0"/>
          <w:marBottom w:val="0"/>
          <w:divBdr>
            <w:top w:val="none" w:sz="0" w:space="0" w:color="auto"/>
            <w:left w:val="none" w:sz="0" w:space="0" w:color="auto"/>
            <w:bottom w:val="none" w:sz="0" w:space="0" w:color="auto"/>
            <w:right w:val="none" w:sz="0" w:space="0" w:color="auto"/>
          </w:divBdr>
          <w:divsChild>
            <w:div w:id="99835660">
              <w:marLeft w:val="0"/>
              <w:marRight w:val="0"/>
              <w:marTop w:val="0"/>
              <w:marBottom w:val="0"/>
              <w:divBdr>
                <w:top w:val="none" w:sz="0" w:space="0" w:color="auto"/>
                <w:left w:val="none" w:sz="0" w:space="0" w:color="auto"/>
                <w:bottom w:val="none" w:sz="0" w:space="0" w:color="auto"/>
                <w:right w:val="none" w:sz="0" w:space="0" w:color="auto"/>
              </w:divBdr>
              <w:divsChild>
                <w:div w:id="1046829372">
                  <w:marLeft w:val="0"/>
                  <w:marRight w:val="0"/>
                  <w:marTop w:val="0"/>
                  <w:marBottom w:val="0"/>
                  <w:divBdr>
                    <w:top w:val="none" w:sz="0" w:space="0" w:color="auto"/>
                    <w:left w:val="none" w:sz="0" w:space="0" w:color="auto"/>
                    <w:bottom w:val="none" w:sz="0" w:space="0" w:color="auto"/>
                    <w:right w:val="none" w:sz="0" w:space="0" w:color="auto"/>
                  </w:divBdr>
                  <w:divsChild>
                    <w:div w:id="1954895292">
                      <w:marLeft w:val="0"/>
                      <w:marRight w:val="0"/>
                      <w:marTop w:val="0"/>
                      <w:marBottom w:val="0"/>
                      <w:divBdr>
                        <w:top w:val="none" w:sz="0" w:space="0" w:color="auto"/>
                        <w:left w:val="none" w:sz="0" w:space="0" w:color="auto"/>
                        <w:bottom w:val="none" w:sz="0" w:space="0" w:color="auto"/>
                        <w:right w:val="none" w:sz="0" w:space="0" w:color="auto"/>
                      </w:divBdr>
                      <w:divsChild>
                        <w:div w:id="2071922935">
                          <w:marLeft w:val="0"/>
                          <w:marRight w:val="0"/>
                          <w:marTop w:val="0"/>
                          <w:marBottom w:val="0"/>
                          <w:divBdr>
                            <w:top w:val="none" w:sz="0" w:space="0" w:color="auto"/>
                            <w:left w:val="none" w:sz="0" w:space="0" w:color="auto"/>
                            <w:bottom w:val="none" w:sz="0" w:space="0" w:color="auto"/>
                            <w:right w:val="none" w:sz="0" w:space="0" w:color="auto"/>
                          </w:divBdr>
                          <w:divsChild>
                            <w:div w:id="695738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64546679">
      <w:bodyDiv w:val="1"/>
      <w:marLeft w:val="0"/>
      <w:marRight w:val="0"/>
      <w:marTop w:val="0"/>
      <w:marBottom w:val="0"/>
      <w:divBdr>
        <w:top w:val="none" w:sz="0" w:space="0" w:color="auto"/>
        <w:left w:val="none" w:sz="0" w:space="0" w:color="auto"/>
        <w:bottom w:val="none" w:sz="0" w:space="0" w:color="auto"/>
        <w:right w:val="none" w:sz="0" w:space="0" w:color="auto"/>
      </w:divBdr>
    </w:div>
    <w:div w:id="579142947">
      <w:bodyDiv w:val="1"/>
      <w:marLeft w:val="0"/>
      <w:marRight w:val="0"/>
      <w:marTop w:val="0"/>
      <w:marBottom w:val="0"/>
      <w:divBdr>
        <w:top w:val="none" w:sz="0" w:space="0" w:color="auto"/>
        <w:left w:val="none" w:sz="0" w:space="0" w:color="auto"/>
        <w:bottom w:val="none" w:sz="0" w:space="0" w:color="auto"/>
        <w:right w:val="none" w:sz="0" w:space="0" w:color="auto"/>
      </w:divBdr>
      <w:divsChild>
        <w:div w:id="31926511">
          <w:marLeft w:val="0"/>
          <w:marRight w:val="0"/>
          <w:marTop w:val="0"/>
          <w:marBottom w:val="0"/>
          <w:divBdr>
            <w:top w:val="none" w:sz="0" w:space="0" w:color="auto"/>
            <w:left w:val="none" w:sz="0" w:space="0" w:color="auto"/>
            <w:bottom w:val="none" w:sz="0" w:space="0" w:color="auto"/>
            <w:right w:val="none" w:sz="0" w:space="0" w:color="auto"/>
          </w:divBdr>
          <w:divsChild>
            <w:div w:id="1175655132">
              <w:marLeft w:val="0"/>
              <w:marRight w:val="0"/>
              <w:marTop w:val="0"/>
              <w:marBottom w:val="0"/>
              <w:divBdr>
                <w:top w:val="none" w:sz="0" w:space="0" w:color="auto"/>
                <w:left w:val="none" w:sz="0" w:space="0" w:color="auto"/>
                <w:bottom w:val="none" w:sz="0" w:space="0" w:color="auto"/>
                <w:right w:val="none" w:sz="0" w:space="0" w:color="auto"/>
              </w:divBdr>
              <w:divsChild>
                <w:div w:id="821316572">
                  <w:marLeft w:val="0"/>
                  <w:marRight w:val="0"/>
                  <w:marTop w:val="0"/>
                  <w:marBottom w:val="0"/>
                  <w:divBdr>
                    <w:top w:val="none" w:sz="0" w:space="0" w:color="auto"/>
                    <w:left w:val="none" w:sz="0" w:space="0" w:color="auto"/>
                    <w:bottom w:val="none" w:sz="0" w:space="0" w:color="auto"/>
                    <w:right w:val="none" w:sz="0" w:space="0" w:color="auto"/>
                  </w:divBdr>
                  <w:divsChild>
                    <w:div w:id="1930381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0898925">
          <w:marLeft w:val="0"/>
          <w:marRight w:val="0"/>
          <w:marTop w:val="0"/>
          <w:marBottom w:val="0"/>
          <w:divBdr>
            <w:top w:val="none" w:sz="0" w:space="0" w:color="auto"/>
            <w:left w:val="none" w:sz="0" w:space="0" w:color="auto"/>
            <w:bottom w:val="none" w:sz="0" w:space="0" w:color="auto"/>
            <w:right w:val="none" w:sz="0" w:space="0" w:color="auto"/>
          </w:divBdr>
          <w:divsChild>
            <w:div w:id="1965766396">
              <w:marLeft w:val="0"/>
              <w:marRight w:val="0"/>
              <w:marTop w:val="0"/>
              <w:marBottom w:val="0"/>
              <w:divBdr>
                <w:top w:val="none" w:sz="0" w:space="0" w:color="auto"/>
                <w:left w:val="none" w:sz="0" w:space="0" w:color="auto"/>
                <w:bottom w:val="none" w:sz="0" w:space="0" w:color="auto"/>
                <w:right w:val="none" w:sz="0" w:space="0" w:color="auto"/>
              </w:divBdr>
              <w:divsChild>
                <w:div w:id="330177441">
                  <w:marLeft w:val="0"/>
                  <w:marRight w:val="0"/>
                  <w:marTop w:val="0"/>
                  <w:marBottom w:val="0"/>
                  <w:divBdr>
                    <w:top w:val="none" w:sz="0" w:space="0" w:color="auto"/>
                    <w:left w:val="none" w:sz="0" w:space="0" w:color="auto"/>
                    <w:bottom w:val="none" w:sz="0" w:space="0" w:color="auto"/>
                    <w:right w:val="none" w:sz="0" w:space="0" w:color="auto"/>
                  </w:divBdr>
                  <w:divsChild>
                    <w:div w:id="837039645">
                      <w:marLeft w:val="0"/>
                      <w:marRight w:val="0"/>
                      <w:marTop w:val="0"/>
                      <w:marBottom w:val="0"/>
                      <w:divBdr>
                        <w:top w:val="none" w:sz="0" w:space="0" w:color="auto"/>
                        <w:left w:val="none" w:sz="0" w:space="0" w:color="auto"/>
                        <w:bottom w:val="none" w:sz="0" w:space="0" w:color="auto"/>
                        <w:right w:val="none" w:sz="0" w:space="0" w:color="auto"/>
                      </w:divBdr>
                      <w:divsChild>
                        <w:div w:id="1254632072">
                          <w:marLeft w:val="0"/>
                          <w:marRight w:val="0"/>
                          <w:marTop w:val="0"/>
                          <w:marBottom w:val="0"/>
                          <w:divBdr>
                            <w:top w:val="none" w:sz="0" w:space="0" w:color="auto"/>
                            <w:left w:val="none" w:sz="0" w:space="0" w:color="auto"/>
                            <w:bottom w:val="none" w:sz="0" w:space="0" w:color="auto"/>
                            <w:right w:val="none" w:sz="0" w:space="0" w:color="auto"/>
                          </w:divBdr>
                          <w:divsChild>
                            <w:div w:id="2045133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96080153">
      <w:bodyDiv w:val="1"/>
      <w:marLeft w:val="0"/>
      <w:marRight w:val="0"/>
      <w:marTop w:val="0"/>
      <w:marBottom w:val="0"/>
      <w:divBdr>
        <w:top w:val="none" w:sz="0" w:space="0" w:color="auto"/>
        <w:left w:val="none" w:sz="0" w:space="0" w:color="auto"/>
        <w:bottom w:val="none" w:sz="0" w:space="0" w:color="auto"/>
        <w:right w:val="none" w:sz="0" w:space="0" w:color="auto"/>
      </w:divBdr>
      <w:divsChild>
        <w:div w:id="452330503">
          <w:marLeft w:val="0"/>
          <w:marRight w:val="0"/>
          <w:marTop w:val="0"/>
          <w:marBottom w:val="0"/>
          <w:divBdr>
            <w:top w:val="none" w:sz="0" w:space="0" w:color="auto"/>
            <w:left w:val="none" w:sz="0" w:space="0" w:color="auto"/>
            <w:bottom w:val="none" w:sz="0" w:space="0" w:color="auto"/>
            <w:right w:val="none" w:sz="0" w:space="0" w:color="auto"/>
          </w:divBdr>
          <w:divsChild>
            <w:div w:id="1019281635">
              <w:marLeft w:val="0"/>
              <w:marRight w:val="0"/>
              <w:marTop w:val="0"/>
              <w:marBottom w:val="0"/>
              <w:divBdr>
                <w:top w:val="none" w:sz="0" w:space="0" w:color="auto"/>
                <w:left w:val="none" w:sz="0" w:space="0" w:color="auto"/>
                <w:bottom w:val="none" w:sz="0" w:space="0" w:color="auto"/>
                <w:right w:val="none" w:sz="0" w:space="0" w:color="auto"/>
              </w:divBdr>
              <w:divsChild>
                <w:div w:id="2122065467">
                  <w:marLeft w:val="0"/>
                  <w:marRight w:val="0"/>
                  <w:marTop w:val="0"/>
                  <w:marBottom w:val="0"/>
                  <w:divBdr>
                    <w:top w:val="none" w:sz="0" w:space="0" w:color="auto"/>
                    <w:left w:val="none" w:sz="0" w:space="0" w:color="auto"/>
                    <w:bottom w:val="none" w:sz="0" w:space="0" w:color="auto"/>
                    <w:right w:val="none" w:sz="0" w:space="0" w:color="auto"/>
                  </w:divBdr>
                  <w:divsChild>
                    <w:div w:id="1889606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8801358">
          <w:marLeft w:val="0"/>
          <w:marRight w:val="0"/>
          <w:marTop w:val="0"/>
          <w:marBottom w:val="0"/>
          <w:divBdr>
            <w:top w:val="none" w:sz="0" w:space="0" w:color="auto"/>
            <w:left w:val="none" w:sz="0" w:space="0" w:color="auto"/>
            <w:bottom w:val="none" w:sz="0" w:space="0" w:color="auto"/>
            <w:right w:val="none" w:sz="0" w:space="0" w:color="auto"/>
          </w:divBdr>
          <w:divsChild>
            <w:div w:id="1942373793">
              <w:marLeft w:val="0"/>
              <w:marRight w:val="0"/>
              <w:marTop w:val="0"/>
              <w:marBottom w:val="0"/>
              <w:divBdr>
                <w:top w:val="none" w:sz="0" w:space="0" w:color="auto"/>
                <w:left w:val="none" w:sz="0" w:space="0" w:color="auto"/>
                <w:bottom w:val="none" w:sz="0" w:space="0" w:color="auto"/>
                <w:right w:val="none" w:sz="0" w:space="0" w:color="auto"/>
              </w:divBdr>
              <w:divsChild>
                <w:div w:id="1993023887">
                  <w:marLeft w:val="0"/>
                  <w:marRight w:val="0"/>
                  <w:marTop w:val="0"/>
                  <w:marBottom w:val="0"/>
                  <w:divBdr>
                    <w:top w:val="none" w:sz="0" w:space="0" w:color="auto"/>
                    <w:left w:val="none" w:sz="0" w:space="0" w:color="auto"/>
                    <w:bottom w:val="none" w:sz="0" w:space="0" w:color="auto"/>
                    <w:right w:val="none" w:sz="0" w:space="0" w:color="auto"/>
                  </w:divBdr>
                  <w:divsChild>
                    <w:div w:id="461311464">
                      <w:marLeft w:val="0"/>
                      <w:marRight w:val="0"/>
                      <w:marTop w:val="0"/>
                      <w:marBottom w:val="0"/>
                      <w:divBdr>
                        <w:top w:val="none" w:sz="0" w:space="0" w:color="auto"/>
                        <w:left w:val="none" w:sz="0" w:space="0" w:color="auto"/>
                        <w:bottom w:val="none" w:sz="0" w:space="0" w:color="auto"/>
                        <w:right w:val="none" w:sz="0" w:space="0" w:color="auto"/>
                      </w:divBdr>
                      <w:divsChild>
                        <w:div w:id="787429744">
                          <w:marLeft w:val="0"/>
                          <w:marRight w:val="0"/>
                          <w:marTop w:val="0"/>
                          <w:marBottom w:val="0"/>
                          <w:divBdr>
                            <w:top w:val="none" w:sz="0" w:space="0" w:color="auto"/>
                            <w:left w:val="none" w:sz="0" w:space="0" w:color="auto"/>
                            <w:bottom w:val="none" w:sz="0" w:space="0" w:color="auto"/>
                            <w:right w:val="none" w:sz="0" w:space="0" w:color="auto"/>
                          </w:divBdr>
                          <w:divsChild>
                            <w:div w:id="283509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83617828">
      <w:bodyDiv w:val="1"/>
      <w:marLeft w:val="0"/>
      <w:marRight w:val="0"/>
      <w:marTop w:val="0"/>
      <w:marBottom w:val="0"/>
      <w:divBdr>
        <w:top w:val="none" w:sz="0" w:space="0" w:color="auto"/>
        <w:left w:val="none" w:sz="0" w:space="0" w:color="auto"/>
        <w:bottom w:val="none" w:sz="0" w:space="0" w:color="auto"/>
        <w:right w:val="none" w:sz="0" w:space="0" w:color="auto"/>
      </w:divBdr>
      <w:divsChild>
        <w:div w:id="1845511024">
          <w:marLeft w:val="0"/>
          <w:marRight w:val="0"/>
          <w:marTop w:val="0"/>
          <w:marBottom w:val="0"/>
          <w:divBdr>
            <w:top w:val="none" w:sz="0" w:space="0" w:color="auto"/>
            <w:left w:val="none" w:sz="0" w:space="0" w:color="auto"/>
            <w:bottom w:val="none" w:sz="0" w:space="0" w:color="auto"/>
            <w:right w:val="none" w:sz="0" w:space="0" w:color="auto"/>
          </w:divBdr>
          <w:divsChild>
            <w:div w:id="1053113491">
              <w:marLeft w:val="0"/>
              <w:marRight w:val="0"/>
              <w:marTop w:val="0"/>
              <w:marBottom w:val="0"/>
              <w:divBdr>
                <w:top w:val="none" w:sz="0" w:space="0" w:color="auto"/>
                <w:left w:val="none" w:sz="0" w:space="0" w:color="auto"/>
                <w:bottom w:val="none" w:sz="0" w:space="0" w:color="auto"/>
                <w:right w:val="none" w:sz="0" w:space="0" w:color="auto"/>
              </w:divBdr>
              <w:divsChild>
                <w:div w:id="1670868151">
                  <w:marLeft w:val="0"/>
                  <w:marRight w:val="0"/>
                  <w:marTop w:val="0"/>
                  <w:marBottom w:val="0"/>
                  <w:divBdr>
                    <w:top w:val="none" w:sz="0" w:space="0" w:color="auto"/>
                    <w:left w:val="none" w:sz="0" w:space="0" w:color="auto"/>
                    <w:bottom w:val="none" w:sz="0" w:space="0" w:color="auto"/>
                    <w:right w:val="none" w:sz="0" w:space="0" w:color="auto"/>
                  </w:divBdr>
                  <w:divsChild>
                    <w:div w:id="530072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6970230">
      <w:bodyDiv w:val="1"/>
      <w:marLeft w:val="0"/>
      <w:marRight w:val="0"/>
      <w:marTop w:val="0"/>
      <w:marBottom w:val="0"/>
      <w:divBdr>
        <w:top w:val="none" w:sz="0" w:space="0" w:color="auto"/>
        <w:left w:val="none" w:sz="0" w:space="0" w:color="auto"/>
        <w:bottom w:val="none" w:sz="0" w:space="0" w:color="auto"/>
        <w:right w:val="none" w:sz="0" w:space="0" w:color="auto"/>
      </w:divBdr>
    </w:div>
    <w:div w:id="810364617">
      <w:bodyDiv w:val="1"/>
      <w:marLeft w:val="0"/>
      <w:marRight w:val="0"/>
      <w:marTop w:val="0"/>
      <w:marBottom w:val="0"/>
      <w:divBdr>
        <w:top w:val="none" w:sz="0" w:space="0" w:color="auto"/>
        <w:left w:val="none" w:sz="0" w:space="0" w:color="auto"/>
        <w:bottom w:val="none" w:sz="0" w:space="0" w:color="auto"/>
        <w:right w:val="none" w:sz="0" w:space="0" w:color="auto"/>
      </w:divBdr>
    </w:div>
    <w:div w:id="1071847565">
      <w:bodyDiv w:val="1"/>
      <w:marLeft w:val="0"/>
      <w:marRight w:val="0"/>
      <w:marTop w:val="0"/>
      <w:marBottom w:val="0"/>
      <w:divBdr>
        <w:top w:val="none" w:sz="0" w:space="0" w:color="auto"/>
        <w:left w:val="none" w:sz="0" w:space="0" w:color="auto"/>
        <w:bottom w:val="none" w:sz="0" w:space="0" w:color="auto"/>
        <w:right w:val="none" w:sz="0" w:space="0" w:color="auto"/>
      </w:divBdr>
    </w:div>
    <w:div w:id="1091465566">
      <w:bodyDiv w:val="1"/>
      <w:marLeft w:val="0"/>
      <w:marRight w:val="0"/>
      <w:marTop w:val="0"/>
      <w:marBottom w:val="0"/>
      <w:divBdr>
        <w:top w:val="none" w:sz="0" w:space="0" w:color="auto"/>
        <w:left w:val="none" w:sz="0" w:space="0" w:color="auto"/>
        <w:bottom w:val="none" w:sz="0" w:space="0" w:color="auto"/>
        <w:right w:val="none" w:sz="0" w:space="0" w:color="auto"/>
      </w:divBdr>
      <w:divsChild>
        <w:div w:id="739258403">
          <w:marLeft w:val="0"/>
          <w:marRight w:val="0"/>
          <w:marTop w:val="0"/>
          <w:marBottom w:val="0"/>
          <w:divBdr>
            <w:top w:val="none" w:sz="0" w:space="0" w:color="auto"/>
            <w:left w:val="none" w:sz="0" w:space="0" w:color="auto"/>
            <w:bottom w:val="none" w:sz="0" w:space="0" w:color="auto"/>
            <w:right w:val="none" w:sz="0" w:space="0" w:color="auto"/>
          </w:divBdr>
          <w:divsChild>
            <w:div w:id="1823112842">
              <w:marLeft w:val="0"/>
              <w:marRight w:val="0"/>
              <w:marTop w:val="0"/>
              <w:marBottom w:val="0"/>
              <w:divBdr>
                <w:top w:val="none" w:sz="0" w:space="0" w:color="auto"/>
                <w:left w:val="none" w:sz="0" w:space="0" w:color="auto"/>
                <w:bottom w:val="none" w:sz="0" w:space="0" w:color="auto"/>
                <w:right w:val="none" w:sz="0" w:space="0" w:color="auto"/>
              </w:divBdr>
              <w:divsChild>
                <w:div w:id="1698121108">
                  <w:marLeft w:val="0"/>
                  <w:marRight w:val="0"/>
                  <w:marTop w:val="0"/>
                  <w:marBottom w:val="0"/>
                  <w:divBdr>
                    <w:top w:val="none" w:sz="0" w:space="0" w:color="auto"/>
                    <w:left w:val="none" w:sz="0" w:space="0" w:color="auto"/>
                    <w:bottom w:val="none" w:sz="0" w:space="0" w:color="auto"/>
                    <w:right w:val="none" w:sz="0" w:space="0" w:color="auto"/>
                  </w:divBdr>
                  <w:divsChild>
                    <w:div w:id="1631089778">
                      <w:marLeft w:val="0"/>
                      <w:marRight w:val="0"/>
                      <w:marTop w:val="0"/>
                      <w:marBottom w:val="0"/>
                      <w:divBdr>
                        <w:top w:val="none" w:sz="0" w:space="0" w:color="auto"/>
                        <w:left w:val="none" w:sz="0" w:space="0" w:color="auto"/>
                        <w:bottom w:val="none" w:sz="0" w:space="0" w:color="auto"/>
                        <w:right w:val="none" w:sz="0" w:space="0" w:color="auto"/>
                      </w:divBdr>
                      <w:divsChild>
                        <w:div w:id="647905644">
                          <w:marLeft w:val="0"/>
                          <w:marRight w:val="0"/>
                          <w:marTop w:val="0"/>
                          <w:marBottom w:val="0"/>
                          <w:divBdr>
                            <w:top w:val="none" w:sz="0" w:space="0" w:color="auto"/>
                            <w:left w:val="none" w:sz="0" w:space="0" w:color="auto"/>
                            <w:bottom w:val="none" w:sz="0" w:space="0" w:color="auto"/>
                            <w:right w:val="none" w:sz="0" w:space="0" w:color="auto"/>
                          </w:divBdr>
                          <w:divsChild>
                            <w:div w:id="1554854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25707032">
          <w:marLeft w:val="0"/>
          <w:marRight w:val="0"/>
          <w:marTop w:val="0"/>
          <w:marBottom w:val="0"/>
          <w:divBdr>
            <w:top w:val="none" w:sz="0" w:space="0" w:color="auto"/>
            <w:left w:val="none" w:sz="0" w:space="0" w:color="auto"/>
            <w:bottom w:val="none" w:sz="0" w:space="0" w:color="auto"/>
            <w:right w:val="none" w:sz="0" w:space="0" w:color="auto"/>
          </w:divBdr>
          <w:divsChild>
            <w:div w:id="598683463">
              <w:marLeft w:val="0"/>
              <w:marRight w:val="0"/>
              <w:marTop w:val="0"/>
              <w:marBottom w:val="0"/>
              <w:divBdr>
                <w:top w:val="none" w:sz="0" w:space="0" w:color="auto"/>
                <w:left w:val="none" w:sz="0" w:space="0" w:color="auto"/>
                <w:bottom w:val="none" w:sz="0" w:space="0" w:color="auto"/>
                <w:right w:val="none" w:sz="0" w:space="0" w:color="auto"/>
              </w:divBdr>
              <w:divsChild>
                <w:div w:id="2017727567">
                  <w:marLeft w:val="0"/>
                  <w:marRight w:val="0"/>
                  <w:marTop w:val="0"/>
                  <w:marBottom w:val="0"/>
                  <w:divBdr>
                    <w:top w:val="none" w:sz="0" w:space="0" w:color="auto"/>
                    <w:left w:val="none" w:sz="0" w:space="0" w:color="auto"/>
                    <w:bottom w:val="none" w:sz="0" w:space="0" w:color="auto"/>
                    <w:right w:val="none" w:sz="0" w:space="0" w:color="auto"/>
                  </w:divBdr>
                  <w:divsChild>
                    <w:div w:id="1418743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3324739">
      <w:bodyDiv w:val="1"/>
      <w:marLeft w:val="0"/>
      <w:marRight w:val="0"/>
      <w:marTop w:val="0"/>
      <w:marBottom w:val="0"/>
      <w:divBdr>
        <w:top w:val="none" w:sz="0" w:space="0" w:color="auto"/>
        <w:left w:val="none" w:sz="0" w:space="0" w:color="auto"/>
        <w:bottom w:val="none" w:sz="0" w:space="0" w:color="auto"/>
        <w:right w:val="none" w:sz="0" w:space="0" w:color="auto"/>
      </w:divBdr>
      <w:divsChild>
        <w:div w:id="446705699">
          <w:marLeft w:val="0"/>
          <w:marRight w:val="0"/>
          <w:marTop w:val="0"/>
          <w:marBottom w:val="0"/>
          <w:divBdr>
            <w:top w:val="none" w:sz="0" w:space="0" w:color="auto"/>
            <w:left w:val="none" w:sz="0" w:space="0" w:color="auto"/>
            <w:bottom w:val="none" w:sz="0" w:space="0" w:color="auto"/>
            <w:right w:val="none" w:sz="0" w:space="0" w:color="auto"/>
          </w:divBdr>
          <w:divsChild>
            <w:div w:id="338966636">
              <w:marLeft w:val="0"/>
              <w:marRight w:val="0"/>
              <w:marTop w:val="0"/>
              <w:marBottom w:val="0"/>
              <w:divBdr>
                <w:top w:val="none" w:sz="0" w:space="0" w:color="auto"/>
                <w:left w:val="none" w:sz="0" w:space="0" w:color="auto"/>
                <w:bottom w:val="none" w:sz="0" w:space="0" w:color="auto"/>
                <w:right w:val="none" w:sz="0" w:space="0" w:color="auto"/>
              </w:divBdr>
              <w:divsChild>
                <w:div w:id="1855613506">
                  <w:marLeft w:val="0"/>
                  <w:marRight w:val="0"/>
                  <w:marTop w:val="0"/>
                  <w:marBottom w:val="0"/>
                  <w:divBdr>
                    <w:top w:val="none" w:sz="0" w:space="0" w:color="auto"/>
                    <w:left w:val="none" w:sz="0" w:space="0" w:color="auto"/>
                    <w:bottom w:val="none" w:sz="0" w:space="0" w:color="auto"/>
                    <w:right w:val="none" w:sz="0" w:space="0" w:color="auto"/>
                  </w:divBdr>
                  <w:divsChild>
                    <w:div w:id="1148085204">
                      <w:marLeft w:val="0"/>
                      <w:marRight w:val="0"/>
                      <w:marTop w:val="0"/>
                      <w:marBottom w:val="0"/>
                      <w:divBdr>
                        <w:top w:val="none" w:sz="0" w:space="0" w:color="auto"/>
                        <w:left w:val="none" w:sz="0" w:space="0" w:color="auto"/>
                        <w:bottom w:val="none" w:sz="0" w:space="0" w:color="auto"/>
                        <w:right w:val="none" w:sz="0" w:space="0" w:color="auto"/>
                      </w:divBdr>
                      <w:divsChild>
                        <w:div w:id="780874721">
                          <w:marLeft w:val="0"/>
                          <w:marRight w:val="0"/>
                          <w:marTop w:val="0"/>
                          <w:marBottom w:val="0"/>
                          <w:divBdr>
                            <w:top w:val="none" w:sz="0" w:space="0" w:color="auto"/>
                            <w:left w:val="none" w:sz="0" w:space="0" w:color="auto"/>
                            <w:bottom w:val="none" w:sz="0" w:space="0" w:color="auto"/>
                            <w:right w:val="none" w:sz="0" w:space="0" w:color="auto"/>
                          </w:divBdr>
                          <w:divsChild>
                            <w:div w:id="505559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26696103">
          <w:marLeft w:val="0"/>
          <w:marRight w:val="0"/>
          <w:marTop w:val="0"/>
          <w:marBottom w:val="0"/>
          <w:divBdr>
            <w:top w:val="none" w:sz="0" w:space="0" w:color="auto"/>
            <w:left w:val="none" w:sz="0" w:space="0" w:color="auto"/>
            <w:bottom w:val="none" w:sz="0" w:space="0" w:color="auto"/>
            <w:right w:val="none" w:sz="0" w:space="0" w:color="auto"/>
          </w:divBdr>
          <w:divsChild>
            <w:div w:id="656498312">
              <w:marLeft w:val="0"/>
              <w:marRight w:val="0"/>
              <w:marTop w:val="0"/>
              <w:marBottom w:val="0"/>
              <w:divBdr>
                <w:top w:val="none" w:sz="0" w:space="0" w:color="auto"/>
                <w:left w:val="none" w:sz="0" w:space="0" w:color="auto"/>
                <w:bottom w:val="none" w:sz="0" w:space="0" w:color="auto"/>
                <w:right w:val="none" w:sz="0" w:space="0" w:color="auto"/>
              </w:divBdr>
              <w:divsChild>
                <w:div w:id="1680160389">
                  <w:marLeft w:val="0"/>
                  <w:marRight w:val="0"/>
                  <w:marTop w:val="0"/>
                  <w:marBottom w:val="0"/>
                  <w:divBdr>
                    <w:top w:val="none" w:sz="0" w:space="0" w:color="auto"/>
                    <w:left w:val="none" w:sz="0" w:space="0" w:color="auto"/>
                    <w:bottom w:val="none" w:sz="0" w:space="0" w:color="auto"/>
                    <w:right w:val="none" w:sz="0" w:space="0" w:color="auto"/>
                  </w:divBdr>
                  <w:divsChild>
                    <w:div w:id="301469536">
                      <w:marLeft w:val="0"/>
                      <w:marRight w:val="0"/>
                      <w:marTop w:val="0"/>
                      <w:marBottom w:val="0"/>
                      <w:divBdr>
                        <w:top w:val="none" w:sz="0" w:space="0" w:color="auto"/>
                        <w:left w:val="none" w:sz="0" w:space="0" w:color="auto"/>
                        <w:bottom w:val="none" w:sz="0" w:space="0" w:color="auto"/>
                        <w:right w:val="none" w:sz="0" w:space="0" w:color="auto"/>
                      </w:divBdr>
                      <w:divsChild>
                        <w:div w:id="2024699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22663425">
      <w:bodyDiv w:val="1"/>
      <w:marLeft w:val="0"/>
      <w:marRight w:val="0"/>
      <w:marTop w:val="0"/>
      <w:marBottom w:val="0"/>
      <w:divBdr>
        <w:top w:val="none" w:sz="0" w:space="0" w:color="auto"/>
        <w:left w:val="none" w:sz="0" w:space="0" w:color="auto"/>
        <w:bottom w:val="none" w:sz="0" w:space="0" w:color="auto"/>
        <w:right w:val="none" w:sz="0" w:space="0" w:color="auto"/>
      </w:divBdr>
      <w:divsChild>
        <w:div w:id="350768379">
          <w:marLeft w:val="0"/>
          <w:marRight w:val="0"/>
          <w:marTop w:val="0"/>
          <w:marBottom w:val="0"/>
          <w:divBdr>
            <w:top w:val="none" w:sz="0" w:space="0" w:color="auto"/>
            <w:left w:val="none" w:sz="0" w:space="0" w:color="auto"/>
            <w:bottom w:val="none" w:sz="0" w:space="0" w:color="auto"/>
            <w:right w:val="none" w:sz="0" w:space="0" w:color="auto"/>
          </w:divBdr>
          <w:divsChild>
            <w:div w:id="611133310">
              <w:marLeft w:val="0"/>
              <w:marRight w:val="0"/>
              <w:marTop w:val="0"/>
              <w:marBottom w:val="0"/>
              <w:divBdr>
                <w:top w:val="none" w:sz="0" w:space="0" w:color="auto"/>
                <w:left w:val="none" w:sz="0" w:space="0" w:color="auto"/>
                <w:bottom w:val="none" w:sz="0" w:space="0" w:color="auto"/>
                <w:right w:val="none" w:sz="0" w:space="0" w:color="auto"/>
              </w:divBdr>
              <w:divsChild>
                <w:div w:id="2070572774">
                  <w:marLeft w:val="0"/>
                  <w:marRight w:val="0"/>
                  <w:marTop w:val="0"/>
                  <w:marBottom w:val="0"/>
                  <w:divBdr>
                    <w:top w:val="none" w:sz="0" w:space="0" w:color="auto"/>
                    <w:left w:val="none" w:sz="0" w:space="0" w:color="auto"/>
                    <w:bottom w:val="none" w:sz="0" w:space="0" w:color="auto"/>
                    <w:right w:val="none" w:sz="0" w:space="0" w:color="auto"/>
                  </w:divBdr>
                  <w:divsChild>
                    <w:div w:id="952513192">
                      <w:marLeft w:val="0"/>
                      <w:marRight w:val="0"/>
                      <w:marTop w:val="0"/>
                      <w:marBottom w:val="0"/>
                      <w:divBdr>
                        <w:top w:val="none" w:sz="0" w:space="0" w:color="auto"/>
                        <w:left w:val="none" w:sz="0" w:space="0" w:color="auto"/>
                        <w:bottom w:val="none" w:sz="0" w:space="0" w:color="auto"/>
                        <w:right w:val="none" w:sz="0" w:space="0" w:color="auto"/>
                      </w:divBdr>
                      <w:divsChild>
                        <w:div w:id="809707561">
                          <w:marLeft w:val="0"/>
                          <w:marRight w:val="0"/>
                          <w:marTop w:val="0"/>
                          <w:marBottom w:val="0"/>
                          <w:divBdr>
                            <w:top w:val="none" w:sz="0" w:space="0" w:color="auto"/>
                            <w:left w:val="none" w:sz="0" w:space="0" w:color="auto"/>
                            <w:bottom w:val="none" w:sz="0" w:space="0" w:color="auto"/>
                            <w:right w:val="none" w:sz="0" w:space="0" w:color="auto"/>
                          </w:divBdr>
                          <w:divsChild>
                            <w:div w:id="1366559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00249113">
          <w:marLeft w:val="0"/>
          <w:marRight w:val="0"/>
          <w:marTop w:val="0"/>
          <w:marBottom w:val="0"/>
          <w:divBdr>
            <w:top w:val="none" w:sz="0" w:space="0" w:color="auto"/>
            <w:left w:val="none" w:sz="0" w:space="0" w:color="auto"/>
            <w:bottom w:val="none" w:sz="0" w:space="0" w:color="auto"/>
            <w:right w:val="none" w:sz="0" w:space="0" w:color="auto"/>
          </w:divBdr>
        </w:div>
      </w:divsChild>
    </w:div>
    <w:div w:id="1390302269">
      <w:bodyDiv w:val="1"/>
      <w:marLeft w:val="0"/>
      <w:marRight w:val="0"/>
      <w:marTop w:val="0"/>
      <w:marBottom w:val="0"/>
      <w:divBdr>
        <w:top w:val="none" w:sz="0" w:space="0" w:color="auto"/>
        <w:left w:val="none" w:sz="0" w:space="0" w:color="auto"/>
        <w:bottom w:val="none" w:sz="0" w:space="0" w:color="auto"/>
        <w:right w:val="none" w:sz="0" w:space="0" w:color="auto"/>
      </w:divBdr>
      <w:divsChild>
        <w:div w:id="309022297">
          <w:marLeft w:val="0"/>
          <w:marRight w:val="0"/>
          <w:marTop w:val="0"/>
          <w:marBottom w:val="0"/>
          <w:divBdr>
            <w:top w:val="none" w:sz="0" w:space="0" w:color="auto"/>
            <w:left w:val="none" w:sz="0" w:space="0" w:color="auto"/>
            <w:bottom w:val="none" w:sz="0" w:space="0" w:color="auto"/>
            <w:right w:val="none" w:sz="0" w:space="0" w:color="auto"/>
          </w:divBdr>
          <w:divsChild>
            <w:div w:id="1091004971">
              <w:marLeft w:val="0"/>
              <w:marRight w:val="0"/>
              <w:marTop w:val="0"/>
              <w:marBottom w:val="0"/>
              <w:divBdr>
                <w:top w:val="none" w:sz="0" w:space="0" w:color="auto"/>
                <w:left w:val="none" w:sz="0" w:space="0" w:color="auto"/>
                <w:bottom w:val="none" w:sz="0" w:space="0" w:color="auto"/>
                <w:right w:val="none" w:sz="0" w:space="0" w:color="auto"/>
              </w:divBdr>
              <w:divsChild>
                <w:div w:id="100153790">
                  <w:marLeft w:val="0"/>
                  <w:marRight w:val="0"/>
                  <w:marTop w:val="0"/>
                  <w:marBottom w:val="0"/>
                  <w:divBdr>
                    <w:top w:val="none" w:sz="0" w:space="0" w:color="auto"/>
                    <w:left w:val="none" w:sz="0" w:space="0" w:color="auto"/>
                    <w:bottom w:val="none" w:sz="0" w:space="0" w:color="auto"/>
                    <w:right w:val="none" w:sz="0" w:space="0" w:color="auto"/>
                  </w:divBdr>
                  <w:divsChild>
                    <w:div w:id="478233998">
                      <w:marLeft w:val="0"/>
                      <w:marRight w:val="0"/>
                      <w:marTop w:val="0"/>
                      <w:marBottom w:val="0"/>
                      <w:divBdr>
                        <w:top w:val="none" w:sz="0" w:space="0" w:color="auto"/>
                        <w:left w:val="none" w:sz="0" w:space="0" w:color="auto"/>
                        <w:bottom w:val="none" w:sz="0" w:space="0" w:color="auto"/>
                        <w:right w:val="none" w:sz="0" w:space="0" w:color="auto"/>
                      </w:divBdr>
                      <w:divsChild>
                        <w:div w:id="473836704">
                          <w:marLeft w:val="0"/>
                          <w:marRight w:val="0"/>
                          <w:marTop w:val="0"/>
                          <w:marBottom w:val="0"/>
                          <w:divBdr>
                            <w:top w:val="none" w:sz="0" w:space="0" w:color="auto"/>
                            <w:left w:val="none" w:sz="0" w:space="0" w:color="auto"/>
                            <w:bottom w:val="none" w:sz="0" w:space="0" w:color="auto"/>
                            <w:right w:val="none" w:sz="0" w:space="0" w:color="auto"/>
                          </w:divBdr>
                          <w:divsChild>
                            <w:div w:id="907375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62901451">
          <w:marLeft w:val="0"/>
          <w:marRight w:val="0"/>
          <w:marTop w:val="0"/>
          <w:marBottom w:val="0"/>
          <w:divBdr>
            <w:top w:val="none" w:sz="0" w:space="0" w:color="auto"/>
            <w:left w:val="none" w:sz="0" w:space="0" w:color="auto"/>
            <w:bottom w:val="none" w:sz="0" w:space="0" w:color="auto"/>
            <w:right w:val="none" w:sz="0" w:space="0" w:color="auto"/>
          </w:divBdr>
          <w:divsChild>
            <w:div w:id="260532123">
              <w:marLeft w:val="0"/>
              <w:marRight w:val="0"/>
              <w:marTop w:val="0"/>
              <w:marBottom w:val="0"/>
              <w:divBdr>
                <w:top w:val="none" w:sz="0" w:space="0" w:color="auto"/>
                <w:left w:val="none" w:sz="0" w:space="0" w:color="auto"/>
                <w:bottom w:val="none" w:sz="0" w:space="0" w:color="auto"/>
                <w:right w:val="none" w:sz="0" w:space="0" w:color="auto"/>
              </w:divBdr>
              <w:divsChild>
                <w:div w:id="1161582815">
                  <w:marLeft w:val="0"/>
                  <w:marRight w:val="0"/>
                  <w:marTop w:val="0"/>
                  <w:marBottom w:val="0"/>
                  <w:divBdr>
                    <w:top w:val="none" w:sz="0" w:space="0" w:color="auto"/>
                    <w:left w:val="none" w:sz="0" w:space="0" w:color="auto"/>
                    <w:bottom w:val="none" w:sz="0" w:space="0" w:color="auto"/>
                    <w:right w:val="none" w:sz="0" w:space="0" w:color="auto"/>
                  </w:divBdr>
                  <w:divsChild>
                    <w:div w:id="1109273641">
                      <w:marLeft w:val="0"/>
                      <w:marRight w:val="0"/>
                      <w:marTop w:val="0"/>
                      <w:marBottom w:val="0"/>
                      <w:divBdr>
                        <w:top w:val="none" w:sz="0" w:space="0" w:color="auto"/>
                        <w:left w:val="none" w:sz="0" w:space="0" w:color="auto"/>
                        <w:bottom w:val="none" w:sz="0" w:space="0" w:color="auto"/>
                        <w:right w:val="none" w:sz="0" w:space="0" w:color="auto"/>
                      </w:divBdr>
                      <w:divsChild>
                        <w:div w:id="106243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56674967">
      <w:bodyDiv w:val="1"/>
      <w:marLeft w:val="0"/>
      <w:marRight w:val="0"/>
      <w:marTop w:val="0"/>
      <w:marBottom w:val="0"/>
      <w:divBdr>
        <w:top w:val="none" w:sz="0" w:space="0" w:color="auto"/>
        <w:left w:val="none" w:sz="0" w:space="0" w:color="auto"/>
        <w:bottom w:val="none" w:sz="0" w:space="0" w:color="auto"/>
        <w:right w:val="none" w:sz="0" w:space="0" w:color="auto"/>
      </w:divBdr>
      <w:divsChild>
        <w:div w:id="1335960764">
          <w:marLeft w:val="0"/>
          <w:marRight w:val="0"/>
          <w:marTop w:val="0"/>
          <w:marBottom w:val="0"/>
          <w:divBdr>
            <w:top w:val="none" w:sz="0" w:space="0" w:color="auto"/>
            <w:left w:val="none" w:sz="0" w:space="0" w:color="auto"/>
            <w:bottom w:val="none" w:sz="0" w:space="0" w:color="auto"/>
            <w:right w:val="none" w:sz="0" w:space="0" w:color="auto"/>
          </w:divBdr>
          <w:divsChild>
            <w:div w:id="1647664377">
              <w:marLeft w:val="0"/>
              <w:marRight w:val="0"/>
              <w:marTop w:val="0"/>
              <w:marBottom w:val="0"/>
              <w:divBdr>
                <w:top w:val="none" w:sz="0" w:space="0" w:color="auto"/>
                <w:left w:val="none" w:sz="0" w:space="0" w:color="auto"/>
                <w:bottom w:val="none" w:sz="0" w:space="0" w:color="auto"/>
                <w:right w:val="none" w:sz="0" w:space="0" w:color="auto"/>
              </w:divBdr>
              <w:divsChild>
                <w:div w:id="859974528">
                  <w:marLeft w:val="0"/>
                  <w:marRight w:val="0"/>
                  <w:marTop w:val="0"/>
                  <w:marBottom w:val="0"/>
                  <w:divBdr>
                    <w:top w:val="none" w:sz="0" w:space="0" w:color="auto"/>
                    <w:left w:val="none" w:sz="0" w:space="0" w:color="auto"/>
                    <w:bottom w:val="none" w:sz="0" w:space="0" w:color="auto"/>
                    <w:right w:val="none" w:sz="0" w:space="0" w:color="auto"/>
                  </w:divBdr>
                  <w:divsChild>
                    <w:div w:id="1776633986">
                      <w:marLeft w:val="0"/>
                      <w:marRight w:val="0"/>
                      <w:marTop w:val="0"/>
                      <w:marBottom w:val="0"/>
                      <w:divBdr>
                        <w:top w:val="none" w:sz="0" w:space="0" w:color="auto"/>
                        <w:left w:val="none" w:sz="0" w:space="0" w:color="auto"/>
                        <w:bottom w:val="none" w:sz="0" w:space="0" w:color="auto"/>
                        <w:right w:val="none" w:sz="0" w:space="0" w:color="auto"/>
                      </w:divBdr>
                      <w:divsChild>
                        <w:div w:id="1514563307">
                          <w:marLeft w:val="0"/>
                          <w:marRight w:val="0"/>
                          <w:marTop w:val="0"/>
                          <w:marBottom w:val="0"/>
                          <w:divBdr>
                            <w:top w:val="none" w:sz="0" w:space="0" w:color="auto"/>
                            <w:left w:val="none" w:sz="0" w:space="0" w:color="auto"/>
                            <w:bottom w:val="none" w:sz="0" w:space="0" w:color="auto"/>
                            <w:right w:val="none" w:sz="0" w:space="0" w:color="auto"/>
                          </w:divBdr>
                          <w:divsChild>
                            <w:div w:id="1513914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18157159">
      <w:bodyDiv w:val="1"/>
      <w:marLeft w:val="0"/>
      <w:marRight w:val="0"/>
      <w:marTop w:val="0"/>
      <w:marBottom w:val="0"/>
      <w:divBdr>
        <w:top w:val="none" w:sz="0" w:space="0" w:color="auto"/>
        <w:left w:val="none" w:sz="0" w:space="0" w:color="auto"/>
        <w:bottom w:val="none" w:sz="0" w:space="0" w:color="auto"/>
        <w:right w:val="none" w:sz="0" w:space="0" w:color="auto"/>
      </w:divBdr>
    </w:div>
    <w:div w:id="1679305279">
      <w:bodyDiv w:val="1"/>
      <w:marLeft w:val="0"/>
      <w:marRight w:val="0"/>
      <w:marTop w:val="0"/>
      <w:marBottom w:val="0"/>
      <w:divBdr>
        <w:top w:val="none" w:sz="0" w:space="0" w:color="auto"/>
        <w:left w:val="none" w:sz="0" w:space="0" w:color="auto"/>
        <w:bottom w:val="none" w:sz="0" w:space="0" w:color="auto"/>
        <w:right w:val="none" w:sz="0" w:space="0" w:color="auto"/>
      </w:divBdr>
      <w:divsChild>
        <w:div w:id="1802916338">
          <w:marLeft w:val="0"/>
          <w:marRight w:val="0"/>
          <w:marTop w:val="0"/>
          <w:marBottom w:val="0"/>
          <w:divBdr>
            <w:top w:val="none" w:sz="0" w:space="0" w:color="auto"/>
            <w:left w:val="none" w:sz="0" w:space="0" w:color="auto"/>
            <w:bottom w:val="none" w:sz="0" w:space="0" w:color="auto"/>
            <w:right w:val="none" w:sz="0" w:space="0" w:color="auto"/>
          </w:divBdr>
          <w:divsChild>
            <w:div w:id="244847577">
              <w:marLeft w:val="0"/>
              <w:marRight w:val="0"/>
              <w:marTop w:val="0"/>
              <w:marBottom w:val="0"/>
              <w:divBdr>
                <w:top w:val="none" w:sz="0" w:space="0" w:color="auto"/>
                <w:left w:val="none" w:sz="0" w:space="0" w:color="auto"/>
                <w:bottom w:val="none" w:sz="0" w:space="0" w:color="auto"/>
                <w:right w:val="none" w:sz="0" w:space="0" w:color="auto"/>
              </w:divBdr>
              <w:divsChild>
                <w:div w:id="1630210599">
                  <w:marLeft w:val="0"/>
                  <w:marRight w:val="0"/>
                  <w:marTop w:val="0"/>
                  <w:marBottom w:val="0"/>
                  <w:divBdr>
                    <w:top w:val="none" w:sz="0" w:space="0" w:color="auto"/>
                    <w:left w:val="none" w:sz="0" w:space="0" w:color="auto"/>
                    <w:bottom w:val="none" w:sz="0" w:space="0" w:color="auto"/>
                    <w:right w:val="none" w:sz="0" w:space="0" w:color="auto"/>
                  </w:divBdr>
                  <w:divsChild>
                    <w:div w:id="105001119">
                      <w:marLeft w:val="0"/>
                      <w:marRight w:val="0"/>
                      <w:marTop w:val="0"/>
                      <w:marBottom w:val="0"/>
                      <w:divBdr>
                        <w:top w:val="none" w:sz="0" w:space="0" w:color="auto"/>
                        <w:left w:val="none" w:sz="0" w:space="0" w:color="auto"/>
                        <w:bottom w:val="none" w:sz="0" w:space="0" w:color="auto"/>
                        <w:right w:val="none" w:sz="0" w:space="0" w:color="auto"/>
                      </w:divBdr>
                      <w:divsChild>
                        <w:div w:id="1115095577">
                          <w:marLeft w:val="0"/>
                          <w:marRight w:val="0"/>
                          <w:marTop w:val="0"/>
                          <w:marBottom w:val="0"/>
                          <w:divBdr>
                            <w:top w:val="none" w:sz="0" w:space="0" w:color="auto"/>
                            <w:left w:val="none" w:sz="0" w:space="0" w:color="auto"/>
                            <w:bottom w:val="none" w:sz="0" w:space="0" w:color="auto"/>
                            <w:right w:val="none" w:sz="0" w:space="0" w:color="auto"/>
                          </w:divBdr>
                          <w:divsChild>
                            <w:div w:id="160045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35855544">
      <w:bodyDiv w:val="1"/>
      <w:marLeft w:val="0"/>
      <w:marRight w:val="0"/>
      <w:marTop w:val="0"/>
      <w:marBottom w:val="0"/>
      <w:divBdr>
        <w:top w:val="none" w:sz="0" w:space="0" w:color="auto"/>
        <w:left w:val="none" w:sz="0" w:space="0" w:color="auto"/>
        <w:bottom w:val="none" w:sz="0" w:space="0" w:color="auto"/>
        <w:right w:val="none" w:sz="0" w:space="0" w:color="auto"/>
      </w:divBdr>
    </w:div>
    <w:div w:id="1746565012">
      <w:bodyDiv w:val="1"/>
      <w:marLeft w:val="0"/>
      <w:marRight w:val="0"/>
      <w:marTop w:val="0"/>
      <w:marBottom w:val="0"/>
      <w:divBdr>
        <w:top w:val="none" w:sz="0" w:space="0" w:color="auto"/>
        <w:left w:val="none" w:sz="0" w:space="0" w:color="auto"/>
        <w:bottom w:val="none" w:sz="0" w:space="0" w:color="auto"/>
        <w:right w:val="none" w:sz="0" w:space="0" w:color="auto"/>
      </w:divBdr>
      <w:divsChild>
        <w:div w:id="157118642">
          <w:marLeft w:val="0"/>
          <w:marRight w:val="0"/>
          <w:marTop w:val="0"/>
          <w:marBottom w:val="0"/>
          <w:divBdr>
            <w:top w:val="none" w:sz="0" w:space="0" w:color="auto"/>
            <w:left w:val="none" w:sz="0" w:space="0" w:color="auto"/>
            <w:bottom w:val="none" w:sz="0" w:space="0" w:color="auto"/>
            <w:right w:val="none" w:sz="0" w:space="0" w:color="auto"/>
          </w:divBdr>
        </w:div>
        <w:div w:id="838076906">
          <w:marLeft w:val="0"/>
          <w:marRight w:val="0"/>
          <w:marTop w:val="0"/>
          <w:marBottom w:val="0"/>
          <w:divBdr>
            <w:top w:val="none" w:sz="0" w:space="0" w:color="auto"/>
            <w:left w:val="none" w:sz="0" w:space="0" w:color="auto"/>
            <w:bottom w:val="none" w:sz="0" w:space="0" w:color="auto"/>
            <w:right w:val="none" w:sz="0" w:space="0" w:color="auto"/>
          </w:divBdr>
          <w:divsChild>
            <w:div w:id="78792440">
              <w:marLeft w:val="0"/>
              <w:marRight w:val="0"/>
              <w:marTop w:val="0"/>
              <w:marBottom w:val="0"/>
              <w:divBdr>
                <w:top w:val="none" w:sz="0" w:space="0" w:color="auto"/>
                <w:left w:val="none" w:sz="0" w:space="0" w:color="auto"/>
                <w:bottom w:val="none" w:sz="0" w:space="0" w:color="auto"/>
                <w:right w:val="none" w:sz="0" w:space="0" w:color="auto"/>
              </w:divBdr>
              <w:divsChild>
                <w:div w:id="1443841346">
                  <w:marLeft w:val="0"/>
                  <w:marRight w:val="0"/>
                  <w:marTop w:val="0"/>
                  <w:marBottom w:val="0"/>
                  <w:divBdr>
                    <w:top w:val="none" w:sz="0" w:space="0" w:color="auto"/>
                    <w:left w:val="none" w:sz="0" w:space="0" w:color="auto"/>
                    <w:bottom w:val="none" w:sz="0" w:space="0" w:color="auto"/>
                    <w:right w:val="none" w:sz="0" w:space="0" w:color="auto"/>
                  </w:divBdr>
                  <w:divsChild>
                    <w:div w:id="172111511">
                      <w:marLeft w:val="0"/>
                      <w:marRight w:val="0"/>
                      <w:marTop w:val="0"/>
                      <w:marBottom w:val="0"/>
                      <w:divBdr>
                        <w:top w:val="none" w:sz="0" w:space="0" w:color="auto"/>
                        <w:left w:val="none" w:sz="0" w:space="0" w:color="auto"/>
                        <w:bottom w:val="none" w:sz="0" w:space="0" w:color="auto"/>
                        <w:right w:val="none" w:sz="0" w:space="0" w:color="auto"/>
                      </w:divBdr>
                      <w:divsChild>
                        <w:div w:id="1604338433">
                          <w:marLeft w:val="0"/>
                          <w:marRight w:val="0"/>
                          <w:marTop w:val="0"/>
                          <w:marBottom w:val="0"/>
                          <w:divBdr>
                            <w:top w:val="none" w:sz="0" w:space="0" w:color="auto"/>
                            <w:left w:val="none" w:sz="0" w:space="0" w:color="auto"/>
                            <w:bottom w:val="none" w:sz="0" w:space="0" w:color="auto"/>
                            <w:right w:val="none" w:sz="0" w:space="0" w:color="auto"/>
                          </w:divBdr>
                          <w:divsChild>
                            <w:div w:id="2072732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79524558">
      <w:bodyDiv w:val="1"/>
      <w:marLeft w:val="0"/>
      <w:marRight w:val="0"/>
      <w:marTop w:val="0"/>
      <w:marBottom w:val="0"/>
      <w:divBdr>
        <w:top w:val="none" w:sz="0" w:space="0" w:color="auto"/>
        <w:left w:val="none" w:sz="0" w:space="0" w:color="auto"/>
        <w:bottom w:val="none" w:sz="0" w:space="0" w:color="auto"/>
        <w:right w:val="none" w:sz="0" w:space="0" w:color="auto"/>
      </w:divBdr>
    </w:div>
    <w:div w:id="1998026481">
      <w:bodyDiv w:val="1"/>
      <w:marLeft w:val="0"/>
      <w:marRight w:val="0"/>
      <w:marTop w:val="0"/>
      <w:marBottom w:val="0"/>
      <w:divBdr>
        <w:top w:val="none" w:sz="0" w:space="0" w:color="auto"/>
        <w:left w:val="none" w:sz="0" w:space="0" w:color="auto"/>
        <w:bottom w:val="none" w:sz="0" w:space="0" w:color="auto"/>
        <w:right w:val="none" w:sz="0" w:space="0" w:color="auto"/>
      </w:divBdr>
    </w:div>
    <w:div w:id="2125608495">
      <w:bodyDiv w:val="1"/>
      <w:marLeft w:val="0"/>
      <w:marRight w:val="0"/>
      <w:marTop w:val="0"/>
      <w:marBottom w:val="0"/>
      <w:divBdr>
        <w:top w:val="none" w:sz="0" w:space="0" w:color="auto"/>
        <w:left w:val="none" w:sz="0" w:space="0" w:color="auto"/>
        <w:bottom w:val="none" w:sz="0" w:space="0" w:color="auto"/>
        <w:right w:val="none" w:sz="0" w:space="0" w:color="auto"/>
      </w:divBdr>
    </w:div>
    <w:div w:id="21462409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hyperlink" Target="http://nataliakabliuk.com/" TargetMode="External"/><Relationship Id="rId18" Type="http://schemas.openxmlformats.org/officeDocument/2006/relationships/image" Target="media/image9.png"/><Relationship Id="rId26" Type="http://schemas.openxmlformats.org/officeDocument/2006/relationships/image" Target="media/image14.wmf"/><Relationship Id="rId39" Type="http://schemas.openxmlformats.org/officeDocument/2006/relationships/oleObject" Target="embeddings/oleObject7.bin"/><Relationship Id="rId21" Type="http://schemas.openxmlformats.org/officeDocument/2006/relationships/image" Target="media/image12.jpeg"/><Relationship Id="rId34" Type="http://schemas.openxmlformats.org/officeDocument/2006/relationships/image" Target="media/image18.png"/><Relationship Id="rId42" Type="http://schemas.openxmlformats.org/officeDocument/2006/relationships/image" Target="media/image22.wmf"/><Relationship Id="rId47" Type="http://schemas.openxmlformats.org/officeDocument/2006/relationships/oleObject" Target="embeddings/oleObject11.bin"/><Relationship Id="rId50" Type="http://schemas.openxmlformats.org/officeDocument/2006/relationships/oleObject" Target="embeddings/oleObject13.bin"/><Relationship Id="rId55" Type="http://schemas.openxmlformats.org/officeDocument/2006/relationships/image" Target="media/image28.wmf"/><Relationship Id="rId63" Type="http://schemas.openxmlformats.org/officeDocument/2006/relationships/oleObject" Target="embeddings/oleObject20.bin"/><Relationship Id="rId68" Type="http://schemas.openxmlformats.org/officeDocument/2006/relationships/image" Target="media/image34.wmf"/><Relationship Id="rId76" Type="http://schemas.openxmlformats.org/officeDocument/2006/relationships/image" Target="media/image38.png"/><Relationship Id="rId84"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oleObject" Target="embeddings/oleObject24.bin"/><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oleObject" Target="embeddings/oleObject2.bin"/><Relationship Id="rId11" Type="http://schemas.openxmlformats.org/officeDocument/2006/relationships/image" Target="media/image3.png"/><Relationship Id="rId24" Type="http://schemas.openxmlformats.org/officeDocument/2006/relationships/image" Target="http://siteua.info/3.1.jpg" TargetMode="External"/><Relationship Id="rId32" Type="http://schemas.openxmlformats.org/officeDocument/2006/relationships/image" Target="media/image17.png"/><Relationship Id="rId37" Type="http://schemas.openxmlformats.org/officeDocument/2006/relationships/oleObject" Target="embeddings/oleObject6.bin"/><Relationship Id="rId40" Type="http://schemas.openxmlformats.org/officeDocument/2006/relationships/image" Target="media/image21.wmf"/><Relationship Id="rId45" Type="http://schemas.openxmlformats.org/officeDocument/2006/relationships/oleObject" Target="embeddings/oleObject10.bin"/><Relationship Id="rId53" Type="http://schemas.openxmlformats.org/officeDocument/2006/relationships/image" Target="media/image27.wmf"/><Relationship Id="rId58" Type="http://schemas.openxmlformats.org/officeDocument/2006/relationships/oleObject" Target="embeddings/oleObject17.bin"/><Relationship Id="rId66" Type="http://schemas.openxmlformats.org/officeDocument/2006/relationships/image" Target="media/image33.wmf"/><Relationship Id="rId74" Type="http://schemas.openxmlformats.org/officeDocument/2006/relationships/image" Target="media/image37.wmf"/><Relationship Id="rId79" Type="http://schemas.openxmlformats.org/officeDocument/2006/relationships/oleObject" Target="embeddings/oleObject28.bin"/><Relationship Id="rId87" Type="http://schemas.microsoft.com/office/2011/relationships/people" Target="people.xml"/><Relationship Id="rId5" Type="http://schemas.openxmlformats.org/officeDocument/2006/relationships/webSettings" Target="webSettings.xml"/><Relationship Id="rId61" Type="http://schemas.openxmlformats.org/officeDocument/2006/relationships/oleObject" Target="embeddings/oleObject19.bin"/><Relationship Id="rId82" Type="http://schemas.openxmlformats.org/officeDocument/2006/relationships/footer" Target="footer1.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http://siteua.info/1.12.jpg" TargetMode="External"/><Relationship Id="rId27" Type="http://schemas.openxmlformats.org/officeDocument/2006/relationships/oleObject" Target="embeddings/oleObject1.bin"/><Relationship Id="rId30" Type="http://schemas.openxmlformats.org/officeDocument/2006/relationships/image" Target="media/image16.png"/><Relationship Id="rId35" Type="http://schemas.openxmlformats.org/officeDocument/2006/relationships/oleObject" Target="embeddings/oleObject5.bin"/><Relationship Id="rId43" Type="http://schemas.openxmlformats.org/officeDocument/2006/relationships/oleObject" Target="embeddings/oleObject9.bin"/><Relationship Id="rId48" Type="http://schemas.openxmlformats.org/officeDocument/2006/relationships/image" Target="media/image25.wmf"/><Relationship Id="rId56" Type="http://schemas.openxmlformats.org/officeDocument/2006/relationships/oleObject" Target="embeddings/oleObject16.bin"/><Relationship Id="rId64" Type="http://schemas.openxmlformats.org/officeDocument/2006/relationships/image" Target="media/image32.wmf"/><Relationship Id="rId69" Type="http://schemas.openxmlformats.org/officeDocument/2006/relationships/oleObject" Target="embeddings/oleObject23.bin"/><Relationship Id="rId77" Type="http://schemas.openxmlformats.org/officeDocument/2006/relationships/oleObject" Target="embeddings/oleObject27.bin"/><Relationship Id="rId8" Type="http://schemas.openxmlformats.org/officeDocument/2006/relationships/hyperlink" Target="http://www.best-wedding.com.ua/" TargetMode="External"/><Relationship Id="rId51" Type="http://schemas.openxmlformats.org/officeDocument/2006/relationships/image" Target="media/image26.wmf"/><Relationship Id="rId72" Type="http://schemas.openxmlformats.org/officeDocument/2006/relationships/image" Target="media/image36.wmf"/><Relationship Id="rId80" Type="http://schemas.openxmlformats.org/officeDocument/2006/relationships/image" Target="media/image40.png"/><Relationship Id="rId85" Type="http://schemas.openxmlformats.org/officeDocument/2006/relationships/footer" Target="footer3.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hyperlink" Target="http://uk.wikipedia.org/wiki/%D0%92%D0%B8%D1%80%D0%BE%D0%B1%D0%BD%D0%B8%D1%86%D1%82%D0%B2%D0%BE" TargetMode="External"/><Relationship Id="rId33" Type="http://schemas.openxmlformats.org/officeDocument/2006/relationships/oleObject" Target="embeddings/oleObject4.bin"/><Relationship Id="rId38" Type="http://schemas.openxmlformats.org/officeDocument/2006/relationships/image" Target="media/image20.png"/><Relationship Id="rId46" Type="http://schemas.openxmlformats.org/officeDocument/2006/relationships/image" Target="media/image24.wmf"/><Relationship Id="rId59" Type="http://schemas.openxmlformats.org/officeDocument/2006/relationships/oleObject" Target="embeddings/oleObject18.bin"/><Relationship Id="rId67" Type="http://schemas.openxmlformats.org/officeDocument/2006/relationships/oleObject" Target="embeddings/oleObject22.bin"/><Relationship Id="rId20" Type="http://schemas.openxmlformats.org/officeDocument/2006/relationships/image" Target="media/image11.png"/><Relationship Id="rId41" Type="http://schemas.openxmlformats.org/officeDocument/2006/relationships/oleObject" Target="embeddings/oleObject8.bin"/><Relationship Id="rId54" Type="http://schemas.openxmlformats.org/officeDocument/2006/relationships/oleObject" Target="embeddings/oleObject15.bin"/><Relationship Id="rId62" Type="http://schemas.openxmlformats.org/officeDocument/2006/relationships/image" Target="media/image31.wmf"/><Relationship Id="rId70" Type="http://schemas.openxmlformats.org/officeDocument/2006/relationships/image" Target="media/image35.wmf"/><Relationship Id="rId75" Type="http://schemas.openxmlformats.org/officeDocument/2006/relationships/oleObject" Target="embeddings/oleObject26.bin"/><Relationship Id="rId83" Type="http://schemas.openxmlformats.org/officeDocument/2006/relationships/footer" Target="footer2.xml"/><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3.jpeg"/><Relationship Id="rId28" Type="http://schemas.openxmlformats.org/officeDocument/2006/relationships/image" Target="media/image15.wmf"/><Relationship Id="rId36" Type="http://schemas.openxmlformats.org/officeDocument/2006/relationships/image" Target="media/image19.png"/><Relationship Id="rId49" Type="http://schemas.openxmlformats.org/officeDocument/2006/relationships/oleObject" Target="embeddings/oleObject12.bin"/><Relationship Id="rId57" Type="http://schemas.openxmlformats.org/officeDocument/2006/relationships/image" Target="media/image29.wmf"/><Relationship Id="rId10" Type="http://schemas.openxmlformats.org/officeDocument/2006/relationships/image" Target="media/image2.png"/><Relationship Id="rId31" Type="http://schemas.openxmlformats.org/officeDocument/2006/relationships/oleObject" Target="embeddings/oleObject3.bin"/><Relationship Id="rId44" Type="http://schemas.openxmlformats.org/officeDocument/2006/relationships/image" Target="media/image23.png"/><Relationship Id="rId52" Type="http://schemas.openxmlformats.org/officeDocument/2006/relationships/oleObject" Target="embeddings/oleObject14.bin"/><Relationship Id="rId60" Type="http://schemas.openxmlformats.org/officeDocument/2006/relationships/image" Target="media/image30.wmf"/><Relationship Id="rId65" Type="http://schemas.openxmlformats.org/officeDocument/2006/relationships/oleObject" Target="embeddings/oleObject21.bin"/><Relationship Id="rId73" Type="http://schemas.openxmlformats.org/officeDocument/2006/relationships/oleObject" Target="embeddings/oleObject25.bin"/><Relationship Id="rId78" Type="http://schemas.openxmlformats.org/officeDocument/2006/relationships/image" Target="media/image39.png"/><Relationship Id="rId81" Type="http://schemas.openxmlformats.org/officeDocument/2006/relationships/image" Target="media/image41.png"/><Relationship Id="rId86" Type="http://schemas.openxmlformats.org/officeDocument/2006/relationships/fontTable" Target="fontTable.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D42B19F-777A-4DD3-85B4-E98676DABF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209</TotalTime>
  <Pages>86</Pages>
  <Words>87263</Words>
  <Characters>49740</Characters>
  <Application>Microsoft Office Word</Application>
  <DocSecurity>0</DocSecurity>
  <Lines>414</Lines>
  <Paragraphs>273</Paragraphs>
  <ScaleCrop>false</ScaleCrop>
  <HeadingPairs>
    <vt:vector size="2" baseType="variant">
      <vt:variant>
        <vt:lpstr>Название</vt:lpstr>
      </vt:variant>
      <vt:variant>
        <vt:i4>1</vt:i4>
      </vt:variant>
    </vt:vector>
  </HeadingPairs>
  <TitlesOfParts>
    <vt:vector size="1" baseType="lpstr">
      <vt:lpstr>СТРУКТУРА ДИПЛОМПНОГО ПРОЕКТУ</vt:lpstr>
    </vt:vector>
  </TitlesOfParts>
  <Company>Reanimator Extreme Edition</Company>
  <LinksUpToDate>false</LinksUpToDate>
  <CharactersWithSpaces>136730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СТРУКТУРА ДИПЛОМПНОГО ПРОЕКТУ</dc:title>
  <dc:subject/>
  <dc:creator>Михайло Дрогомирецький</dc:creator>
  <cp:keywords/>
  <dc:description/>
  <cp:lastModifiedBy>Михайло Дрогомирецький</cp:lastModifiedBy>
  <cp:revision>27</cp:revision>
  <cp:lastPrinted>2015-05-06T13:28:00Z</cp:lastPrinted>
  <dcterms:created xsi:type="dcterms:W3CDTF">2015-05-13T16:48:00Z</dcterms:created>
  <dcterms:modified xsi:type="dcterms:W3CDTF">2015-05-14T22:02:00Z</dcterms:modified>
</cp:coreProperties>
</file>